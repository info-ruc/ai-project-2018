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2CD6" w:rsidRDefault="003C63C9" w:rsidP="003C63C9">
      <w:pPr>
        <w:pStyle w:val="TOC"/>
        <w:rPr>
          <w:rFonts w:asciiTheme="minorHAnsi" w:eastAsiaTheme="minorEastAsia" w:hAnsiTheme="minorHAnsi" w:cstheme="minorBidi"/>
          <w:color w:val="auto"/>
          <w:kern w:val="2"/>
          <w:sz w:val="21"/>
          <w:szCs w:val="22"/>
          <w:lang w:val="zh-CN"/>
        </w:rPr>
      </w:pPr>
      <w:r>
        <w:rPr>
          <w:rFonts w:asciiTheme="minorHAnsi" w:eastAsiaTheme="minorEastAsia" w:hAnsiTheme="minorHAnsi" w:cstheme="minorBidi"/>
          <w:color w:val="auto"/>
          <w:kern w:val="2"/>
          <w:sz w:val="21"/>
          <w:szCs w:val="22"/>
          <w:lang w:val="zh-CN"/>
        </w:rPr>
        <w:t>以下资料来自英文网站</w:t>
      </w:r>
    </w:p>
    <w:p w:rsidR="00E40F95" w:rsidRDefault="00BD0362" w:rsidP="003C63C9">
      <w:pPr>
        <w:rPr>
          <w:lang w:val="zh-CN"/>
        </w:rPr>
      </w:pPr>
      <w:hyperlink r:id="rId8" w:history="1">
        <w:r w:rsidR="00E40F95" w:rsidRPr="00D31F4B">
          <w:rPr>
            <w:rStyle w:val="a3"/>
            <w:lang w:val="zh-CN"/>
          </w:rPr>
          <w:t>https://ww2.mathworks.cn/help/driving/examples.html</w:t>
        </w:r>
      </w:hyperlink>
    </w:p>
    <w:p w:rsidR="003C63C9" w:rsidRDefault="003C63C9" w:rsidP="003C63C9">
      <w:pPr>
        <w:rPr>
          <w:lang w:val="zh-CN"/>
        </w:rPr>
      </w:pPr>
      <w:r>
        <w:rPr>
          <w:rFonts w:hint="eastAsia"/>
          <w:lang w:val="zh-CN"/>
        </w:rPr>
        <w:t>是机器翻译的结果，请对照英文资料，</w:t>
      </w:r>
      <w:r w:rsidR="00F474C1">
        <w:rPr>
          <w:rFonts w:hint="eastAsia"/>
          <w:lang w:val="zh-CN"/>
        </w:rPr>
        <w:t>学习并</w:t>
      </w:r>
      <w:r w:rsidR="00CF3635">
        <w:rPr>
          <w:rFonts w:hint="eastAsia"/>
          <w:lang w:val="zh-CN"/>
        </w:rPr>
        <w:t>运行所有代码，</w:t>
      </w:r>
      <w:r>
        <w:rPr>
          <w:rFonts w:hint="eastAsia"/>
          <w:lang w:val="zh-CN"/>
        </w:rPr>
        <w:t>修改</w:t>
      </w:r>
      <w:r w:rsidR="00CF3635">
        <w:rPr>
          <w:rFonts w:hint="eastAsia"/>
          <w:lang w:val="zh-CN"/>
        </w:rPr>
        <w:t>文字</w:t>
      </w:r>
      <w:r w:rsidR="00F474C1">
        <w:rPr>
          <w:rFonts w:hint="eastAsia"/>
          <w:lang w:val="zh-CN"/>
        </w:rPr>
        <w:t>使之</w:t>
      </w:r>
      <w:r>
        <w:rPr>
          <w:rFonts w:hint="eastAsia"/>
          <w:lang w:val="zh-CN"/>
        </w:rPr>
        <w:t>通顺</w:t>
      </w:r>
      <w:r w:rsidR="00CF3635">
        <w:rPr>
          <w:rFonts w:hint="eastAsia"/>
          <w:lang w:val="zh-CN"/>
        </w:rPr>
        <w:t>流畅</w:t>
      </w:r>
      <w:r>
        <w:rPr>
          <w:rFonts w:hint="eastAsia"/>
          <w:lang w:val="zh-CN"/>
        </w:rPr>
        <w:t>。</w:t>
      </w:r>
    </w:p>
    <w:p w:rsidR="003C63C9" w:rsidRDefault="003C63C9" w:rsidP="003C63C9">
      <w:pPr>
        <w:rPr>
          <w:lang w:val="zh-CN"/>
        </w:rPr>
      </w:pPr>
    </w:p>
    <w:p w:rsidR="003C63C9" w:rsidRDefault="003C63C9" w:rsidP="003C63C9">
      <w:pPr>
        <w:rPr>
          <w:lang w:val="zh-CN"/>
        </w:rPr>
      </w:pPr>
      <w:r>
        <w:rPr>
          <w:rFonts w:hint="eastAsia"/>
          <w:lang w:val="zh-CN"/>
        </w:rPr>
        <w:t>（使用</w:t>
      </w:r>
      <w:r>
        <w:rPr>
          <w:rFonts w:hint="eastAsia"/>
          <w:lang w:val="zh-CN"/>
        </w:rPr>
        <w:t>Word</w:t>
      </w:r>
      <w:r>
        <w:rPr>
          <w:rFonts w:hint="eastAsia"/>
          <w:lang w:val="zh-CN"/>
        </w:rPr>
        <w:t>的‘审阅’修订功能进行修改，保留所有修改痕迹）</w:t>
      </w:r>
    </w:p>
    <w:p w:rsidR="003C63C9" w:rsidRDefault="003C63C9" w:rsidP="003C63C9">
      <w:pPr>
        <w:rPr>
          <w:lang w:val="zh-CN"/>
        </w:rPr>
      </w:pPr>
      <w:r>
        <w:rPr>
          <w:lang w:val="zh-CN"/>
        </w:rPr>
        <w:br w:type="page"/>
      </w:r>
    </w:p>
    <w:p w:rsidR="00176B4B" w:rsidRDefault="00176B4B" w:rsidP="00176B4B">
      <w:pPr>
        <w:pStyle w:val="1"/>
      </w:pPr>
      <w:r>
        <w:lastRenderedPageBreak/>
        <w:t>自动驾驶系统工具箱入门</w:t>
      </w:r>
    </w:p>
    <w:p w:rsidR="00E40F95" w:rsidRDefault="00E40F95" w:rsidP="00E40F95">
      <w:pPr>
        <w:pStyle w:val="2"/>
        <w:pBdr>
          <w:bottom w:val="single" w:sz="6" w:space="2" w:color="CBCBCB"/>
        </w:pBdr>
        <w:shd w:val="clear" w:color="auto" w:fill="FFFFFF"/>
        <w:spacing w:before="0" w:beforeAutospacing="0" w:after="240" w:afterAutospacing="0"/>
        <w:rPr>
          <w:rFonts w:ascii="Arial" w:hAnsi="Arial" w:cs="Arial"/>
          <w:b w:val="0"/>
          <w:bCs w:val="0"/>
          <w:color w:val="C45400"/>
        </w:rPr>
      </w:pPr>
      <w:r>
        <w:rPr>
          <w:rFonts w:ascii="Arial" w:hAnsi="Arial" w:cs="Arial"/>
          <w:b w:val="0"/>
          <w:bCs w:val="0"/>
          <w:color w:val="C45400"/>
        </w:rPr>
        <w:t>利用合成雷达和视觉数据进行传感器融合</w:t>
      </w:r>
    </w:p>
    <w:p w:rsidR="00E40F95" w:rsidRDefault="00BD0362" w:rsidP="00E40F95">
      <w:pPr>
        <w:shd w:val="clear" w:color="auto" w:fill="FFFFFF"/>
        <w:rPr>
          <w:rFonts w:ascii="微软雅黑" w:eastAsia="微软雅黑" w:hAnsi="微软雅黑" w:cs="宋体"/>
          <w:color w:val="404040"/>
          <w:szCs w:val="21"/>
        </w:rPr>
      </w:pPr>
      <w:hyperlink r:id="rId9" w:history="1"/>
    </w:p>
    <w:p w:rsidR="00E40F95" w:rsidRDefault="00E40F95" w:rsidP="00E40F95">
      <w:pPr>
        <w:pStyle w:val="shortdesc"/>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此示例演示如何生成方案、模拟传感器检测和使用传感器融合跟踪模拟车辆。在传感器记录中使用场景生成和传感器模拟的主要好处是能够创建稀有且</w:t>
      </w:r>
      <w:ins w:id="0" w:author="Young Jiang" w:date="2019-01-02T01:27:00Z">
        <w:r w:rsidR="00981948">
          <w:rPr>
            <w:rFonts w:ascii="微软雅黑" w:eastAsia="微软雅黑" w:hAnsi="微软雅黑" w:hint="eastAsia"/>
            <w:color w:val="404040"/>
            <w:sz w:val="21"/>
            <w:szCs w:val="21"/>
          </w:rPr>
          <w:t>具有</w:t>
        </w:r>
      </w:ins>
      <w:r>
        <w:rPr>
          <w:rFonts w:ascii="微软雅黑" w:eastAsia="微软雅黑" w:hAnsi="微软雅黑" w:hint="eastAsia"/>
          <w:color w:val="404040"/>
          <w:sz w:val="21"/>
          <w:szCs w:val="21"/>
        </w:rPr>
        <w:t>潜在危险的事件, 并使用它们测试车辆</w:t>
      </w:r>
      <w:del w:id="1" w:author="Young Jiang" w:date="2019-01-02T01:28:00Z">
        <w:r w:rsidDel="001A6A13">
          <w:rPr>
            <w:rFonts w:ascii="微软雅黑" w:eastAsia="微软雅黑" w:hAnsi="微软雅黑" w:hint="eastAsia"/>
            <w:color w:val="404040"/>
            <w:sz w:val="21"/>
            <w:szCs w:val="21"/>
          </w:rPr>
          <w:delText>算法</w:delText>
        </w:r>
      </w:del>
      <w:r>
        <w:rPr>
          <w:rFonts w:ascii="微软雅黑" w:eastAsia="微软雅黑" w:hAnsi="微软雅黑" w:hint="eastAsia"/>
          <w:color w:val="404040"/>
          <w:sz w:val="21"/>
          <w:szCs w:val="21"/>
        </w:rPr>
        <w:t>。</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本示例介绍用于生成合成数据的整个编程工作流。若要以交互方式生成合成数据, 请使用 "</w:t>
      </w:r>
      <w:hyperlink r:id="rId10" w:history="1">
        <w:r>
          <w:rPr>
            <w:rStyle w:val="a3"/>
            <w:rFonts w:ascii="微软雅黑" w:eastAsia="微软雅黑" w:hAnsi="微软雅黑" w:hint="eastAsia"/>
            <w:color w:val="004B87"/>
            <w:sz w:val="21"/>
            <w:szCs w:val="21"/>
          </w:rPr>
          <w:t>驱动方案设计器</w:t>
        </w:r>
      </w:hyperlink>
      <w:r>
        <w:rPr>
          <w:rFonts w:ascii="微软雅黑" w:eastAsia="微软雅黑" w:hAnsi="微软雅黑" w:hint="eastAsia"/>
          <w:color w:val="404040"/>
          <w:sz w:val="21"/>
          <w:szCs w:val="21"/>
        </w:rPr>
        <w:t>" 应用。有关示例, 请参阅</w:t>
      </w:r>
      <w:hyperlink r:id="rId11" w:history="1">
        <w:r>
          <w:rPr>
            <w:rStyle w:val="a3"/>
            <w:rFonts w:ascii="微软雅黑" w:eastAsia="微软雅黑" w:hAnsi="微软雅黑" w:hint="eastAsia"/>
            <w:color w:val="004B87"/>
            <w:sz w:val="21"/>
            <w:szCs w:val="21"/>
          </w:rPr>
          <w:t>生成驱动方案和生成综合检测</w:t>
        </w:r>
      </w:hyperlink>
      <w:r>
        <w:rPr>
          <w:rFonts w:ascii="微软雅黑" w:eastAsia="微软雅黑" w:hAnsi="微软雅黑" w:hint="eastAsia"/>
          <w:color w:val="404040"/>
          <w:sz w:val="21"/>
          <w:szCs w:val="21"/>
        </w:rPr>
        <w:t>.</w: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生成方案</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场景生成包括生成道路网络、定义在道路上移动的车辆和移动车辆。</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 xml:space="preserve">在本例中, 您将测试传感器融合的能力, 以跟踪在 ego 车辆左侧传递的车辆。场景模拟了高速公路的设置, </w:t>
      </w:r>
      <w:ins w:id="2" w:author="Young Jiang" w:date="2019-01-02T01:28:00Z">
        <w:r w:rsidR="00E22F93">
          <w:rPr>
            <w:rFonts w:ascii="微软雅黑" w:eastAsia="微软雅黑" w:hAnsi="微软雅黑" w:hint="eastAsia"/>
            <w:color w:val="404040"/>
            <w:sz w:val="21"/>
            <w:szCs w:val="21"/>
          </w:rPr>
          <w:t>其他</w:t>
        </w:r>
      </w:ins>
      <w:del w:id="3" w:author="Young Jiang" w:date="2019-01-02T01:28:00Z">
        <w:r w:rsidDel="00E22F93">
          <w:rPr>
            <w:rFonts w:ascii="微软雅黑" w:eastAsia="微软雅黑" w:hAnsi="微软雅黑" w:hint="eastAsia"/>
            <w:color w:val="404040"/>
            <w:sz w:val="21"/>
            <w:szCs w:val="21"/>
          </w:rPr>
          <w:delText>另外</w:delText>
        </w:r>
      </w:del>
      <w:r>
        <w:rPr>
          <w:rFonts w:ascii="微软雅黑" w:eastAsia="微软雅黑" w:hAnsi="微软雅黑" w:hint="eastAsia"/>
          <w:color w:val="404040"/>
          <w:sz w:val="21"/>
          <w:szCs w:val="21"/>
        </w:rPr>
        <w:t>的车辆在</w:t>
      </w:r>
      <w:ins w:id="4" w:author="Young Jiang" w:date="2019-01-02T01:28:00Z">
        <w:r w:rsidR="00775077">
          <w:rPr>
            <w:rFonts w:ascii="微软雅黑" w:eastAsia="微软雅黑" w:hAnsi="微软雅黑" w:hint="eastAsia"/>
            <w:color w:val="404040"/>
            <w:sz w:val="21"/>
            <w:szCs w:val="21"/>
          </w:rPr>
          <w:t>当前</w:t>
        </w:r>
      </w:ins>
      <w:del w:id="5" w:author="Young Jiang" w:date="2019-01-02T01:28:00Z">
        <w:r w:rsidDel="00775077">
          <w:rPr>
            <w:rFonts w:ascii="微软雅黑" w:eastAsia="微软雅黑" w:hAnsi="微软雅黑" w:hint="eastAsia"/>
            <w:color w:val="404040"/>
            <w:sz w:val="21"/>
            <w:szCs w:val="21"/>
          </w:rPr>
          <w:delText>自我</w:delText>
        </w:r>
      </w:del>
      <w:r>
        <w:rPr>
          <w:rFonts w:ascii="微软雅黑" w:eastAsia="微软雅黑" w:hAnsi="微软雅黑" w:hint="eastAsia"/>
          <w:color w:val="404040"/>
          <w:sz w:val="21"/>
          <w:szCs w:val="21"/>
        </w:rPr>
        <w:t>车辆的前面和后面。</w:t>
      </w:r>
    </w:p>
    <w:p w:rsidR="00E40F95" w:rsidRDefault="00E40F95" w:rsidP="00E40F95">
      <w:pPr>
        <w:pStyle w:val="HTML"/>
        <w:rPr>
          <w:rFonts w:ascii="Consolas" w:hAnsi="Consolas"/>
          <w:color w:val="404040"/>
        </w:rPr>
      </w:pPr>
      <w:r>
        <w:rPr>
          <w:rFonts w:ascii="Consolas" w:hAnsi="Consolas"/>
          <w:color w:val="228B22"/>
        </w:rPr>
        <w:t>% Define an empty scenario.</w:t>
      </w:r>
    </w:p>
    <w:p w:rsidR="00E40F95" w:rsidRDefault="00E40F95" w:rsidP="00E40F95">
      <w:pPr>
        <w:pStyle w:val="HTML"/>
        <w:rPr>
          <w:rFonts w:ascii="Consolas" w:hAnsi="Consolas"/>
          <w:color w:val="404040"/>
        </w:rPr>
      </w:pPr>
      <w:r>
        <w:rPr>
          <w:rFonts w:ascii="Consolas" w:hAnsi="Consolas"/>
          <w:color w:val="404040"/>
        </w:rPr>
        <w:t>scenario = drivingScenario;</w:t>
      </w:r>
    </w:p>
    <w:p w:rsidR="00E40F95" w:rsidRDefault="00E40F95" w:rsidP="00E40F95">
      <w:pPr>
        <w:pStyle w:val="HTML"/>
        <w:rPr>
          <w:rFonts w:ascii="Consolas" w:hAnsi="Consolas"/>
          <w:color w:val="404040"/>
        </w:rPr>
      </w:pPr>
      <w:proofErr w:type="gramStart"/>
      <w:r>
        <w:rPr>
          <w:rFonts w:ascii="Consolas" w:hAnsi="Consolas"/>
          <w:color w:val="404040"/>
        </w:rPr>
        <w:t>scenario.SampleTime</w:t>
      </w:r>
      <w:proofErr w:type="gramEnd"/>
      <w:r>
        <w:rPr>
          <w:rFonts w:ascii="Consolas" w:hAnsi="Consolas"/>
          <w:color w:val="404040"/>
        </w:rPr>
        <w:t xml:space="preserve"> = 0.01;</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在500米长的公路上加</w:t>
      </w:r>
      <w:del w:id="6" w:author="Young Jiang" w:date="2019-01-02T01:28:00Z">
        <w:r w:rsidDel="00BE00AA">
          <w:rPr>
            <w:rFonts w:ascii="微软雅黑" w:eastAsia="微软雅黑" w:hAnsi="微软雅黑" w:hint="eastAsia"/>
            <w:color w:val="404040"/>
            <w:sz w:val="21"/>
            <w:szCs w:val="21"/>
          </w:rPr>
          <w:delText>上</w:delText>
        </w:r>
      </w:del>
      <w:r>
        <w:rPr>
          <w:rFonts w:ascii="微软雅黑" w:eastAsia="微软雅黑" w:hAnsi="微软雅黑" w:hint="eastAsia"/>
          <w:color w:val="404040"/>
          <w:sz w:val="21"/>
          <w:szCs w:val="21"/>
        </w:rPr>
        <w:t>两条车道的延伸。道路是使用一组点定义的, 其中每个点定义了3维空间中道路的中心。</w:t>
      </w:r>
    </w:p>
    <w:p w:rsidR="00E40F95" w:rsidRDefault="00E40F95" w:rsidP="00E40F95">
      <w:pPr>
        <w:pStyle w:val="HTML"/>
        <w:rPr>
          <w:rFonts w:ascii="Consolas" w:hAnsi="Consolas"/>
          <w:color w:val="404040"/>
        </w:rPr>
      </w:pPr>
      <w:r>
        <w:rPr>
          <w:rFonts w:ascii="Consolas" w:hAnsi="Consolas"/>
          <w:color w:val="404040"/>
        </w:rPr>
        <w:t>roadCenters = [0 0; 50 0; 100 0; 250 20; 500 40];</w:t>
      </w:r>
    </w:p>
    <w:p w:rsidR="00E40F95" w:rsidRDefault="00E40F95" w:rsidP="00E40F95">
      <w:pPr>
        <w:pStyle w:val="HTML"/>
        <w:rPr>
          <w:rFonts w:ascii="Consolas" w:hAnsi="Consolas"/>
          <w:color w:val="404040"/>
        </w:rPr>
      </w:pPr>
      <w:proofErr w:type="gramStart"/>
      <w:r>
        <w:rPr>
          <w:rFonts w:ascii="Consolas" w:hAnsi="Consolas"/>
          <w:color w:val="404040"/>
        </w:rPr>
        <w:t>road(</w:t>
      </w:r>
      <w:proofErr w:type="gramEnd"/>
      <w:r>
        <w:rPr>
          <w:rFonts w:ascii="Consolas" w:hAnsi="Consolas"/>
          <w:color w:val="404040"/>
        </w:rPr>
        <w:t xml:space="preserve">scenario, roadCenters, </w:t>
      </w:r>
      <w:r>
        <w:rPr>
          <w:rFonts w:ascii="Consolas" w:hAnsi="Consolas"/>
          <w:color w:val="A020F0"/>
        </w:rPr>
        <w:t>'lanes'</w:t>
      </w:r>
      <w:r>
        <w:rPr>
          <w:rFonts w:ascii="Consolas" w:hAnsi="Consolas"/>
          <w:color w:val="404040"/>
        </w:rPr>
        <w:t>,lanespec(2));</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创建</w:t>
      </w:r>
      <w:ins w:id="7" w:author="Young Jiang" w:date="2019-01-02T01:29:00Z">
        <w:r w:rsidR="00FE10C7">
          <w:rPr>
            <w:rFonts w:ascii="微软雅黑" w:eastAsia="微软雅黑" w:hAnsi="微软雅黑" w:hint="eastAsia"/>
            <w:color w:val="404040"/>
            <w:sz w:val="21"/>
            <w:szCs w:val="21"/>
          </w:rPr>
          <w:t>当前</w:t>
        </w:r>
      </w:ins>
      <w:del w:id="8" w:author="Young Jiang" w:date="2019-01-02T01:29:00Z">
        <w:r w:rsidDel="00FE10C7">
          <w:rPr>
            <w:rFonts w:ascii="微软雅黑" w:eastAsia="微软雅黑" w:hAnsi="微软雅黑" w:hint="eastAsia"/>
            <w:color w:val="404040"/>
            <w:sz w:val="21"/>
            <w:szCs w:val="21"/>
          </w:rPr>
          <w:delText>自我</w:delText>
        </w:r>
      </w:del>
      <w:r>
        <w:rPr>
          <w:rFonts w:ascii="微软雅黑" w:eastAsia="微软雅黑" w:hAnsi="微软雅黑" w:hint="eastAsia"/>
          <w:color w:val="404040"/>
          <w:sz w:val="21"/>
          <w:szCs w:val="21"/>
        </w:rPr>
        <w:t>车辆和三</w:t>
      </w:r>
      <w:ins w:id="9" w:author="Young Jiang" w:date="2019-01-02T01:29:00Z">
        <w:r w:rsidR="0008466A">
          <w:rPr>
            <w:rFonts w:ascii="微软雅黑" w:eastAsia="微软雅黑" w:hAnsi="微软雅黑" w:hint="eastAsia"/>
            <w:color w:val="404040"/>
            <w:sz w:val="21"/>
            <w:szCs w:val="21"/>
          </w:rPr>
          <w:t>个</w:t>
        </w:r>
      </w:ins>
      <w:r>
        <w:rPr>
          <w:rFonts w:ascii="微软雅黑" w:eastAsia="微软雅黑" w:hAnsi="微软雅黑" w:hint="eastAsia"/>
          <w:color w:val="404040"/>
          <w:sz w:val="21"/>
          <w:szCs w:val="21"/>
        </w:rPr>
        <w:t>汽车围绕它: 一个超越了</w:t>
      </w:r>
      <w:ins w:id="10" w:author="Young Jiang" w:date="2019-01-02T01:29:00Z">
        <w:r w:rsidR="007E5C4F">
          <w:rPr>
            <w:rFonts w:ascii="微软雅黑" w:eastAsia="微软雅黑" w:hAnsi="微软雅黑" w:hint="eastAsia"/>
            <w:color w:val="404040"/>
            <w:sz w:val="21"/>
            <w:szCs w:val="21"/>
          </w:rPr>
          <w:t>当前</w:t>
        </w:r>
      </w:ins>
      <w:del w:id="11" w:author="Young Jiang" w:date="2019-01-02T01:29:00Z">
        <w:r w:rsidDel="007E5C4F">
          <w:rPr>
            <w:rFonts w:ascii="微软雅黑" w:eastAsia="微软雅黑" w:hAnsi="微软雅黑" w:hint="eastAsia"/>
            <w:color w:val="404040"/>
            <w:sz w:val="21"/>
            <w:szCs w:val="21"/>
          </w:rPr>
          <w:delText>自我</w:delText>
        </w:r>
      </w:del>
      <w:r>
        <w:rPr>
          <w:rFonts w:ascii="微软雅黑" w:eastAsia="微软雅黑" w:hAnsi="微软雅黑" w:hint="eastAsia"/>
          <w:color w:val="404040"/>
          <w:sz w:val="21"/>
          <w:szCs w:val="21"/>
        </w:rPr>
        <w:t>的车辆, 并通过它在左边, 一个驱动器在</w:t>
      </w:r>
      <w:ins w:id="12" w:author="Young Jiang" w:date="2019-01-02T01:29:00Z">
        <w:r w:rsidR="005B2CB2">
          <w:rPr>
            <w:rFonts w:ascii="微软雅黑" w:eastAsia="微软雅黑" w:hAnsi="微软雅黑" w:hint="eastAsia"/>
            <w:color w:val="404040"/>
            <w:sz w:val="21"/>
            <w:szCs w:val="21"/>
          </w:rPr>
          <w:t>当前</w:t>
        </w:r>
      </w:ins>
      <w:del w:id="13" w:author="Young Jiang" w:date="2019-01-02T01:29:00Z">
        <w:r w:rsidDel="005B2CB2">
          <w:rPr>
            <w:rFonts w:ascii="微软雅黑" w:eastAsia="微软雅黑" w:hAnsi="微软雅黑" w:hint="eastAsia"/>
            <w:color w:val="404040"/>
            <w:sz w:val="21"/>
            <w:szCs w:val="21"/>
          </w:rPr>
          <w:delText>自我</w:delText>
        </w:r>
      </w:del>
      <w:r>
        <w:rPr>
          <w:rFonts w:ascii="微软雅黑" w:eastAsia="微软雅黑" w:hAnsi="微软雅黑" w:hint="eastAsia"/>
          <w:color w:val="404040"/>
          <w:sz w:val="21"/>
          <w:szCs w:val="21"/>
        </w:rPr>
        <w:t>车辆前面, 一个</w:t>
      </w:r>
      <w:ins w:id="14" w:author="Young Jiang" w:date="2019-01-02T01:29:00Z">
        <w:r w:rsidR="009E075A">
          <w:rPr>
            <w:rFonts w:ascii="微软雅黑" w:eastAsia="微软雅黑" w:hAnsi="微软雅黑" w:hint="eastAsia"/>
            <w:color w:val="404040"/>
            <w:sz w:val="21"/>
            <w:szCs w:val="21"/>
          </w:rPr>
          <w:t>在当前</w:t>
        </w:r>
      </w:ins>
      <w:del w:id="15" w:author="Young Jiang" w:date="2019-01-02T01:29:00Z">
        <w:r w:rsidDel="009E075A">
          <w:rPr>
            <w:rFonts w:ascii="微软雅黑" w:eastAsia="微软雅黑" w:hAnsi="微软雅黑" w:hint="eastAsia"/>
            <w:color w:val="404040"/>
            <w:sz w:val="21"/>
            <w:szCs w:val="21"/>
          </w:rPr>
          <w:delText>在自我</w:delText>
        </w:r>
      </w:del>
      <w:r>
        <w:rPr>
          <w:rFonts w:ascii="微软雅黑" w:eastAsia="微软雅黑" w:hAnsi="微软雅黑" w:hint="eastAsia"/>
          <w:color w:val="404040"/>
          <w:sz w:val="21"/>
          <w:szCs w:val="21"/>
        </w:rPr>
        <w:t>车辆后面驱动。所有车辆都遵循道路航路点定义的轨迹, 使用</w:t>
      </w:r>
      <w:r>
        <w:rPr>
          <w:rStyle w:val="HTML1"/>
          <w:rFonts w:ascii="Consolas" w:hAnsi="Consolas"/>
          <w:color w:val="404040"/>
        </w:rPr>
        <w:lastRenderedPageBreak/>
        <w:t>trajectory</w:t>
      </w:r>
      <w:ins w:id="16" w:author="Young Jiang" w:date="2019-01-02T01:29:00Z">
        <w:r w:rsidR="00BB40C2">
          <w:rPr>
            <w:rStyle w:val="HTML1"/>
            <w:rFonts w:ascii="Consolas" w:hAnsi="Consolas" w:hint="eastAsia"/>
            <w:color w:val="404040"/>
          </w:rPr>
          <w:t>的</w:t>
        </w:r>
      </w:ins>
      <w:r>
        <w:rPr>
          <w:rFonts w:ascii="微软雅黑" w:eastAsia="微软雅黑" w:hAnsi="微软雅黑" w:hint="eastAsia"/>
          <w:color w:val="404040"/>
          <w:sz w:val="21"/>
          <w:szCs w:val="21"/>
        </w:rPr>
        <w:t>驱动策略。路过的车将从右车道开始, 移动到左车道通过, 并返回到正确的车道。</w:t>
      </w:r>
    </w:p>
    <w:p w:rsidR="00E40F95" w:rsidRDefault="00E40F95" w:rsidP="00E40F95">
      <w:pPr>
        <w:pStyle w:val="HTML"/>
        <w:rPr>
          <w:rFonts w:ascii="Consolas" w:hAnsi="Consolas"/>
          <w:color w:val="404040"/>
        </w:rPr>
      </w:pPr>
      <w:r>
        <w:rPr>
          <w:rFonts w:ascii="Consolas" w:hAnsi="Consolas"/>
          <w:color w:val="228B22"/>
        </w:rPr>
        <w:t>% Create the ego vehicle that travels at 25 m/s along the road.  Place the</w:t>
      </w:r>
    </w:p>
    <w:p w:rsidR="00E40F95" w:rsidRDefault="00E40F95" w:rsidP="00E40F95">
      <w:pPr>
        <w:pStyle w:val="HTML"/>
        <w:rPr>
          <w:rFonts w:ascii="Consolas" w:hAnsi="Consolas"/>
          <w:color w:val="404040"/>
        </w:rPr>
      </w:pPr>
      <w:r>
        <w:rPr>
          <w:rFonts w:ascii="Consolas" w:hAnsi="Consolas"/>
          <w:color w:val="228B22"/>
        </w:rPr>
        <w:t>% vehicle on the right lane by subtracting off half a lane width (1.8 m)</w:t>
      </w:r>
    </w:p>
    <w:p w:rsidR="00E40F95" w:rsidRDefault="00E40F95" w:rsidP="00E40F95">
      <w:pPr>
        <w:pStyle w:val="HTML"/>
        <w:rPr>
          <w:rFonts w:ascii="Consolas" w:hAnsi="Consolas"/>
          <w:color w:val="404040"/>
        </w:rPr>
      </w:pPr>
      <w:r>
        <w:rPr>
          <w:rFonts w:ascii="Consolas" w:hAnsi="Consolas"/>
          <w:color w:val="228B22"/>
        </w:rPr>
        <w:t>% from the centerline of the road.</w:t>
      </w:r>
    </w:p>
    <w:p w:rsidR="00E40F95" w:rsidRDefault="00E40F95" w:rsidP="00E40F95">
      <w:pPr>
        <w:pStyle w:val="HTML"/>
        <w:rPr>
          <w:rFonts w:ascii="Consolas" w:hAnsi="Consolas"/>
          <w:color w:val="404040"/>
        </w:rPr>
      </w:pPr>
      <w:r>
        <w:rPr>
          <w:rFonts w:ascii="Consolas" w:hAnsi="Consolas"/>
          <w:color w:val="404040"/>
        </w:rPr>
        <w:t xml:space="preserve">egoCar = </w:t>
      </w:r>
      <w:proofErr w:type="gramStart"/>
      <w:r>
        <w:rPr>
          <w:rFonts w:ascii="Consolas" w:hAnsi="Consolas"/>
          <w:color w:val="404040"/>
        </w:rPr>
        <w:t>vehicle(</w:t>
      </w:r>
      <w:proofErr w:type="gramEnd"/>
      <w:r>
        <w:rPr>
          <w:rFonts w:ascii="Consolas" w:hAnsi="Consolas"/>
          <w:color w:val="404040"/>
        </w:rPr>
        <w:t xml:space="preserve">scenario, </w:t>
      </w:r>
      <w:r>
        <w:rPr>
          <w:rFonts w:ascii="Consolas" w:hAnsi="Consolas"/>
          <w:color w:val="A020F0"/>
        </w:rPr>
        <w:t>'ClassID'</w:t>
      </w:r>
      <w:r>
        <w:rPr>
          <w:rFonts w:ascii="Consolas" w:hAnsi="Consolas"/>
          <w:color w:val="404040"/>
        </w:rPr>
        <w:t>, 1);</w:t>
      </w:r>
    </w:p>
    <w:p w:rsidR="00E40F95" w:rsidRDefault="00E40F95" w:rsidP="00E40F95">
      <w:pPr>
        <w:pStyle w:val="HTML"/>
        <w:rPr>
          <w:rFonts w:ascii="Consolas" w:hAnsi="Consolas"/>
          <w:color w:val="404040"/>
        </w:rPr>
      </w:pPr>
      <w:proofErr w:type="gramStart"/>
      <w:r>
        <w:rPr>
          <w:rFonts w:ascii="Consolas" w:hAnsi="Consolas"/>
          <w:color w:val="404040"/>
        </w:rPr>
        <w:t>trajectory(</w:t>
      </w:r>
      <w:proofErr w:type="gramEnd"/>
      <w:r>
        <w:rPr>
          <w:rFonts w:ascii="Consolas" w:hAnsi="Consolas"/>
          <w:color w:val="404040"/>
        </w:rPr>
        <w:t xml:space="preserve">egoCar, roadCenters(2:end,:) - [0 1.8], 25); </w:t>
      </w:r>
      <w:r>
        <w:rPr>
          <w:rFonts w:ascii="Consolas" w:hAnsi="Consolas"/>
          <w:color w:val="228B22"/>
        </w:rPr>
        <w:t>% On right lane</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Add a car in front of the ego vehicle</w:t>
      </w:r>
    </w:p>
    <w:p w:rsidR="00E40F95" w:rsidRDefault="00E40F95" w:rsidP="00E40F95">
      <w:pPr>
        <w:pStyle w:val="HTML"/>
        <w:rPr>
          <w:rFonts w:ascii="Consolas" w:hAnsi="Consolas"/>
          <w:color w:val="404040"/>
        </w:rPr>
      </w:pPr>
      <w:r>
        <w:rPr>
          <w:rFonts w:ascii="Consolas" w:hAnsi="Consolas"/>
          <w:color w:val="404040"/>
        </w:rPr>
        <w:t xml:space="preserve">leadCar = </w:t>
      </w:r>
      <w:proofErr w:type="gramStart"/>
      <w:r>
        <w:rPr>
          <w:rFonts w:ascii="Consolas" w:hAnsi="Consolas"/>
          <w:color w:val="404040"/>
        </w:rPr>
        <w:t>vehicle(</w:t>
      </w:r>
      <w:proofErr w:type="gramEnd"/>
      <w:r>
        <w:rPr>
          <w:rFonts w:ascii="Consolas" w:hAnsi="Consolas"/>
          <w:color w:val="404040"/>
        </w:rPr>
        <w:t xml:space="preserve">scenario, </w:t>
      </w:r>
      <w:r>
        <w:rPr>
          <w:rFonts w:ascii="Consolas" w:hAnsi="Consolas"/>
          <w:color w:val="A020F0"/>
        </w:rPr>
        <w:t>'ClassID'</w:t>
      </w:r>
      <w:r>
        <w:rPr>
          <w:rFonts w:ascii="Consolas" w:hAnsi="Consolas"/>
          <w:color w:val="404040"/>
        </w:rPr>
        <w:t>, 1);</w:t>
      </w:r>
    </w:p>
    <w:p w:rsidR="00E40F95" w:rsidRDefault="00E40F95" w:rsidP="00E40F95">
      <w:pPr>
        <w:pStyle w:val="HTML"/>
        <w:rPr>
          <w:rFonts w:ascii="Consolas" w:hAnsi="Consolas"/>
          <w:color w:val="404040"/>
        </w:rPr>
      </w:pPr>
      <w:proofErr w:type="gramStart"/>
      <w:r>
        <w:rPr>
          <w:rFonts w:ascii="Consolas" w:hAnsi="Consolas"/>
          <w:color w:val="404040"/>
        </w:rPr>
        <w:t>trajectory(</w:t>
      </w:r>
      <w:proofErr w:type="gramEnd"/>
      <w:r>
        <w:rPr>
          <w:rFonts w:ascii="Consolas" w:hAnsi="Consolas"/>
          <w:color w:val="404040"/>
        </w:rPr>
        <w:t xml:space="preserve">leadCar, [70 0; roadCenters(3:end,:)] - [0 1.8], 25); </w:t>
      </w:r>
      <w:r>
        <w:rPr>
          <w:rFonts w:ascii="Consolas" w:hAnsi="Consolas"/>
          <w:color w:val="228B22"/>
        </w:rPr>
        <w:t>% On right lane</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Add a car that travels at 35 m/s along the road and passes the ego vehicle</w:t>
      </w:r>
    </w:p>
    <w:p w:rsidR="00E40F95" w:rsidRDefault="00E40F95" w:rsidP="00E40F95">
      <w:pPr>
        <w:pStyle w:val="HTML"/>
        <w:rPr>
          <w:rFonts w:ascii="Consolas" w:hAnsi="Consolas"/>
          <w:color w:val="404040"/>
        </w:rPr>
      </w:pPr>
      <w:r>
        <w:rPr>
          <w:rFonts w:ascii="Consolas" w:hAnsi="Consolas"/>
          <w:color w:val="404040"/>
        </w:rPr>
        <w:t xml:space="preserve">passingCar = </w:t>
      </w:r>
      <w:proofErr w:type="gramStart"/>
      <w:r>
        <w:rPr>
          <w:rFonts w:ascii="Consolas" w:hAnsi="Consolas"/>
          <w:color w:val="404040"/>
        </w:rPr>
        <w:t>vehicle(</w:t>
      </w:r>
      <w:proofErr w:type="gramEnd"/>
      <w:r>
        <w:rPr>
          <w:rFonts w:ascii="Consolas" w:hAnsi="Consolas"/>
          <w:color w:val="404040"/>
        </w:rPr>
        <w:t xml:space="preserve">scenario, </w:t>
      </w:r>
      <w:r>
        <w:rPr>
          <w:rFonts w:ascii="Consolas" w:hAnsi="Consolas"/>
          <w:color w:val="A020F0"/>
        </w:rPr>
        <w:t>'ClassID'</w:t>
      </w:r>
      <w:r>
        <w:rPr>
          <w:rFonts w:ascii="Consolas" w:hAnsi="Consolas"/>
          <w:color w:val="404040"/>
        </w:rPr>
        <w:t>, 1);</w:t>
      </w:r>
    </w:p>
    <w:p w:rsidR="00E40F95" w:rsidRDefault="00E40F95" w:rsidP="00E40F95">
      <w:pPr>
        <w:pStyle w:val="HTML"/>
        <w:rPr>
          <w:rFonts w:ascii="Consolas" w:hAnsi="Consolas"/>
          <w:color w:val="404040"/>
        </w:rPr>
      </w:pPr>
      <w:r>
        <w:rPr>
          <w:rFonts w:ascii="Consolas" w:hAnsi="Consolas"/>
          <w:color w:val="404040"/>
        </w:rPr>
        <w:t>waypoints = [0 -1.8; 50 1.8; 100 1.8; 250 21.8; 400 32.2; 500 38.2];</w:t>
      </w:r>
    </w:p>
    <w:p w:rsidR="00E40F95" w:rsidRDefault="00E40F95" w:rsidP="00E40F95">
      <w:pPr>
        <w:pStyle w:val="HTML"/>
        <w:rPr>
          <w:rFonts w:ascii="Consolas" w:hAnsi="Consolas"/>
          <w:color w:val="404040"/>
        </w:rPr>
      </w:pPr>
      <w:proofErr w:type="gramStart"/>
      <w:r>
        <w:rPr>
          <w:rFonts w:ascii="Consolas" w:hAnsi="Consolas"/>
          <w:color w:val="404040"/>
        </w:rPr>
        <w:t>trajectory(</w:t>
      </w:r>
      <w:proofErr w:type="gramEnd"/>
      <w:r>
        <w:rPr>
          <w:rFonts w:ascii="Consolas" w:hAnsi="Consolas"/>
          <w:color w:val="404040"/>
        </w:rPr>
        <w:t>passingCar, waypoints, 35);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Add a car behind the ego vehicle</w:t>
      </w:r>
    </w:p>
    <w:p w:rsidR="00E40F95" w:rsidRDefault="00E40F95" w:rsidP="00E40F95">
      <w:pPr>
        <w:pStyle w:val="HTML"/>
        <w:rPr>
          <w:rFonts w:ascii="Consolas" w:hAnsi="Consolas"/>
          <w:color w:val="404040"/>
        </w:rPr>
      </w:pPr>
      <w:r>
        <w:rPr>
          <w:rFonts w:ascii="Consolas" w:hAnsi="Consolas"/>
          <w:color w:val="404040"/>
        </w:rPr>
        <w:t xml:space="preserve">chaseCar = </w:t>
      </w:r>
      <w:proofErr w:type="gramStart"/>
      <w:r>
        <w:rPr>
          <w:rFonts w:ascii="Consolas" w:hAnsi="Consolas"/>
          <w:color w:val="404040"/>
        </w:rPr>
        <w:t>vehicle(</w:t>
      </w:r>
      <w:proofErr w:type="gramEnd"/>
      <w:r>
        <w:rPr>
          <w:rFonts w:ascii="Consolas" w:hAnsi="Consolas"/>
          <w:color w:val="404040"/>
        </w:rPr>
        <w:t xml:space="preserve">scenario, </w:t>
      </w:r>
      <w:r>
        <w:rPr>
          <w:rFonts w:ascii="Consolas" w:hAnsi="Consolas"/>
          <w:color w:val="A020F0"/>
        </w:rPr>
        <w:t>'ClassID'</w:t>
      </w:r>
      <w:r>
        <w:rPr>
          <w:rFonts w:ascii="Consolas" w:hAnsi="Consolas"/>
          <w:color w:val="404040"/>
        </w:rPr>
        <w:t>, 1);</w:t>
      </w:r>
    </w:p>
    <w:p w:rsidR="00E40F95" w:rsidRDefault="00E40F95" w:rsidP="00E40F95">
      <w:pPr>
        <w:pStyle w:val="HTML"/>
        <w:rPr>
          <w:rFonts w:ascii="Consolas" w:hAnsi="Consolas"/>
          <w:color w:val="404040"/>
        </w:rPr>
      </w:pPr>
      <w:proofErr w:type="gramStart"/>
      <w:r>
        <w:rPr>
          <w:rFonts w:ascii="Consolas" w:hAnsi="Consolas"/>
          <w:color w:val="404040"/>
        </w:rPr>
        <w:t>trajectory(</w:t>
      </w:r>
      <w:proofErr w:type="gramEnd"/>
      <w:r>
        <w:rPr>
          <w:rFonts w:ascii="Consolas" w:hAnsi="Consolas"/>
          <w:color w:val="404040"/>
        </w:rPr>
        <w:t xml:space="preserve">chaseCar, [25 0; roadCenters(2:end,:)] - [0 1.8], 25); </w:t>
      </w:r>
      <w:r>
        <w:rPr>
          <w:rFonts w:ascii="Consolas" w:hAnsi="Consolas"/>
          <w:color w:val="228B22"/>
        </w:rPr>
        <w:t>% On right lane</w: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定义雷达和视觉传感器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在本例中, 您将模拟一辆拥有6个雷达传感器和2种视觉传感器 (覆盖360度视野) 的 ego 车辆。传感器有一些重叠和一些覆盖间隙。ego 车辆配备了一个远程雷达传感器和视觉传感器在车辆的前部和后部。车辆的每一侧都有两个短程雷达传感器, 每个都覆盖90度。每个侧面的一个传感器覆盖从车辆中间到后面。每侧的另一传感器覆盖从车辆中间向前。下一节中的图显示了覆盖范围。</w:t>
      </w:r>
    </w:p>
    <w:p w:rsidR="00E40F95" w:rsidRDefault="00E40F95" w:rsidP="00E40F95">
      <w:pPr>
        <w:pStyle w:val="HTML"/>
        <w:rPr>
          <w:rFonts w:ascii="Consolas" w:hAnsi="Consolas"/>
          <w:color w:val="404040"/>
        </w:rPr>
      </w:pPr>
      <w:r>
        <w:rPr>
          <w:rFonts w:ascii="Consolas" w:hAnsi="Consolas"/>
          <w:color w:val="404040"/>
        </w:rPr>
        <w:t xml:space="preserve">sensors = </w:t>
      </w:r>
      <w:proofErr w:type="gramStart"/>
      <w:r>
        <w:rPr>
          <w:rFonts w:ascii="Consolas" w:hAnsi="Consolas"/>
          <w:color w:val="404040"/>
        </w:rPr>
        <w:t>cell(</w:t>
      </w:r>
      <w:proofErr w:type="gramEnd"/>
      <w:r>
        <w:rPr>
          <w:rFonts w:ascii="Consolas" w:hAnsi="Consolas"/>
          <w:color w:val="404040"/>
        </w:rPr>
        <w:t>8,1);</w:t>
      </w:r>
    </w:p>
    <w:p w:rsidR="00E40F95" w:rsidRDefault="00E40F95" w:rsidP="00E40F95">
      <w:pPr>
        <w:pStyle w:val="HTML"/>
        <w:rPr>
          <w:rFonts w:ascii="Consolas" w:hAnsi="Consolas"/>
          <w:color w:val="404040"/>
        </w:rPr>
      </w:pPr>
      <w:r>
        <w:rPr>
          <w:rFonts w:ascii="Consolas" w:hAnsi="Consolas"/>
          <w:color w:val="228B22"/>
        </w:rPr>
        <w:t>% Front-facing long-range radar sensor at the center of the front bumper of the car.</w:t>
      </w:r>
    </w:p>
    <w:p w:rsidR="00E40F95" w:rsidRDefault="00E40F95" w:rsidP="00E40F95">
      <w:pPr>
        <w:pStyle w:val="HTML"/>
        <w:rPr>
          <w:rFonts w:ascii="Consolas" w:hAnsi="Consolas"/>
          <w:color w:val="404040"/>
        </w:rPr>
      </w:pPr>
      <w:proofErr w:type="gramStart"/>
      <w:r>
        <w:rPr>
          <w:rFonts w:ascii="Consolas" w:hAnsi="Consolas"/>
          <w:color w:val="404040"/>
        </w:rPr>
        <w:lastRenderedPageBreak/>
        <w:t>sensors{</w:t>
      </w:r>
      <w:proofErr w:type="gramEnd"/>
      <w:r>
        <w:rPr>
          <w:rFonts w:ascii="Consolas" w:hAnsi="Consolas"/>
          <w:color w:val="404040"/>
        </w:rPr>
        <w:t>1} = radarDetectionGenerator(</w:t>
      </w:r>
      <w:r>
        <w:rPr>
          <w:rFonts w:ascii="Consolas" w:hAnsi="Consolas"/>
          <w:color w:val="A020F0"/>
        </w:rPr>
        <w:t>'SensorIndex'</w:t>
      </w:r>
      <w:r>
        <w:rPr>
          <w:rFonts w:ascii="Consolas" w:hAnsi="Consolas"/>
          <w:color w:val="404040"/>
        </w:rPr>
        <w:t xml:space="preserve">, 1, </w:t>
      </w:r>
      <w:r>
        <w:rPr>
          <w:rFonts w:ascii="Consolas" w:hAnsi="Consolas"/>
          <w:color w:val="A020F0"/>
        </w:rPr>
        <w:t>'Height'</w:t>
      </w:r>
      <w:r>
        <w:rPr>
          <w:rFonts w:ascii="Consolas" w:hAnsi="Consolas"/>
          <w:color w:val="404040"/>
        </w:rPr>
        <w:t xml:space="preserve">, 0.2, </w:t>
      </w:r>
      <w:r>
        <w:rPr>
          <w:rFonts w:ascii="Consolas" w:hAnsi="Consolas"/>
          <w:color w:val="A020F0"/>
        </w:rPr>
        <w:t>'MaxRange'</w:t>
      </w:r>
      <w:r>
        <w:rPr>
          <w:rFonts w:ascii="Consolas" w:hAnsi="Consolas"/>
          <w:color w:val="404040"/>
        </w:rPr>
        <w:t xml:space="preserve">, 174,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[egoCar.Wheelbase + egoCar.FrontOverhang, 0], </w:t>
      </w:r>
      <w:r>
        <w:rPr>
          <w:rFonts w:ascii="Consolas" w:hAnsi="Consolas"/>
          <w:color w:val="A020F0"/>
        </w:rPr>
        <w:t>'FieldOfView'</w:t>
      </w:r>
      <w:r>
        <w:rPr>
          <w:rFonts w:ascii="Consolas" w:hAnsi="Consolas"/>
          <w:color w:val="404040"/>
        </w:rPr>
        <w:t>, [20, 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Rear-facing long-range radar sensor at the center of the rear bumper of the car.</w:t>
      </w:r>
    </w:p>
    <w:p w:rsidR="00E40F95" w:rsidRDefault="00E40F95" w:rsidP="00E40F95">
      <w:pPr>
        <w:pStyle w:val="HTML"/>
        <w:rPr>
          <w:rFonts w:ascii="Consolas" w:hAnsi="Consolas"/>
          <w:color w:val="404040"/>
        </w:rPr>
      </w:pPr>
      <w:proofErr w:type="gramStart"/>
      <w:r>
        <w:rPr>
          <w:rFonts w:ascii="Consolas" w:hAnsi="Consolas"/>
          <w:color w:val="404040"/>
        </w:rPr>
        <w:t>sensors{</w:t>
      </w:r>
      <w:proofErr w:type="gramEnd"/>
      <w:r>
        <w:rPr>
          <w:rFonts w:ascii="Consolas" w:hAnsi="Consolas"/>
          <w:color w:val="404040"/>
        </w:rPr>
        <w:t>2} = radarDetectionGenerator(</w:t>
      </w:r>
      <w:r>
        <w:rPr>
          <w:rFonts w:ascii="Consolas" w:hAnsi="Consolas"/>
          <w:color w:val="A020F0"/>
        </w:rPr>
        <w:t>'SensorIndex'</w:t>
      </w:r>
      <w:r>
        <w:rPr>
          <w:rFonts w:ascii="Consolas" w:hAnsi="Consolas"/>
          <w:color w:val="404040"/>
        </w:rPr>
        <w:t xml:space="preserve">, 2,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180,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[-egoCar.RearOverhang, 0], </w:t>
      </w:r>
      <w:r>
        <w:rPr>
          <w:rFonts w:ascii="Consolas" w:hAnsi="Consolas"/>
          <w:color w:val="A020F0"/>
        </w:rPr>
        <w:t>'MaxRange'</w:t>
      </w:r>
      <w:r>
        <w:rPr>
          <w:rFonts w:ascii="Consolas" w:hAnsi="Consolas"/>
          <w:color w:val="404040"/>
        </w:rPr>
        <w:t xml:space="preserve">, 174, </w:t>
      </w:r>
      <w:r>
        <w:rPr>
          <w:rFonts w:ascii="Consolas" w:hAnsi="Consolas"/>
          <w:color w:val="A020F0"/>
        </w:rPr>
        <w:t>'FieldOfView'</w:t>
      </w:r>
      <w:r>
        <w:rPr>
          <w:rFonts w:ascii="Consolas" w:hAnsi="Consolas"/>
          <w:color w:val="404040"/>
        </w:rPr>
        <w:t>, [20, 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Rear-left-facing short-range radar sensor at the left rear wheel well of the car.</w:t>
      </w:r>
    </w:p>
    <w:p w:rsidR="00E40F95" w:rsidRDefault="00E40F95" w:rsidP="00E40F95">
      <w:pPr>
        <w:pStyle w:val="HTML"/>
        <w:rPr>
          <w:rFonts w:ascii="Consolas" w:hAnsi="Consolas"/>
          <w:color w:val="404040"/>
        </w:rPr>
      </w:pPr>
      <w:proofErr w:type="gramStart"/>
      <w:r>
        <w:rPr>
          <w:rFonts w:ascii="Consolas" w:hAnsi="Consolas"/>
          <w:color w:val="404040"/>
        </w:rPr>
        <w:t>sensors{</w:t>
      </w:r>
      <w:proofErr w:type="gramEnd"/>
      <w:r>
        <w:rPr>
          <w:rFonts w:ascii="Consolas" w:hAnsi="Consolas"/>
          <w:color w:val="404040"/>
        </w:rPr>
        <w:t>3} = radarDetectionGenerator(</w:t>
      </w:r>
      <w:r>
        <w:rPr>
          <w:rFonts w:ascii="Consolas" w:hAnsi="Consolas"/>
          <w:color w:val="A020F0"/>
        </w:rPr>
        <w:t>'SensorIndex'</w:t>
      </w:r>
      <w:r>
        <w:rPr>
          <w:rFonts w:ascii="Consolas" w:hAnsi="Consolas"/>
          <w:color w:val="404040"/>
        </w:rPr>
        <w:t xml:space="preserve">, 3,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120,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[0, egoCar.Width/2], </w:t>
      </w:r>
      <w:r>
        <w:rPr>
          <w:rFonts w:ascii="Consolas" w:hAnsi="Consolas"/>
          <w:color w:val="A020F0"/>
        </w:rPr>
        <w:t>'MaxRange'</w:t>
      </w:r>
      <w:r>
        <w:rPr>
          <w:rFonts w:ascii="Consolas" w:hAnsi="Consolas"/>
          <w:color w:val="404040"/>
        </w:rPr>
        <w:t xml:space="preserve">, 30, </w:t>
      </w:r>
      <w:r>
        <w:rPr>
          <w:rFonts w:ascii="Consolas" w:hAnsi="Consolas"/>
          <w:color w:val="A020F0"/>
        </w:rPr>
        <w:t>'ReferenceRange'</w:t>
      </w:r>
      <w:r>
        <w:rPr>
          <w:rFonts w:ascii="Consolas" w:hAnsi="Consolas"/>
          <w:color w:val="404040"/>
        </w:rPr>
        <w:t xml:space="preserve">, 50,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'FieldOfView'</w:t>
      </w:r>
      <w:r>
        <w:rPr>
          <w:rFonts w:ascii="Consolas" w:hAnsi="Consolas"/>
          <w:color w:val="404040"/>
        </w:rPr>
        <w:t xml:space="preserve">, [90, 5], </w:t>
      </w:r>
      <w:r>
        <w:rPr>
          <w:rFonts w:ascii="Consolas" w:hAnsi="Consolas"/>
          <w:color w:val="A020F0"/>
        </w:rPr>
        <w:t>'AzimuthResolution'</w:t>
      </w:r>
      <w:r>
        <w:rPr>
          <w:rFonts w:ascii="Consolas" w:hAnsi="Consolas"/>
          <w:color w:val="404040"/>
        </w:rPr>
        <w:t xml:space="preserve">, 10, </w:t>
      </w:r>
      <w:r>
        <w:rPr>
          <w:rFonts w:ascii="Consolas" w:hAnsi="Consolas"/>
          <w:color w:val="A020F0"/>
        </w:rPr>
        <w:t>'RangeResolution'</w:t>
      </w:r>
      <w:r>
        <w:rPr>
          <w:rFonts w:ascii="Consolas" w:hAnsi="Consolas"/>
          <w:color w:val="404040"/>
        </w:rPr>
        <w:t>, 1.25);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Rear-right-facing short-range radar sensor at the right rear wheel well of the car.</w:t>
      </w:r>
    </w:p>
    <w:p w:rsidR="00E40F95" w:rsidRDefault="00E40F95" w:rsidP="00E40F95">
      <w:pPr>
        <w:pStyle w:val="HTML"/>
        <w:rPr>
          <w:rFonts w:ascii="Consolas" w:hAnsi="Consolas"/>
          <w:color w:val="404040"/>
        </w:rPr>
      </w:pPr>
      <w:proofErr w:type="gramStart"/>
      <w:r>
        <w:rPr>
          <w:rFonts w:ascii="Consolas" w:hAnsi="Consolas"/>
          <w:color w:val="404040"/>
        </w:rPr>
        <w:t>sensors{</w:t>
      </w:r>
      <w:proofErr w:type="gramEnd"/>
      <w:r>
        <w:rPr>
          <w:rFonts w:ascii="Consolas" w:hAnsi="Consolas"/>
          <w:color w:val="404040"/>
        </w:rPr>
        <w:t>4} = radarDetectionGenerator(</w:t>
      </w:r>
      <w:r>
        <w:rPr>
          <w:rFonts w:ascii="Consolas" w:hAnsi="Consolas"/>
          <w:color w:val="A020F0"/>
        </w:rPr>
        <w:t>'SensorIndex'</w:t>
      </w:r>
      <w:r>
        <w:rPr>
          <w:rFonts w:ascii="Consolas" w:hAnsi="Consolas"/>
          <w:color w:val="404040"/>
        </w:rPr>
        <w:t xml:space="preserve">, 4,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-120,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[0, -egoCar.Width/2], </w:t>
      </w:r>
      <w:r>
        <w:rPr>
          <w:rFonts w:ascii="Consolas" w:hAnsi="Consolas"/>
          <w:color w:val="A020F0"/>
        </w:rPr>
        <w:t>'MaxRange'</w:t>
      </w:r>
      <w:r>
        <w:rPr>
          <w:rFonts w:ascii="Consolas" w:hAnsi="Consolas"/>
          <w:color w:val="404040"/>
        </w:rPr>
        <w:t xml:space="preserve">, 30, </w:t>
      </w:r>
      <w:r>
        <w:rPr>
          <w:rFonts w:ascii="Consolas" w:hAnsi="Consolas"/>
          <w:color w:val="A020F0"/>
        </w:rPr>
        <w:t>'ReferenceRange'</w:t>
      </w:r>
      <w:r>
        <w:rPr>
          <w:rFonts w:ascii="Consolas" w:hAnsi="Consolas"/>
          <w:color w:val="404040"/>
        </w:rPr>
        <w:t xml:space="preserve">, 50,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'FieldOfView'</w:t>
      </w:r>
      <w:r>
        <w:rPr>
          <w:rFonts w:ascii="Consolas" w:hAnsi="Consolas"/>
          <w:color w:val="404040"/>
        </w:rPr>
        <w:t xml:space="preserve">, [90, 5], </w:t>
      </w:r>
      <w:r>
        <w:rPr>
          <w:rFonts w:ascii="Consolas" w:hAnsi="Consolas"/>
          <w:color w:val="A020F0"/>
        </w:rPr>
        <w:t>'AzimuthResolution'</w:t>
      </w:r>
      <w:r>
        <w:rPr>
          <w:rFonts w:ascii="Consolas" w:hAnsi="Consolas"/>
          <w:color w:val="404040"/>
        </w:rPr>
        <w:t xml:space="preserve">, 10, </w:t>
      </w:r>
      <w:r>
        <w:rPr>
          <w:rFonts w:ascii="Consolas" w:hAnsi="Consolas"/>
          <w:color w:val="A020F0"/>
        </w:rPr>
        <w:t>'RangeResolution'</w:t>
      </w:r>
      <w:r>
        <w:rPr>
          <w:rFonts w:ascii="Consolas" w:hAnsi="Consolas"/>
          <w:color w:val="404040"/>
        </w:rPr>
        <w:t>, 1.25);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Front-left-facing short-range radar sensor at the left front wheel well of the car.</w:t>
      </w:r>
    </w:p>
    <w:p w:rsidR="00E40F95" w:rsidRDefault="00E40F95" w:rsidP="00E40F95">
      <w:pPr>
        <w:pStyle w:val="HTML"/>
        <w:rPr>
          <w:rFonts w:ascii="Consolas" w:hAnsi="Consolas"/>
          <w:color w:val="404040"/>
        </w:rPr>
      </w:pPr>
      <w:proofErr w:type="gramStart"/>
      <w:r>
        <w:rPr>
          <w:rFonts w:ascii="Consolas" w:hAnsi="Consolas"/>
          <w:color w:val="404040"/>
        </w:rPr>
        <w:t>sensors{</w:t>
      </w:r>
      <w:proofErr w:type="gramEnd"/>
      <w:r>
        <w:rPr>
          <w:rFonts w:ascii="Consolas" w:hAnsi="Consolas"/>
          <w:color w:val="404040"/>
        </w:rPr>
        <w:t>5} = radarDetectionGenerator(</w:t>
      </w:r>
      <w:r>
        <w:rPr>
          <w:rFonts w:ascii="Consolas" w:hAnsi="Consolas"/>
          <w:color w:val="A020F0"/>
        </w:rPr>
        <w:t>'SensorIndex'</w:t>
      </w:r>
      <w:r>
        <w:rPr>
          <w:rFonts w:ascii="Consolas" w:hAnsi="Consolas"/>
          <w:color w:val="404040"/>
        </w:rPr>
        <w:t xml:space="preserve">, 5,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60,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[egoCar.Wheelbase, egoCar.Width/2], </w:t>
      </w:r>
      <w:r>
        <w:rPr>
          <w:rFonts w:ascii="Consolas" w:hAnsi="Consolas"/>
          <w:color w:val="A020F0"/>
        </w:rPr>
        <w:t>'MaxRange'</w:t>
      </w:r>
      <w:r>
        <w:rPr>
          <w:rFonts w:ascii="Consolas" w:hAnsi="Consolas"/>
          <w:color w:val="404040"/>
        </w:rPr>
        <w:t xml:space="preserve">, 30,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'ReferenceRange'</w:t>
      </w:r>
      <w:r>
        <w:rPr>
          <w:rFonts w:ascii="Consolas" w:hAnsi="Consolas"/>
          <w:color w:val="404040"/>
        </w:rPr>
        <w:t xml:space="preserve">, 50, </w:t>
      </w:r>
      <w:r>
        <w:rPr>
          <w:rFonts w:ascii="Consolas" w:hAnsi="Consolas"/>
          <w:color w:val="A020F0"/>
        </w:rPr>
        <w:t>'FieldOfView'</w:t>
      </w:r>
      <w:r>
        <w:rPr>
          <w:rFonts w:ascii="Consolas" w:hAnsi="Consolas"/>
          <w:color w:val="404040"/>
        </w:rPr>
        <w:t xml:space="preserve">, [90, 5], </w:t>
      </w:r>
      <w:r>
        <w:rPr>
          <w:rFonts w:ascii="Consolas" w:hAnsi="Consolas"/>
          <w:color w:val="A020F0"/>
        </w:rPr>
        <w:t>'AzimuthResolution'</w:t>
      </w:r>
      <w:r>
        <w:rPr>
          <w:rFonts w:ascii="Consolas" w:hAnsi="Consolas"/>
          <w:color w:val="404040"/>
        </w:rPr>
        <w:t xml:space="preserve">, 10,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'RangeResolution'</w:t>
      </w:r>
      <w:r>
        <w:rPr>
          <w:rFonts w:ascii="Consolas" w:hAnsi="Consolas"/>
          <w:color w:val="404040"/>
        </w:rPr>
        <w:t>, 1.25);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Front-right-facing short-range radar sensor at the right front wheel well of the car.</w:t>
      </w:r>
    </w:p>
    <w:p w:rsidR="00E40F95" w:rsidRDefault="00E40F95" w:rsidP="00E40F95">
      <w:pPr>
        <w:pStyle w:val="HTML"/>
        <w:rPr>
          <w:rFonts w:ascii="Consolas" w:hAnsi="Consolas"/>
          <w:color w:val="404040"/>
        </w:rPr>
      </w:pPr>
      <w:proofErr w:type="gramStart"/>
      <w:r>
        <w:rPr>
          <w:rFonts w:ascii="Consolas" w:hAnsi="Consolas"/>
          <w:color w:val="404040"/>
        </w:rPr>
        <w:t>sensors{</w:t>
      </w:r>
      <w:proofErr w:type="gramEnd"/>
      <w:r>
        <w:rPr>
          <w:rFonts w:ascii="Consolas" w:hAnsi="Consolas"/>
          <w:color w:val="404040"/>
        </w:rPr>
        <w:t>6} = radarDetectionGenerator(</w:t>
      </w:r>
      <w:r>
        <w:rPr>
          <w:rFonts w:ascii="Consolas" w:hAnsi="Consolas"/>
          <w:color w:val="A020F0"/>
        </w:rPr>
        <w:t>'SensorIndex'</w:t>
      </w:r>
      <w:r>
        <w:rPr>
          <w:rFonts w:ascii="Consolas" w:hAnsi="Consolas"/>
          <w:color w:val="404040"/>
        </w:rPr>
        <w:t xml:space="preserve">, 6, </w:t>
      </w:r>
      <w:r>
        <w:rPr>
          <w:rFonts w:ascii="Consolas" w:hAnsi="Consolas"/>
          <w:color w:val="A020F0"/>
        </w:rPr>
        <w:t>'Height'</w:t>
      </w:r>
      <w:r>
        <w:rPr>
          <w:rFonts w:ascii="Consolas" w:hAnsi="Consolas"/>
          <w:color w:val="404040"/>
        </w:rPr>
        <w:t xml:space="preserve">, 0.2, </w:t>
      </w:r>
      <w:r>
        <w:rPr>
          <w:rFonts w:ascii="Consolas" w:hAnsi="Consolas"/>
          <w:color w:val="A020F0"/>
        </w:rPr>
        <w:t>'Yaw'</w:t>
      </w:r>
      <w:r>
        <w:rPr>
          <w:rFonts w:ascii="Consolas" w:hAnsi="Consolas"/>
          <w:color w:val="404040"/>
        </w:rPr>
        <w:t xml:space="preserve">, -60,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lastRenderedPageBreak/>
        <w:t xml:space="preserve">    </w:t>
      </w:r>
      <w:r>
        <w:rPr>
          <w:rFonts w:ascii="Consolas" w:hAnsi="Consolas"/>
          <w:color w:val="A020F0"/>
        </w:rPr>
        <w:t>'SensorLocation'</w:t>
      </w:r>
      <w:r>
        <w:rPr>
          <w:rFonts w:ascii="Consolas" w:hAnsi="Consolas"/>
          <w:color w:val="404040"/>
        </w:rPr>
        <w:t xml:space="preserve">, [egoCar.Wheelbase, -egoCar.Width/2], </w:t>
      </w:r>
      <w:r>
        <w:rPr>
          <w:rFonts w:ascii="Consolas" w:hAnsi="Consolas"/>
          <w:color w:val="A020F0"/>
        </w:rPr>
        <w:t>'MaxRange'</w:t>
      </w:r>
      <w:r>
        <w:rPr>
          <w:rFonts w:ascii="Consolas" w:hAnsi="Consolas"/>
          <w:color w:val="404040"/>
        </w:rPr>
        <w:t xml:space="preserve">, 30,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'ReferenceRange'</w:t>
      </w:r>
      <w:r>
        <w:rPr>
          <w:rFonts w:ascii="Consolas" w:hAnsi="Consolas"/>
          <w:color w:val="404040"/>
        </w:rPr>
        <w:t xml:space="preserve">, 50, </w:t>
      </w:r>
      <w:r>
        <w:rPr>
          <w:rFonts w:ascii="Consolas" w:hAnsi="Consolas"/>
          <w:color w:val="A020F0"/>
        </w:rPr>
        <w:t>'FieldOfView'</w:t>
      </w:r>
      <w:r>
        <w:rPr>
          <w:rFonts w:ascii="Consolas" w:hAnsi="Consolas"/>
          <w:color w:val="404040"/>
        </w:rPr>
        <w:t xml:space="preserve">, [90, 5], </w:t>
      </w:r>
      <w:r>
        <w:rPr>
          <w:rFonts w:ascii="Consolas" w:hAnsi="Consolas"/>
          <w:color w:val="A020F0"/>
        </w:rPr>
        <w:t>'AzimuthResolution'</w:t>
      </w:r>
      <w:r>
        <w:rPr>
          <w:rFonts w:ascii="Consolas" w:hAnsi="Consolas"/>
          <w:color w:val="404040"/>
        </w:rPr>
        <w:t xml:space="preserve">, 10,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'RangeResolution'</w:t>
      </w:r>
      <w:r>
        <w:rPr>
          <w:rFonts w:ascii="Consolas" w:hAnsi="Consolas"/>
          <w:color w:val="404040"/>
        </w:rPr>
        <w:t>, 1.25);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Front-facing camera located at front windshield.</w:t>
      </w:r>
    </w:p>
    <w:p w:rsidR="00E40F95" w:rsidRDefault="00E40F95" w:rsidP="00E40F95">
      <w:pPr>
        <w:pStyle w:val="HTML"/>
        <w:rPr>
          <w:rFonts w:ascii="Consolas" w:hAnsi="Consolas"/>
          <w:color w:val="404040"/>
        </w:rPr>
      </w:pPr>
      <w:proofErr w:type="gramStart"/>
      <w:r>
        <w:rPr>
          <w:rFonts w:ascii="Consolas" w:hAnsi="Consolas"/>
          <w:color w:val="404040"/>
        </w:rPr>
        <w:t>sensors{</w:t>
      </w:r>
      <w:proofErr w:type="gramEnd"/>
      <w:r>
        <w:rPr>
          <w:rFonts w:ascii="Consolas" w:hAnsi="Consolas"/>
          <w:color w:val="404040"/>
        </w:rPr>
        <w:t>7} = visionDetectionGenerator(</w:t>
      </w:r>
      <w:r>
        <w:rPr>
          <w:rFonts w:ascii="Consolas" w:hAnsi="Consolas"/>
          <w:color w:val="A020F0"/>
        </w:rPr>
        <w:t>'SensorIndex'</w:t>
      </w:r>
      <w:r>
        <w:rPr>
          <w:rFonts w:ascii="Consolas" w:hAnsi="Consolas"/>
          <w:color w:val="404040"/>
        </w:rPr>
        <w:t xml:space="preserve">, 7, </w:t>
      </w:r>
      <w:r>
        <w:rPr>
          <w:rFonts w:ascii="Consolas" w:hAnsi="Consolas"/>
          <w:color w:val="A020F0"/>
        </w:rPr>
        <w:t>'FalsePositivesPerImage'</w:t>
      </w:r>
      <w:r>
        <w:rPr>
          <w:rFonts w:ascii="Consolas" w:hAnsi="Consolas"/>
          <w:color w:val="404040"/>
        </w:rPr>
        <w:t xml:space="preserve">, 0.1,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[0.75*egoCar.Wheelbase 0], </w:t>
      </w:r>
      <w:r>
        <w:rPr>
          <w:rFonts w:ascii="Consolas" w:hAnsi="Consolas"/>
          <w:color w:val="A020F0"/>
        </w:rPr>
        <w:t>'Height'</w:t>
      </w:r>
      <w:r>
        <w:rPr>
          <w:rFonts w:ascii="Consolas" w:hAnsi="Consolas"/>
          <w:color w:val="404040"/>
        </w:rPr>
        <w:t>, 1.1);</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Rear-facing camera located at rear windshield.</w:t>
      </w:r>
    </w:p>
    <w:p w:rsidR="00E40F95" w:rsidRDefault="00E40F95" w:rsidP="00E40F95">
      <w:pPr>
        <w:pStyle w:val="HTML"/>
        <w:rPr>
          <w:rFonts w:ascii="Consolas" w:hAnsi="Consolas"/>
          <w:color w:val="404040"/>
        </w:rPr>
      </w:pPr>
      <w:proofErr w:type="gramStart"/>
      <w:r>
        <w:rPr>
          <w:rFonts w:ascii="Consolas" w:hAnsi="Consolas"/>
          <w:color w:val="404040"/>
        </w:rPr>
        <w:t>sensors{</w:t>
      </w:r>
      <w:proofErr w:type="gramEnd"/>
      <w:r>
        <w:rPr>
          <w:rFonts w:ascii="Consolas" w:hAnsi="Consolas"/>
          <w:color w:val="404040"/>
        </w:rPr>
        <w:t>8} = visionDetectionGenerator(</w:t>
      </w:r>
      <w:r>
        <w:rPr>
          <w:rFonts w:ascii="Consolas" w:hAnsi="Consolas"/>
          <w:color w:val="A020F0"/>
        </w:rPr>
        <w:t>'SensorIndex'</w:t>
      </w:r>
      <w:r>
        <w:rPr>
          <w:rFonts w:ascii="Consolas" w:hAnsi="Consolas"/>
          <w:color w:val="404040"/>
        </w:rPr>
        <w:t xml:space="preserve">, 8, </w:t>
      </w:r>
      <w:r>
        <w:rPr>
          <w:rFonts w:ascii="Consolas" w:hAnsi="Consolas"/>
          <w:color w:val="A020F0"/>
        </w:rPr>
        <w:t>'FalsePositivesPerImage'</w:t>
      </w:r>
      <w:r>
        <w:rPr>
          <w:rFonts w:ascii="Consolas" w:hAnsi="Consolas"/>
          <w:color w:val="404040"/>
        </w:rPr>
        <w:t xml:space="preserve">, 0.1,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'SensorLocation'</w:t>
      </w:r>
      <w:r>
        <w:rPr>
          <w:rFonts w:ascii="Consolas" w:hAnsi="Consolas"/>
          <w:color w:val="404040"/>
        </w:rPr>
        <w:t xml:space="preserve">, [0.2*egoCar.Wheelbase 0], </w:t>
      </w:r>
      <w:r>
        <w:rPr>
          <w:rFonts w:ascii="Consolas" w:hAnsi="Consolas"/>
          <w:color w:val="A020F0"/>
        </w:rPr>
        <w:t>'Height'</w:t>
      </w:r>
      <w:r>
        <w:rPr>
          <w:rFonts w:ascii="Consolas" w:hAnsi="Consolas"/>
          <w:color w:val="404040"/>
        </w:rPr>
        <w:t xml:space="preserve">, 1.1, </w:t>
      </w:r>
      <w:r>
        <w:rPr>
          <w:rFonts w:ascii="Consolas" w:hAnsi="Consolas"/>
          <w:color w:val="A020F0"/>
        </w:rPr>
        <w:t>'Yaw'</w:t>
      </w:r>
      <w:r>
        <w:rPr>
          <w:rFonts w:ascii="Consolas" w:hAnsi="Consolas"/>
          <w:color w:val="404040"/>
        </w:rPr>
        <w:t>, 180);</w: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创建跟踪器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创建一个</w:t>
      </w:r>
      <w:hyperlink r:id="rId12" w:tgtFrame="_blank" w:history="1">
        <w:r>
          <w:rPr>
            <w:rStyle w:val="a3"/>
            <w:rFonts w:ascii="Consolas" w:hAnsi="Consolas"/>
            <w:color w:val="004B87"/>
          </w:rPr>
          <w:t>multiObjectTracker</w:t>
        </w:r>
      </w:hyperlink>
      <w:r>
        <w:rPr>
          <w:rFonts w:ascii="微软雅黑" w:eastAsia="微软雅黑" w:hAnsi="微软雅黑" w:hint="eastAsia"/>
          <w:color w:val="404040"/>
          <w:sz w:val="21"/>
          <w:szCs w:val="21"/>
        </w:rPr>
        <w:t>来跟踪靠近 ego 车辆的车辆。跟踪器使用</w:t>
      </w:r>
      <w:r>
        <w:rPr>
          <w:rStyle w:val="HTML1"/>
          <w:rFonts w:ascii="Consolas" w:hAnsi="Consolas"/>
          <w:color w:val="404040"/>
        </w:rPr>
        <w:t>initSimDemoFilter</w:t>
      </w:r>
      <w:r>
        <w:rPr>
          <w:rFonts w:ascii="微软雅黑" w:eastAsia="微软雅黑" w:hAnsi="微软雅黑" w:hint="eastAsia"/>
          <w:color w:val="404040"/>
          <w:sz w:val="21"/>
          <w:szCs w:val="21"/>
        </w:rPr>
        <w:t>支持函数初始化与位置和速度工作的恒定速度线性卡尔曼滤波器。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跟踪是在2</w:t>
      </w:r>
      <w:proofErr w:type="gramStart"/>
      <w:r>
        <w:rPr>
          <w:rFonts w:ascii="微软雅黑" w:eastAsia="微软雅黑" w:hAnsi="微软雅黑" w:hint="eastAsia"/>
          <w:color w:val="404040"/>
          <w:sz w:val="21"/>
          <w:szCs w:val="21"/>
        </w:rPr>
        <w:t>维内完成</w:t>
      </w:r>
      <w:proofErr w:type="gramEnd"/>
      <w:r>
        <w:rPr>
          <w:rFonts w:ascii="微软雅黑" w:eastAsia="微软雅黑" w:hAnsi="微软雅黑" w:hint="eastAsia"/>
          <w:color w:val="404040"/>
          <w:sz w:val="21"/>
          <w:szCs w:val="21"/>
        </w:rPr>
        <w:t>的。虽然传感器在3</w:t>
      </w:r>
      <w:proofErr w:type="gramStart"/>
      <w:r>
        <w:rPr>
          <w:rFonts w:ascii="微软雅黑" w:eastAsia="微软雅黑" w:hAnsi="微软雅黑" w:hint="eastAsia"/>
          <w:color w:val="404040"/>
          <w:sz w:val="21"/>
          <w:szCs w:val="21"/>
        </w:rPr>
        <w:t>维内返回</w:t>
      </w:r>
      <w:proofErr w:type="gramEnd"/>
      <w:r>
        <w:rPr>
          <w:rFonts w:ascii="微软雅黑" w:eastAsia="微软雅黑" w:hAnsi="微软雅黑" w:hint="eastAsia"/>
          <w:color w:val="404040"/>
          <w:sz w:val="21"/>
          <w:szCs w:val="21"/>
        </w:rPr>
        <w:t>测量值, 但运动本身仅限于水平平面, 因此不需要跟踪高度。</w:t>
      </w:r>
    </w:p>
    <w:p w:rsidR="00E40F95" w:rsidRDefault="00E40F95" w:rsidP="00E40F95">
      <w:pPr>
        <w:pStyle w:val="HTML"/>
        <w:rPr>
          <w:rFonts w:ascii="Consolas" w:hAnsi="Consolas"/>
          <w:color w:val="404040"/>
        </w:rPr>
      </w:pPr>
      <w:r>
        <w:rPr>
          <w:rFonts w:ascii="Consolas" w:hAnsi="Consolas"/>
          <w:color w:val="404040"/>
        </w:rPr>
        <w:t xml:space="preserve">tracker = </w:t>
      </w:r>
      <w:proofErr w:type="gramStart"/>
      <w:r>
        <w:rPr>
          <w:rFonts w:ascii="Consolas" w:hAnsi="Consolas"/>
          <w:color w:val="404040"/>
        </w:rPr>
        <w:t>multiObjectTracker(</w:t>
      </w:r>
      <w:proofErr w:type="gramEnd"/>
      <w:r>
        <w:rPr>
          <w:rFonts w:ascii="Consolas" w:hAnsi="Consolas"/>
          <w:color w:val="A020F0"/>
        </w:rPr>
        <w:t>'FilterInitializationFcn'</w:t>
      </w:r>
      <w:r>
        <w:rPr>
          <w:rFonts w:ascii="Consolas" w:hAnsi="Consolas"/>
          <w:color w:val="404040"/>
        </w:rPr>
        <w:t xml:space="preserve">, @initSimDemoFilter,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'AssignmentThreshold'</w:t>
      </w:r>
      <w:r>
        <w:rPr>
          <w:rFonts w:ascii="Consolas" w:hAnsi="Consolas"/>
          <w:color w:val="404040"/>
        </w:rPr>
        <w:t xml:space="preserve">, 30, </w:t>
      </w:r>
      <w:r>
        <w:rPr>
          <w:rFonts w:ascii="Consolas" w:hAnsi="Consolas"/>
          <w:color w:val="A020F0"/>
        </w:rPr>
        <w:t>'ConfirmationParameters'</w:t>
      </w:r>
      <w:r>
        <w:rPr>
          <w:rFonts w:ascii="Consolas" w:hAnsi="Consolas"/>
          <w:color w:val="404040"/>
        </w:rPr>
        <w:t>, [4 5]);</w:t>
      </w:r>
    </w:p>
    <w:p w:rsidR="00E40F95" w:rsidRDefault="00E40F95" w:rsidP="00E40F95">
      <w:pPr>
        <w:pStyle w:val="HTML"/>
        <w:rPr>
          <w:rFonts w:ascii="Consolas" w:hAnsi="Consolas"/>
          <w:color w:val="404040"/>
        </w:rPr>
      </w:pPr>
      <w:r>
        <w:rPr>
          <w:rFonts w:ascii="Consolas" w:hAnsi="Consolas"/>
          <w:color w:val="404040"/>
        </w:rPr>
        <w:t xml:space="preserve">positionSelector = [1 0 0 0; 0 0 1 0]; </w:t>
      </w:r>
      <w:r>
        <w:rPr>
          <w:rFonts w:ascii="Consolas" w:hAnsi="Consolas"/>
          <w:color w:val="228B22"/>
        </w:rPr>
        <w:t>% Position selector</w:t>
      </w:r>
    </w:p>
    <w:p w:rsidR="00E40F95" w:rsidRDefault="00E40F95" w:rsidP="00E40F95">
      <w:pPr>
        <w:pStyle w:val="HTML"/>
        <w:rPr>
          <w:rFonts w:ascii="Consolas" w:hAnsi="Consolas"/>
          <w:color w:val="404040"/>
        </w:rPr>
      </w:pPr>
      <w:r>
        <w:rPr>
          <w:rFonts w:ascii="Consolas" w:hAnsi="Consolas"/>
          <w:color w:val="404040"/>
        </w:rPr>
        <w:t xml:space="preserve">velocitySelector = [0 1 0 0; 0 0 0 1]; </w:t>
      </w:r>
      <w:r>
        <w:rPr>
          <w:rFonts w:ascii="Consolas" w:hAnsi="Consolas"/>
          <w:color w:val="228B22"/>
        </w:rPr>
        <w:t>% Velocity selector</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Create the display and return a handle to the bird's-eye plot</w:t>
      </w:r>
    </w:p>
    <w:p w:rsidR="00E40F95" w:rsidRDefault="00E40F95" w:rsidP="00E40F95">
      <w:pPr>
        <w:pStyle w:val="HTML"/>
        <w:rPr>
          <w:rFonts w:ascii="Consolas" w:hAnsi="Consolas"/>
          <w:color w:val="404040"/>
        </w:rPr>
      </w:pPr>
      <w:r>
        <w:rPr>
          <w:rFonts w:ascii="Consolas" w:hAnsi="Consolas"/>
          <w:color w:val="404040"/>
        </w:rPr>
        <w:t xml:space="preserve">BEP = </w:t>
      </w:r>
      <w:proofErr w:type="gramStart"/>
      <w:r>
        <w:rPr>
          <w:rFonts w:ascii="Consolas" w:hAnsi="Consolas"/>
          <w:color w:val="404040"/>
        </w:rPr>
        <w:t>createDemoDisplay(</w:t>
      </w:r>
      <w:proofErr w:type="gramEnd"/>
      <w:r>
        <w:rPr>
          <w:rFonts w:ascii="Consolas" w:hAnsi="Consolas"/>
          <w:color w:val="404040"/>
        </w:rPr>
        <w:t>egoCar, sensors);</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mc:AlternateContent>
          <mc:Choice Requires="wps">
            <w:drawing>
              <wp:inline distT="0" distB="0" distL="0" distR="0" wp14:anchorId="388CBCE7" wp14:editId="0A37C6C2">
                <wp:extent cx="304800" cy="304800"/>
                <wp:effectExtent l="0" t="0" r="0" b="0"/>
                <wp:docPr id="213" name="矩形 213" descr="https://ww2.mathworks.cn/help/examples/driving/win64/SensorFusionUsingSyntheticDataExample_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AB02A7" id="矩形 213" o:spid="_x0000_s1026" alt="https://ww2.mathworks.cn/help/examples/driving/win64/SensorFusionUsingSyntheticDataExample_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gscGPBgMAACIGAAAOAAAAAAAAAAAAAAAAAC4CAABkcnMvZTJvRG9jLnhtbFBLAQIt&#10;ABQABgAIAAAAIQBMoOks2AAAAAMBAAAPAAAAAAAAAAAAAAAAAGAFAABkcnMvZG93bnJldi54bWxQ&#10;SwUGAAAAAAQABADzAAAAZQYAAAAA&#10;" filled="f" stroked="f">
                <o:lock v:ext="edit" aspectratio="t"/>
                <w10:anchorlock/>
              </v:rect>
            </w:pict>
          </mc:Fallback>
        </mc:AlternateConten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模拟方案</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下面的循环移动车辆, 调用传感器模拟, 并执行跟踪。</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请注意, 场景生成和传感器模拟可以有不同的时间步长。为方案和传感器指定不同的时间步长使您能够将场景模拟与传感器模拟分离开来。这对于独立于传感器测量速率的高精度演员运动建模非常有用。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另一个例子是传感器有不同的更新速率。假设一个传感器每隔20毫秒提供</w:t>
      </w:r>
      <w:ins w:id="17" w:author="Young Jiang" w:date="2019-01-02T01:30:00Z">
        <w:r w:rsidR="004A33C4">
          <w:rPr>
            <w:rFonts w:ascii="微软雅黑" w:eastAsia="微软雅黑" w:hAnsi="微软雅黑" w:hint="eastAsia"/>
            <w:color w:val="404040"/>
            <w:sz w:val="21"/>
            <w:szCs w:val="21"/>
          </w:rPr>
          <w:t>一次</w:t>
        </w:r>
      </w:ins>
      <w:r>
        <w:rPr>
          <w:rFonts w:ascii="微软雅黑" w:eastAsia="微软雅黑" w:hAnsi="微软雅黑" w:hint="eastAsia"/>
          <w:color w:val="404040"/>
          <w:sz w:val="21"/>
          <w:szCs w:val="21"/>
        </w:rPr>
        <w:t>更新, 另一个传感器每隔50毫秒提供一次更新。您可以指定更新速率为10毫秒的方案, 并且传感器将在正确的时间提供更新。</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在此示例中, 场景生成的时间步长为0.01 秒, 而传感器每隔0.1 秒检测一次。传感器返回逻辑标志</w:t>
      </w:r>
      <w:r>
        <w:rPr>
          <w:rStyle w:val="HTML1"/>
          <w:rFonts w:ascii="Consolas" w:hAnsi="Consolas"/>
          <w:color w:val="404040"/>
        </w:rPr>
        <w:t>isValidTime</w:t>
      </w:r>
      <w:r>
        <w:rPr>
          <w:rFonts w:ascii="微软雅黑" w:eastAsia="微软雅黑" w:hAnsi="微软雅黑" w:hint="eastAsia"/>
          <w:color w:val="404040"/>
          <w:sz w:val="21"/>
          <w:szCs w:val="21"/>
        </w:rPr>
        <w:t>, 如果传感器生成检测, 则为 true。此标志用于</w:t>
      </w:r>
      <w:ins w:id="18" w:author="Young Jiang" w:date="2019-01-02T01:31:00Z">
        <w:r w:rsidR="00DF0B84">
          <w:rPr>
            <w:rFonts w:ascii="微软雅黑" w:eastAsia="微软雅黑" w:hAnsi="微软雅黑" w:hint="eastAsia"/>
            <w:color w:val="404040"/>
            <w:sz w:val="21"/>
            <w:szCs w:val="21"/>
          </w:rPr>
          <w:t>当且</w:t>
        </w:r>
      </w:ins>
      <w:r>
        <w:rPr>
          <w:rFonts w:ascii="微软雅黑" w:eastAsia="微软雅黑" w:hAnsi="微软雅黑" w:hint="eastAsia"/>
          <w:color w:val="404040"/>
          <w:sz w:val="21"/>
          <w:szCs w:val="21"/>
        </w:rPr>
        <w:t>仅当有检测时才调用跟踪器。</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另一个重要的注意事项是传感器可以模拟每个目标的多个检测, 特别是当目标非常接近雷达传感器时。由于跟踪器假定每个传感器的每个目标都有一个检测, 因此必须在跟踪程序处理它们之前对检测进行群集。这是由函数</w:t>
      </w:r>
      <w:r>
        <w:rPr>
          <w:rStyle w:val="HTML1"/>
          <w:rFonts w:ascii="Consolas" w:hAnsi="Consolas"/>
          <w:color w:val="404040"/>
        </w:rPr>
        <w:t>clusterDetections</w:t>
      </w:r>
      <w:r>
        <w:rPr>
          <w:rFonts w:ascii="微软雅黑" w:eastAsia="微软雅黑" w:hAnsi="微软雅黑" w:hint="eastAsia"/>
          <w:color w:val="404040"/>
          <w:sz w:val="21"/>
          <w:szCs w:val="21"/>
        </w:rPr>
        <w:t>完成的。请参阅 "支持功能" 部分。</w:t>
      </w:r>
    </w:p>
    <w:p w:rsidR="00E40F95" w:rsidRDefault="00E40F95" w:rsidP="00E40F95">
      <w:pPr>
        <w:pStyle w:val="HTML"/>
        <w:rPr>
          <w:rFonts w:ascii="Consolas" w:hAnsi="Consolas"/>
          <w:color w:val="404040"/>
        </w:rPr>
      </w:pPr>
      <w:r>
        <w:rPr>
          <w:rFonts w:ascii="Consolas" w:hAnsi="Consolas"/>
          <w:color w:val="404040"/>
        </w:rPr>
        <w:t>toSnap = true;</w:t>
      </w:r>
    </w:p>
    <w:p w:rsidR="00E40F95" w:rsidRDefault="00E40F95" w:rsidP="00E40F95">
      <w:pPr>
        <w:pStyle w:val="HTML"/>
        <w:rPr>
          <w:rFonts w:ascii="Consolas" w:hAnsi="Consolas"/>
          <w:color w:val="404040"/>
        </w:rPr>
      </w:pPr>
      <w:r>
        <w:rPr>
          <w:rFonts w:ascii="Consolas" w:hAnsi="Consolas"/>
          <w:color w:val="0000FF"/>
        </w:rPr>
        <w:t>while</w:t>
      </w:r>
      <w:r>
        <w:rPr>
          <w:rFonts w:ascii="Consolas" w:hAnsi="Consolas"/>
          <w:color w:val="404040"/>
        </w:rPr>
        <w:t xml:space="preserve"> advance(scenario) &amp;&amp; </w:t>
      </w:r>
      <w:proofErr w:type="gramStart"/>
      <w:r>
        <w:rPr>
          <w:rFonts w:ascii="Consolas" w:hAnsi="Consolas"/>
          <w:color w:val="404040"/>
        </w:rPr>
        <w:t>ishghandle(</w:t>
      </w:r>
      <w:proofErr w:type="gramEnd"/>
      <w:r>
        <w:rPr>
          <w:rFonts w:ascii="Consolas" w:hAnsi="Consolas"/>
          <w:color w:val="404040"/>
        </w:rPr>
        <w:t>BEP.Parent)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Get the scenario time</w:t>
      </w:r>
    </w:p>
    <w:p w:rsidR="00E40F95" w:rsidRDefault="00E40F95" w:rsidP="00E40F95">
      <w:pPr>
        <w:pStyle w:val="HTML"/>
        <w:rPr>
          <w:rFonts w:ascii="Consolas" w:hAnsi="Consolas"/>
          <w:color w:val="404040"/>
        </w:rPr>
      </w:pPr>
      <w:r>
        <w:rPr>
          <w:rFonts w:ascii="Consolas" w:hAnsi="Consolas"/>
          <w:color w:val="404040"/>
        </w:rPr>
        <w:t xml:space="preserve">    time = </w:t>
      </w:r>
      <w:proofErr w:type="gramStart"/>
      <w:r>
        <w:rPr>
          <w:rFonts w:ascii="Consolas" w:hAnsi="Consolas"/>
          <w:color w:val="404040"/>
        </w:rPr>
        <w:t>scenario.SimulationTime</w:t>
      </w:r>
      <w:proofErr w:type="gramEnd"/>
      <w:r>
        <w:rPr>
          <w:rFonts w:ascii="Consolas" w:hAnsi="Consolas"/>
          <w:color w:val="404040"/>
        </w:rPr>
        <w: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Get the position of the other vehicle in ego vehicle coordinates</w:t>
      </w:r>
    </w:p>
    <w:p w:rsidR="00E40F95" w:rsidRDefault="00E40F95" w:rsidP="00E40F95">
      <w:pPr>
        <w:pStyle w:val="HTML"/>
        <w:rPr>
          <w:rFonts w:ascii="Consolas" w:hAnsi="Consolas"/>
          <w:color w:val="404040"/>
        </w:rPr>
      </w:pPr>
      <w:r>
        <w:rPr>
          <w:rFonts w:ascii="Consolas" w:hAnsi="Consolas"/>
          <w:color w:val="404040"/>
        </w:rPr>
        <w:t xml:space="preserve">    ta = targetPoses(egoCar);</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Simulate the sensors</w:t>
      </w:r>
    </w:p>
    <w:p w:rsidR="00E40F95" w:rsidRDefault="00E40F95" w:rsidP="00E40F95">
      <w:pPr>
        <w:pStyle w:val="HTML"/>
        <w:rPr>
          <w:rFonts w:ascii="Consolas" w:hAnsi="Consolas"/>
          <w:color w:val="404040"/>
        </w:rPr>
      </w:pPr>
      <w:r>
        <w:rPr>
          <w:rFonts w:ascii="Consolas" w:hAnsi="Consolas"/>
          <w:color w:val="404040"/>
        </w:rPr>
        <w:t xml:space="preserve">    detections = {};</w:t>
      </w:r>
    </w:p>
    <w:p w:rsidR="00E40F95" w:rsidRDefault="00E40F95" w:rsidP="00E40F95">
      <w:pPr>
        <w:pStyle w:val="HTML"/>
        <w:rPr>
          <w:rFonts w:ascii="Consolas" w:hAnsi="Consolas"/>
          <w:color w:val="404040"/>
        </w:rPr>
      </w:pPr>
      <w:r>
        <w:rPr>
          <w:rFonts w:ascii="Consolas" w:hAnsi="Consolas"/>
          <w:color w:val="404040"/>
        </w:rPr>
        <w:t xml:space="preserve">    isValidTime = </w:t>
      </w:r>
      <w:proofErr w:type="gramStart"/>
      <w:r>
        <w:rPr>
          <w:rFonts w:ascii="Consolas" w:hAnsi="Consolas"/>
          <w:color w:val="404040"/>
        </w:rPr>
        <w:t>false(</w:t>
      </w:r>
      <w:proofErr w:type="gramEnd"/>
      <w:r>
        <w:rPr>
          <w:rFonts w:ascii="Consolas" w:hAnsi="Consolas"/>
          <w:color w:val="404040"/>
        </w:rPr>
        <w:t>1,8);</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1:8</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sensorDets,numValidDets</w:t>
      </w:r>
      <w:proofErr w:type="gramEnd"/>
      <w:r>
        <w:rPr>
          <w:rFonts w:ascii="Consolas" w:hAnsi="Consolas"/>
          <w:color w:val="404040"/>
        </w:rPr>
        <w:t>,isValidTime(i)] = sensors{i}(ta, time);</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numValidDets</w:t>
      </w:r>
    </w:p>
    <w:p w:rsidR="00E40F95" w:rsidRDefault="00E40F95" w:rsidP="00E40F95">
      <w:pPr>
        <w:pStyle w:val="HTML"/>
        <w:rPr>
          <w:rFonts w:ascii="Consolas" w:hAnsi="Consolas"/>
          <w:color w:val="404040"/>
        </w:rPr>
      </w:pPr>
      <w:r>
        <w:rPr>
          <w:rFonts w:ascii="Consolas" w:hAnsi="Consolas"/>
          <w:color w:val="404040"/>
        </w:rPr>
        <w:lastRenderedPageBreak/>
        <w:t xml:space="preserve">            </w:t>
      </w:r>
      <w:r>
        <w:rPr>
          <w:rFonts w:ascii="Consolas" w:hAnsi="Consolas"/>
          <w:color w:val="0000FF"/>
        </w:rPr>
        <w:t>for</w:t>
      </w:r>
      <w:r>
        <w:rPr>
          <w:rFonts w:ascii="Consolas" w:hAnsi="Consolas"/>
          <w:color w:val="404040"/>
        </w:rPr>
        <w:t xml:space="preserve"> j = </w:t>
      </w:r>
      <w:proofErr w:type="gramStart"/>
      <w:r>
        <w:rPr>
          <w:rFonts w:ascii="Consolas" w:hAnsi="Consolas"/>
          <w:color w:val="404040"/>
        </w:rPr>
        <w:t>1:numValidDets</w:t>
      </w:r>
      <w:proofErr w:type="gramEnd"/>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Vision detections do not report SNR. The tracker requires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that they have the same object attributes as the radar</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detections. This adds the SNR object attribute to vision</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detections and sets it to a NaN.</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~isfield(sensorDets{j</w:t>
      </w:r>
      <w:proofErr w:type="gramStart"/>
      <w:r>
        <w:rPr>
          <w:rFonts w:ascii="Consolas" w:hAnsi="Consolas"/>
          <w:color w:val="404040"/>
        </w:rPr>
        <w:t>}.ObjectAttributes</w:t>
      </w:r>
      <w:proofErr w:type="gramEnd"/>
      <w:r>
        <w:rPr>
          <w:rFonts w:ascii="Consolas" w:hAnsi="Consolas"/>
          <w:color w:val="404040"/>
        </w:rPr>
        <w:t xml:space="preserve">{1}, </w:t>
      </w:r>
      <w:r>
        <w:rPr>
          <w:rFonts w:ascii="Consolas" w:hAnsi="Consolas"/>
          <w:color w:val="A020F0"/>
        </w:rPr>
        <w:t>'SNR'</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sensorDets{j</w:t>
      </w:r>
      <w:proofErr w:type="gramStart"/>
      <w:r>
        <w:rPr>
          <w:rFonts w:ascii="Consolas" w:hAnsi="Consolas"/>
          <w:color w:val="404040"/>
        </w:rPr>
        <w:t>}.ObjectAttributes</w:t>
      </w:r>
      <w:proofErr w:type="gramEnd"/>
      <w:r>
        <w:rPr>
          <w:rFonts w:ascii="Consolas" w:hAnsi="Consolas"/>
          <w:color w:val="404040"/>
        </w:rPr>
        <w:t>{1}.SNR = NaN;</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detections = [detections; sensorDets]; </w:t>
      </w:r>
      <w:r>
        <w:rPr>
          <w:rFonts w:ascii="Consolas" w:hAnsi="Consolas"/>
          <w:color w:val="228B22"/>
        </w:rPr>
        <w:t>%#ok&lt;AGROW&gt;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Update the tracker if there are new detections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any(isValidTime)</w:t>
      </w:r>
    </w:p>
    <w:p w:rsidR="00E40F95" w:rsidRDefault="00E40F95" w:rsidP="00E40F95">
      <w:pPr>
        <w:pStyle w:val="HTML"/>
        <w:rPr>
          <w:rFonts w:ascii="Consolas" w:hAnsi="Consolas"/>
          <w:color w:val="404040"/>
        </w:rPr>
      </w:pPr>
      <w:r>
        <w:rPr>
          <w:rFonts w:ascii="Consolas" w:hAnsi="Consolas"/>
          <w:color w:val="404040"/>
        </w:rPr>
        <w:t xml:space="preserve">        vehicleLength = </w:t>
      </w:r>
      <w:proofErr w:type="gramStart"/>
      <w:r>
        <w:rPr>
          <w:rFonts w:ascii="Consolas" w:hAnsi="Consolas"/>
          <w:color w:val="404040"/>
        </w:rPr>
        <w:t>sensors{</w:t>
      </w:r>
      <w:proofErr w:type="gramEnd"/>
      <w:r>
        <w:rPr>
          <w:rFonts w:ascii="Consolas" w:hAnsi="Consolas"/>
          <w:color w:val="404040"/>
        </w:rPr>
        <w:t>1}.ActorProfiles.Length;</w:t>
      </w:r>
    </w:p>
    <w:p w:rsidR="00E40F95" w:rsidRDefault="00E40F95" w:rsidP="00E40F95">
      <w:pPr>
        <w:pStyle w:val="HTML"/>
        <w:rPr>
          <w:rFonts w:ascii="Consolas" w:hAnsi="Consolas"/>
          <w:color w:val="404040"/>
        </w:rPr>
      </w:pPr>
      <w:r>
        <w:rPr>
          <w:rFonts w:ascii="Consolas" w:hAnsi="Consolas"/>
          <w:color w:val="404040"/>
        </w:rPr>
        <w:t xml:space="preserve">        detectionClusters = </w:t>
      </w:r>
      <w:proofErr w:type="gramStart"/>
      <w:r>
        <w:rPr>
          <w:rFonts w:ascii="Consolas" w:hAnsi="Consolas"/>
          <w:color w:val="404040"/>
        </w:rPr>
        <w:t>clusterDetections(</w:t>
      </w:r>
      <w:proofErr w:type="gramEnd"/>
      <w:r>
        <w:rPr>
          <w:rFonts w:ascii="Consolas" w:hAnsi="Consolas"/>
          <w:color w:val="404040"/>
        </w:rPr>
        <w:t>detections, vehicleLength);</w:t>
      </w:r>
    </w:p>
    <w:p w:rsidR="00E40F95" w:rsidRDefault="00E40F95" w:rsidP="00E40F95">
      <w:pPr>
        <w:pStyle w:val="HTML"/>
        <w:rPr>
          <w:rFonts w:ascii="Consolas" w:hAnsi="Consolas"/>
          <w:color w:val="404040"/>
        </w:rPr>
      </w:pPr>
      <w:r>
        <w:rPr>
          <w:rFonts w:ascii="Consolas" w:hAnsi="Consolas"/>
          <w:color w:val="404040"/>
        </w:rPr>
        <w:t xml:space="preserve">        confirmedTracks = </w:t>
      </w:r>
      <w:proofErr w:type="gramStart"/>
      <w:r>
        <w:rPr>
          <w:rFonts w:ascii="Consolas" w:hAnsi="Consolas"/>
          <w:color w:val="404040"/>
        </w:rPr>
        <w:t>updateTracks(</w:t>
      </w:r>
      <w:proofErr w:type="gramEnd"/>
      <w:r>
        <w:rPr>
          <w:rFonts w:ascii="Consolas" w:hAnsi="Consolas"/>
          <w:color w:val="404040"/>
        </w:rPr>
        <w:t>tracker, detectionClusters, time);</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Update bird's-eye plot</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updateBEP(</w:t>
      </w:r>
      <w:proofErr w:type="gramEnd"/>
      <w:r>
        <w:rPr>
          <w:rFonts w:ascii="Consolas" w:hAnsi="Consolas"/>
          <w:color w:val="404040"/>
        </w:rPr>
        <w:t>BEP, egoCar, detections, confirmedTracks, positionSelector, velocitySelector);</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Snap a figure for the document when the car passes the ego vehicle</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ta(1</w:t>
      </w:r>
      <w:proofErr w:type="gramStart"/>
      <w:r>
        <w:rPr>
          <w:rFonts w:ascii="Consolas" w:hAnsi="Consolas"/>
          <w:color w:val="404040"/>
        </w:rPr>
        <w:t>).Position</w:t>
      </w:r>
      <w:proofErr w:type="gramEnd"/>
      <w:r>
        <w:rPr>
          <w:rFonts w:ascii="Consolas" w:hAnsi="Consolas"/>
          <w:color w:val="404040"/>
        </w:rPr>
        <w:t>(1) &gt; 0 &amp;&amp; toSnap</w:t>
      </w:r>
    </w:p>
    <w:p w:rsidR="00E40F95" w:rsidRDefault="00E40F95" w:rsidP="00E40F95">
      <w:pPr>
        <w:pStyle w:val="HTML"/>
        <w:rPr>
          <w:rFonts w:ascii="Consolas" w:hAnsi="Consolas"/>
          <w:color w:val="404040"/>
        </w:rPr>
      </w:pPr>
      <w:r>
        <w:rPr>
          <w:rFonts w:ascii="Consolas" w:hAnsi="Consolas"/>
          <w:color w:val="404040"/>
        </w:rPr>
        <w:t xml:space="preserve">        toSnap = false;</w:t>
      </w:r>
    </w:p>
    <w:p w:rsidR="00E40F95" w:rsidRDefault="00E40F95" w:rsidP="00E40F95">
      <w:pPr>
        <w:pStyle w:val="HTML"/>
        <w:rPr>
          <w:rFonts w:ascii="Consolas" w:hAnsi="Consolas"/>
          <w:color w:val="404040"/>
        </w:rPr>
      </w:pPr>
      <w:r>
        <w:rPr>
          <w:rFonts w:ascii="Consolas" w:hAnsi="Consolas"/>
          <w:color w:val="404040"/>
        </w:rPr>
        <w:t xml:space="preserve">        snapnow</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18D0B5FA" wp14:editId="19E205D3">
            <wp:extent cx="6018610" cy="3209925"/>
            <wp:effectExtent l="0" t="0" r="1270" b="0"/>
            <wp:docPr id="212" name="图片 212" descr="https://ww2.mathworks.cn/help/examples/driving/win64/SensorFusionUsingSyntheticData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2.mathworks.cn/help/examples/driving/win64/SensorFusionUsingSyntheticDataExample_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9305" cy="3210296"/>
                    </a:xfrm>
                    <a:prstGeom prst="rect">
                      <a:avLst/>
                    </a:prstGeom>
                    <a:noFill/>
                    <a:ln>
                      <a:noFill/>
                    </a:ln>
                  </pic:spPr>
                </pic:pic>
              </a:graphicData>
            </a:graphic>
          </wp:inline>
        </w:drawing>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总结</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此示例演示如何生成方案、模拟传感器检测, 以及如何使用这些检测来跟踪 ego 车辆周围的移动车辆。</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您可以尝试修改方案道路, 或添加或删除车辆。您还可以尝试添加、删除或修改 ego 车辆上的传感器, 或修改跟踪器参数。</w:t>
      </w:r>
    </w:p>
    <w:p w:rsidR="00E40F95" w:rsidRDefault="00E40F95" w:rsidP="00E40F95">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支持功能</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Style w:val="HTML1"/>
          <w:rFonts w:ascii="Consolas" w:hAnsi="Consolas"/>
          <w:b/>
          <w:bCs/>
          <w:color w:val="404040"/>
        </w:rPr>
        <w:t>initSimDemoFilter</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此函数基于检测来初始化恒定速度过滤器。</w:t>
      </w:r>
    </w:p>
    <w:p w:rsidR="00E40F95" w:rsidRDefault="00E40F95" w:rsidP="00E40F95">
      <w:pPr>
        <w:pStyle w:val="HTML"/>
        <w:rPr>
          <w:rFonts w:ascii="Consolas" w:hAnsi="Consolas"/>
          <w:color w:val="404040"/>
        </w:rPr>
      </w:pPr>
      <w:r>
        <w:rPr>
          <w:rFonts w:ascii="Consolas" w:hAnsi="Consolas"/>
          <w:color w:val="0000FF"/>
        </w:rPr>
        <w:t>function</w:t>
      </w:r>
      <w:r>
        <w:rPr>
          <w:rFonts w:ascii="Consolas" w:hAnsi="Consolas"/>
          <w:color w:val="404040"/>
        </w:rPr>
        <w:t xml:space="preserve"> filter = initSimDemoFilter(detection)</w:t>
      </w:r>
    </w:p>
    <w:p w:rsidR="00E40F95" w:rsidRDefault="00E40F95" w:rsidP="00E40F95">
      <w:pPr>
        <w:pStyle w:val="HTML"/>
        <w:rPr>
          <w:rFonts w:ascii="Consolas" w:hAnsi="Consolas"/>
          <w:color w:val="404040"/>
        </w:rPr>
      </w:pPr>
      <w:r>
        <w:rPr>
          <w:rFonts w:ascii="Consolas" w:hAnsi="Consolas"/>
          <w:color w:val="228B22"/>
        </w:rPr>
        <w:t>% Use a 2-D constant velocity model to initialize a trackingKF filter.</w:t>
      </w:r>
    </w:p>
    <w:p w:rsidR="00E40F95" w:rsidRDefault="00E40F95" w:rsidP="00E40F95">
      <w:pPr>
        <w:pStyle w:val="HTML"/>
        <w:rPr>
          <w:rFonts w:ascii="Consolas" w:hAnsi="Consolas"/>
          <w:color w:val="404040"/>
        </w:rPr>
      </w:pPr>
      <w:r>
        <w:rPr>
          <w:rFonts w:ascii="Consolas" w:hAnsi="Consolas"/>
          <w:color w:val="228B22"/>
        </w:rPr>
        <w:t>% The state vector is [</w:t>
      </w:r>
      <w:proofErr w:type="gramStart"/>
      <w:r>
        <w:rPr>
          <w:rFonts w:ascii="Consolas" w:hAnsi="Consolas"/>
          <w:color w:val="228B22"/>
        </w:rPr>
        <w:t>x;vx</w:t>
      </w:r>
      <w:proofErr w:type="gramEnd"/>
      <w:r>
        <w:rPr>
          <w:rFonts w:ascii="Consolas" w:hAnsi="Consolas"/>
          <w:color w:val="228B22"/>
        </w:rPr>
        <w:t>;y;vy]</w:t>
      </w:r>
    </w:p>
    <w:p w:rsidR="00E40F95" w:rsidRDefault="00E40F95" w:rsidP="00E40F95">
      <w:pPr>
        <w:pStyle w:val="HTML"/>
        <w:rPr>
          <w:rFonts w:ascii="Consolas" w:hAnsi="Consolas"/>
          <w:color w:val="404040"/>
        </w:rPr>
      </w:pPr>
      <w:r>
        <w:rPr>
          <w:rFonts w:ascii="Consolas" w:hAnsi="Consolas"/>
          <w:color w:val="228B22"/>
        </w:rPr>
        <w:t>% The detection measurement vector is [</w:t>
      </w:r>
      <w:proofErr w:type="gramStart"/>
      <w:r>
        <w:rPr>
          <w:rFonts w:ascii="Consolas" w:hAnsi="Consolas"/>
          <w:color w:val="228B22"/>
        </w:rPr>
        <w:t>x;y</w:t>
      </w:r>
      <w:proofErr w:type="gramEnd"/>
      <w:r>
        <w:rPr>
          <w:rFonts w:ascii="Consolas" w:hAnsi="Consolas"/>
          <w:color w:val="228B22"/>
        </w:rPr>
        <w:t>;vx;vy]</w:t>
      </w:r>
    </w:p>
    <w:p w:rsidR="00E40F95" w:rsidRDefault="00E40F95" w:rsidP="00E40F95">
      <w:pPr>
        <w:pStyle w:val="HTML"/>
        <w:rPr>
          <w:rFonts w:ascii="Consolas" w:hAnsi="Consolas"/>
          <w:color w:val="404040"/>
        </w:rPr>
      </w:pPr>
      <w:r>
        <w:rPr>
          <w:rFonts w:ascii="Consolas" w:hAnsi="Consolas"/>
          <w:color w:val="228B22"/>
        </w:rPr>
        <w:t>% As a result, the measurement model is H = [1 0 0 0; 0 0 1 0; 0 1 0 0; 0 0 0 1]</w:t>
      </w:r>
    </w:p>
    <w:p w:rsidR="00E40F95" w:rsidRDefault="00E40F95" w:rsidP="00E40F95">
      <w:pPr>
        <w:pStyle w:val="HTML"/>
        <w:rPr>
          <w:rFonts w:ascii="Consolas" w:hAnsi="Consolas"/>
          <w:color w:val="404040"/>
        </w:rPr>
      </w:pPr>
      <w:r>
        <w:rPr>
          <w:rFonts w:ascii="Consolas" w:hAnsi="Consolas"/>
          <w:color w:val="404040"/>
        </w:rPr>
        <w:t>H = [1 0 0 0; 0 0 1 0; 0 1 0 0; 0 0 0 1];</w:t>
      </w:r>
    </w:p>
    <w:p w:rsidR="00E40F95" w:rsidRDefault="00E40F95" w:rsidP="00E40F95">
      <w:pPr>
        <w:pStyle w:val="HTML"/>
        <w:rPr>
          <w:rFonts w:ascii="Consolas" w:hAnsi="Consolas"/>
          <w:color w:val="404040"/>
        </w:rPr>
      </w:pPr>
      <w:r>
        <w:rPr>
          <w:rFonts w:ascii="Consolas" w:hAnsi="Consolas"/>
          <w:color w:val="404040"/>
        </w:rPr>
        <w:t xml:space="preserve">filter = </w:t>
      </w:r>
      <w:proofErr w:type="gramStart"/>
      <w:r>
        <w:rPr>
          <w:rFonts w:ascii="Consolas" w:hAnsi="Consolas"/>
          <w:color w:val="404040"/>
        </w:rPr>
        <w:t>trackingKF(</w:t>
      </w:r>
      <w:proofErr w:type="gramEnd"/>
      <w:r>
        <w:rPr>
          <w:rFonts w:ascii="Consolas" w:hAnsi="Consolas"/>
          <w:color w:val="A020F0"/>
        </w:rPr>
        <w:t>'MotionModel'</w:t>
      </w:r>
      <w:r>
        <w:rPr>
          <w:rFonts w:ascii="Consolas" w:hAnsi="Consolas"/>
          <w:color w:val="404040"/>
        </w:rPr>
        <w:t xml:space="preserve">, </w:t>
      </w:r>
      <w:r>
        <w:rPr>
          <w:rFonts w:ascii="Consolas" w:hAnsi="Consolas"/>
          <w:color w:val="A020F0"/>
        </w:rPr>
        <w:t>'2D Constant Velocity'</w:t>
      </w:r>
      <w:r>
        <w:rPr>
          <w:rFonts w:ascii="Consolas" w:hAnsi="Consolas"/>
          <w:color w:val="404040"/>
        </w:rPr>
        <w:t xml:space="preserve">,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lastRenderedPageBreak/>
        <w:t xml:space="preserve">    </w:t>
      </w:r>
      <w:r>
        <w:rPr>
          <w:rFonts w:ascii="Consolas" w:hAnsi="Consolas"/>
          <w:color w:val="A020F0"/>
        </w:rPr>
        <w:t>'State'</w:t>
      </w:r>
      <w:r>
        <w:rPr>
          <w:rFonts w:ascii="Consolas" w:hAnsi="Consolas"/>
          <w:color w:val="404040"/>
        </w:rPr>
        <w:t xml:space="preserve">, H' * </w:t>
      </w:r>
      <w:proofErr w:type="gramStart"/>
      <w:r>
        <w:rPr>
          <w:rFonts w:ascii="Consolas" w:hAnsi="Consolas"/>
          <w:color w:val="404040"/>
        </w:rPr>
        <w:t>detection.Measurement</w:t>
      </w:r>
      <w:proofErr w:type="gramEnd"/>
      <w:r>
        <w:rPr>
          <w:rFonts w:ascii="Consolas" w:hAnsi="Consolas"/>
          <w:color w:val="404040"/>
        </w:rPr>
        <w:t xml:space="preserve">,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'MeasurementModel'</w:t>
      </w:r>
      <w:r>
        <w:rPr>
          <w:rFonts w:ascii="Consolas" w:hAnsi="Consolas"/>
          <w:color w:val="404040"/>
        </w:rPr>
        <w:t xml:space="preserve">, H,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'StateCovariance'</w:t>
      </w:r>
      <w:r>
        <w:rPr>
          <w:rFonts w:ascii="Consolas" w:hAnsi="Consolas"/>
          <w:color w:val="404040"/>
        </w:rPr>
        <w:t xml:space="preserve">, H' * </w:t>
      </w:r>
      <w:proofErr w:type="gramStart"/>
      <w:r>
        <w:rPr>
          <w:rFonts w:ascii="Consolas" w:hAnsi="Consolas"/>
          <w:color w:val="404040"/>
        </w:rPr>
        <w:t>detection.MeasurementNoise</w:t>
      </w:r>
      <w:proofErr w:type="gramEnd"/>
      <w:r>
        <w:rPr>
          <w:rFonts w:ascii="Consolas" w:hAnsi="Consolas"/>
          <w:color w:val="404040"/>
        </w:rPr>
        <w:t xml:space="preserve"> * H, </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A020F0"/>
        </w:rPr>
        <w:t>'MeasurementNoise'</w:t>
      </w:r>
      <w:r>
        <w:rPr>
          <w:rFonts w:ascii="Consolas" w:hAnsi="Consolas"/>
          <w:color w:val="404040"/>
        </w:rPr>
        <w:t xml:space="preserve">, </w:t>
      </w:r>
      <w:proofErr w:type="gramStart"/>
      <w:r>
        <w:rPr>
          <w:rFonts w:ascii="Consolas" w:hAnsi="Consolas"/>
          <w:color w:val="404040"/>
        </w:rPr>
        <w:t>detection.MeasurementNoise</w:t>
      </w:r>
      <w:proofErr w:type="gramEnd"/>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Style w:val="HTML1"/>
          <w:rFonts w:ascii="Consolas" w:hAnsi="Consolas"/>
          <w:b/>
          <w:bCs/>
          <w:color w:val="404040"/>
        </w:rPr>
        <w:t>clusterDetections</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此函数将多个怀疑为同一车辆的检测合并到单个检测中。该函数查找</w:t>
      </w:r>
      <w:proofErr w:type="gramStart"/>
      <w:r>
        <w:rPr>
          <w:rFonts w:ascii="微软雅黑" w:eastAsia="微软雅黑" w:hAnsi="微软雅黑" w:hint="eastAsia"/>
          <w:color w:val="404040"/>
          <w:sz w:val="21"/>
          <w:szCs w:val="21"/>
        </w:rPr>
        <w:t>比车辆</w:t>
      </w:r>
      <w:proofErr w:type="gramEnd"/>
      <w:r>
        <w:rPr>
          <w:rFonts w:ascii="微软雅黑" w:eastAsia="微软雅黑" w:hAnsi="微软雅黑" w:hint="eastAsia"/>
          <w:color w:val="404040"/>
          <w:sz w:val="21"/>
          <w:szCs w:val="21"/>
        </w:rPr>
        <w:t>大小更接近的检测。符合此条件的检测被视为群集, 并合并到群集质心的单个检测中。测量噪声被修改, 以表示每个检测可以在车辆上的任何地方的可能性。因此, 噪声应具有与车辆大小相同的大小。</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此外, 该函数消除测量的第三维度 (高度), 并将测量向量减少到 [x; y; vx; vy]。</w:t>
      </w:r>
    </w:p>
    <w:p w:rsidR="00E40F95" w:rsidRDefault="00E40F95" w:rsidP="00E40F95">
      <w:pPr>
        <w:pStyle w:val="HTML"/>
        <w:rPr>
          <w:rFonts w:ascii="Consolas" w:hAnsi="Consolas"/>
          <w:color w:val="404040"/>
        </w:rPr>
      </w:pPr>
      <w:r>
        <w:rPr>
          <w:rFonts w:ascii="Consolas" w:hAnsi="Consolas"/>
          <w:color w:val="0000FF"/>
        </w:rPr>
        <w:t>function</w:t>
      </w:r>
      <w:r>
        <w:rPr>
          <w:rFonts w:ascii="Consolas" w:hAnsi="Consolas"/>
          <w:color w:val="404040"/>
        </w:rPr>
        <w:t xml:space="preserve"> detectionClusters = </w:t>
      </w:r>
      <w:proofErr w:type="gramStart"/>
      <w:r>
        <w:rPr>
          <w:rFonts w:ascii="Consolas" w:hAnsi="Consolas"/>
          <w:color w:val="404040"/>
        </w:rPr>
        <w:t>clusterDetections(</w:t>
      </w:r>
      <w:proofErr w:type="gramEnd"/>
      <w:r>
        <w:rPr>
          <w:rFonts w:ascii="Consolas" w:hAnsi="Consolas"/>
          <w:color w:val="404040"/>
        </w:rPr>
        <w:t>detections, vehicleSize)</w:t>
      </w:r>
    </w:p>
    <w:p w:rsidR="00E40F95" w:rsidRDefault="00E40F95" w:rsidP="00E40F95">
      <w:pPr>
        <w:pStyle w:val="HTML"/>
        <w:rPr>
          <w:rFonts w:ascii="Consolas" w:hAnsi="Consolas"/>
          <w:color w:val="404040"/>
        </w:rPr>
      </w:pPr>
      <w:r>
        <w:rPr>
          <w:rFonts w:ascii="Consolas" w:hAnsi="Consolas"/>
          <w:color w:val="404040"/>
        </w:rPr>
        <w:t>N = numel(detections);</w:t>
      </w:r>
    </w:p>
    <w:p w:rsidR="00E40F95" w:rsidRDefault="00E40F95" w:rsidP="00E40F95">
      <w:pPr>
        <w:pStyle w:val="HTML"/>
        <w:rPr>
          <w:rFonts w:ascii="Consolas" w:hAnsi="Consolas"/>
          <w:color w:val="404040"/>
        </w:rPr>
      </w:pPr>
      <w:r>
        <w:rPr>
          <w:rFonts w:ascii="Consolas" w:hAnsi="Consolas"/>
          <w:color w:val="404040"/>
        </w:rPr>
        <w:t>distances = zeros(N);</w:t>
      </w:r>
    </w:p>
    <w:p w:rsidR="00E40F95" w:rsidRDefault="00E40F95" w:rsidP="00E40F95">
      <w:pPr>
        <w:pStyle w:val="HTML"/>
        <w:rPr>
          <w:rFonts w:ascii="Consolas" w:hAnsi="Consolas"/>
          <w:color w:val="404040"/>
        </w:rPr>
      </w:pPr>
      <w:r>
        <w:rPr>
          <w:rFonts w:ascii="Consolas" w:hAnsi="Consolas"/>
          <w:color w:val="0000FF"/>
        </w:rPr>
        <w:t>for</w:t>
      </w:r>
      <w:r>
        <w:rPr>
          <w:rFonts w:ascii="Consolas" w:hAnsi="Consolas"/>
          <w:color w:val="404040"/>
        </w:rPr>
        <w:t xml:space="preserve"> i = </w:t>
      </w:r>
      <w:proofErr w:type="gramStart"/>
      <w:r>
        <w:rPr>
          <w:rFonts w:ascii="Consolas" w:hAnsi="Consolas"/>
          <w:color w:val="404040"/>
        </w:rPr>
        <w:t>1:N</w:t>
      </w:r>
      <w:proofErr w:type="gramEnd"/>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j = i+</w:t>
      </w:r>
      <w:proofErr w:type="gramStart"/>
      <w:r>
        <w:rPr>
          <w:rFonts w:ascii="Consolas" w:hAnsi="Consolas"/>
          <w:color w:val="404040"/>
        </w:rPr>
        <w:t>1:N</w:t>
      </w:r>
      <w:proofErr w:type="gramEnd"/>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detections{i</w:t>
      </w:r>
      <w:proofErr w:type="gramStart"/>
      <w:r>
        <w:rPr>
          <w:rFonts w:ascii="Consolas" w:hAnsi="Consolas"/>
          <w:color w:val="404040"/>
        </w:rPr>
        <w:t>}.SensorIndex</w:t>
      </w:r>
      <w:proofErr w:type="gramEnd"/>
      <w:r>
        <w:rPr>
          <w:rFonts w:ascii="Consolas" w:hAnsi="Consolas"/>
          <w:color w:val="404040"/>
        </w:rPr>
        <w:t xml:space="preserve"> == detections{j}.SensorIndex</w:t>
      </w:r>
    </w:p>
    <w:p w:rsidR="00E40F95" w:rsidRDefault="00E40F95" w:rsidP="00E40F95">
      <w:pPr>
        <w:pStyle w:val="HTML"/>
        <w:rPr>
          <w:rFonts w:ascii="Consolas" w:hAnsi="Consolas"/>
          <w:color w:val="404040"/>
        </w:rPr>
      </w:pPr>
      <w:r>
        <w:rPr>
          <w:rFonts w:ascii="Consolas" w:hAnsi="Consolas"/>
          <w:color w:val="404040"/>
        </w:rPr>
        <w:t xml:space="preserve">            distances(</w:t>
      </w:r>
      <w:proofErr w:type="gramStart"/>
      <w:r>
        <w:rPr>
          <w:rFonts w:ascii="Consolas" w:hAnsi="Consolas"/>
          <w:color w:val="404040"/>
        </w:rPr>
        <w:t>i,j</w:t>
      </w:r>
      <w:proofErr w:type="gramEnd"/>
      <w:r>
        <w:rPr>
          <w:rFonts w:ascii="Consolas" w:hAnsi="Consolas"/>
          <w:color w:val="404040"/>
        </w:rPr>
        <w:t>) = norm(detections{i}.Measurement(1:2) - detections{j}.Measurement(1:2));</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E40F95" w:rsidRDefault="00E40F95" w:rsidP="00E40F95">
      <w:pPr>
        <w:pStyle w:val="HTML"/>
        <w:rPr>
          <w:rFonts w:ascii="Consolas" w:hAnsi="Consolas"/>
          <w:color w:val="404040"/>
        </w:rPr>
      </w:pPr>
      <w:r>
        <w:rPr>
          <w:rFonts w:ascii="Consolas" w:hAnsi="Consolas"/>
          <w:color w:val="404040"/>
        </w:rPr>
        <w:t xml:space="preserve">            distances(</w:t>
      </w:r>
      <w:proofErr w:type="gramStart"/>
      <w:r>
        <w:rPr>
          <w:rFonts w:ascii="Consolas" w:hAnsi="Consolas"/>
          <w:color w:val="404040"/>
        </w:rPr>
        <w:t>i,j</w:t>
      </w:r>
      <w:proofErr w:type="gramEnd"/>
      <w:r>
        <w:rPr>
          <w:rFonts w:ascii="Consolas" w:hAnsi="Consolas"/>
          <w:color w:val="404040"/>
        </w:rPr>
        <w:t>) = inf;</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leftToCheck = </w:t>
      </w:r>
      <w:proofErr w:type="gramStart"/>
      <w:r>
        <w:rPr>
          <w:rFonts w:ascii="Consolas" w:hAnsi="Consolas"/>
          <w:color w:val="404040"/>
        </w:rPr>
        <w:t>1:N</w:t>
      </w:r>
      <w:proofErr w:type="gramEnd"/>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i = 0;</w:t>
      </w:r>
    </w:p>
    <w:p w:rsidR="00E40F95" w:rsidRDefault="00E40F95" w:rsidP="00E40F95">
      <w:pPr>
        <w:pStyle w:val="HTML"/>
        <w:rPr>
          <w:rFonts w:ascii="Consolas" w:hAnsi="Consolas"/>
          <w:color w:val="404040"/>
        </w:rPr>
      </w:pPr>
      <w:r>
        <w:rPr>
          <w:rFonts w:ascii="Consolas" w:hAnsi="Consolas"/>
          <w:color w:val="404040"/>
        </w:rPr>
        <w:t>detectionClusters = cell(N,1);</w:t>
      </w:r>
    </w:p>
    <w:p w:rsidR="00E40F95" w:rsidRDefault="00E40F95" w:rsidP="00E40F95">
      <w:pPr>
        <w:pStyle w:val="HTML"/>
        <w:rPr>
          <w:rFonts w:ascii="Consolas" w:hAnsi="Consolas"/>
          <w:color w:val="404040"/>
        </w:rPr>
      </w:pPr>
      <w:r>
        <w:rPr>
          <w:rFonts w:ascii="Consolas" w:hAnsi="Consolas"/>
          <w:color w:val="0000FF"/>
        </w:rPr>
        <w:t>while</w:t>
      </w:r>
      <w:r>
        <w:rPr>
          <w:rFonts w:ascii="Consolas" w:hAnsi="Consolas"/>
          <w:color w:val="404040"/>
        </w:rPr>
        <w:t xml:space="preserve"> ~isempty(leftToCheck)</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Remove the detections that are in the same cluster as the one under</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consideration</w:t>
      </w:r>
    </w:p>
    <w:p w:rsidR="00E40F95" w:rsidRDefault="00E40F95" w:rsidP="00E40F95">
      <w:pPr>
        <w:pStyle w:val="HTML"/>
        <w:rPr>
          <w:rFonts w:ascii="Consolas" w:hAnsi="Consolas"/>
          <w:color w:val="404040"/>
        </w:rPr>
      </w:pPr>
      <w:r>
        <w:rPr>
          <w:rFonts w:ascii="Consolas" w:hAnsi="Consolas"/>
          <w:color w:val="404040"/>
        </w:rPr>
        <w:t xml:space="preserve">    underConsideration = </w:t>
      </w:r>
      <w:proofErr w:type="gramStart"/>
      <w:r>
        <w:rPr>
          <w:rFonts w:ascii="Consolas" w:hAnsi="Consolas"/>
          <w:color w:val="404040"/>
        </w:rPr>
        <w:t>leftToCheck(</w:t>
      </w:r>
      <w:proofErr w:type="gramEnd"/>
      <w:r>
        <w:rPr>
          <w:rFonts w:ascii="Consolas" w:hAnsi="Consolas"/>
          <w:color w:val="404040"/>
        </w:rPr>
        <w:t>1);</w:t>
      </w:r>
    </w:p>
    <w:p w:rsidR="00E40F95" w:rsidRDefault="00E40F95" w:rsidP="00E40F95">
      <w:pPr>
        <w:pStyle w:val="HTML"/>
        <w:rPr>
          <w:rFonts w:ascii="Consolas" w:hAnsi="Consolas"/>
          <w:color w:val="404040"/>
        </w:rPr>
      </w:pPr>
      <w:r>
        <w:rPr>
          <w:rFonts w:ascii="Consolas" w:hAnsi="Consolas"/>
          <w:color w:val="404040"/>
        </w:rPr>
        <w:t xml:space="preserve">    clusterInds = (</w:t>
      </w:r>
      <w:proofErr w:type="gramStart"/>
      <w:r>
        <w:rPr>
          <w:rFonts w:ascii="Consolas" w:hAnsi="Consolas"/>
          <w:color w:val="404040"/>
        </w:rPr>
        <w:t>distances(</w:t>
      </w:r>
      <w:proofErr w:type="gramEnd"/>
      <w:r>
        <w:rPr>
          <w:rFonts w:ascii="Consolas" w:hAnsi="Consolas"/>
          <w:color w:val="404040"/>
        </w:rPr>
        <w:t>underConsideration, leftToCheck) &lt; vehicleSize);</w:t>
      </w:r>
    </w:p>
    <w:p w:rsidR="00E40F95" w:rsidRDefault="00E40F95" w:rsidP="00E40F95">
      <w:pPr>
        <w:pStyle w:val="HTML"/>
        <w:rPr>
          <w:rFonts w:ascii="Consolas" w:hAnsi="Consolas"/>
          <w:color w:val="404040"/>
        </w:rPr>
      </w:pPr>
      <w:r>
        <w:rPr>
          <w:rFonts w:ascii="Consolas" w:hAnsi="Consolas"/>
          <w:color w:val="404040"/>
        </w:rPr>
        <w:t xml:space="preserve">    detInds = leftToCheck(clusterInds);</w:t>
      </w:r>
    </w:p>
    <w:p w:rsidR="00E40F95" w:rsidRDefault="00E40F95" w:rsidP="00E40F95">
      <w:pPr>
        <w:pStyle w:val="HTML"/>
        <w:rPr>
          <w:rFonts w:ascii="Consolas" w:hAnsi="Consolas"/>
          <w:color w:val="404040"/>
        </w:rPr>
      </w:pPr>
      <w:r>
        <w:rPr>
          <w:rFonts w:ascii="Consolas" w:hAnsi="Consolas"/>
          <w:color w:val="404040"/>
        </w:rPr>
        <w:t xml:space="preserve">    clusterDets = [detections{detInds}];</w:t>
      </w:r>
    </w:p>
    <w:p w:rsidR="00E40F95" w:rsidRDefault="00E40F95" w:rsidP="00E40F95">
      <w:pPr>
        <w:pStyle w:val="HTML"/>
        <w:rPr>
          <w:rFonts w:ascii="Consolas" w:hAnsi="Consolas"/>
          <w:color w:val="404040"/>
        </w:rPr>
      </w:pPr>
      <w:r>
        <w:rPr>
          <w:rFonts w:ascii="Consolas" w:hAnsi="Consolas"/>
          <w:color w:val="404040"/>
        </w:rPr>
        <w:t xml:space="preserve">    clusterMeas = [clusterDets.Measurement];</w:t>
      </w:r>
    </w:p>
    <w:p w:rsidR="00E40F95" w:rsidRDefault="00E40F95" w:rsidP="00E40F95">
      <w:pPr>
        <w:pStyle w:val="HTML"/>
        <w:rPr>
          <w:rFonts w:ascii="Consolas" w:hAnsi="Consolas"/>
          <w:color w:val="404040"/>
        </w:rPr>
      </w:pPr>
      <w:r>
        <w:rPr>
          <w:rFonts w:ascii="Consolas" w:hAnsi="Consolas"/>
          <w:color w:val="404040"/>
        </w:rPr>
        <w:t xml:space="preserve">    meas = </w:t>
      </w:r>
      <w:proofErr w:type="gramStart"/>
      <w:r>
        <w:rPr>
          <w:rFonts w:ascii="Consolas" w:hAnsi="Consolas"/>
          <w:color w:val="404040"/>
        </w:rPr>
        <w:t>mean(</w:t>
      </w:r>
      <w:proofErr w:type="gramEnd"/>
      <w:r>
        <w:rPr>
          <w:rFonts w:ascii="Consolas" w:hAnsi="Consolas"/>
          <w:color w:val="404040"/>
        </w:rPr>
        <w:t>clusterMeas, 2);</w:t>
      </w:r>
    </w:p>
    <w:p w:rsidR="00E40F95" w:rsidRDefault="00E40F95" w:rsidP="00E40F95">
      <w:pPr>
        <w:pStyle w:val="HTML"/>
        <w:rPr>
          <w:rFonts w:ascii="Consolas" w:hAnsi="Consolas"/>
          <w:color w:val="404040"/>
        </w:rPr>
      </w:pPr>
      <w:r>
        <w:rPr>
          <w:rFonts w:ascii="Consolas" w:hAnsi="Consolas"/>
          <w:color w:val="404040"/>
        </w:rPr>
        <w:t xml:space="preserve">    meas2D = [</w:t>
      </w:r>
      <w:proofErr w:type="gramStart"/>
      <w:r>
        <w:rPr>
          <w:rFonts w:ascii="Consolas" w:hAnsi="Consolas"/>
          <w:color w:val="404040"/>
        </w:rPr>
        <w:t>meas(</w:t>
      </w:r>
      <w:proofErr w:type="gramEnd"/>
      <w:r>
        <w:rPr>
          <w:rFonts w:ascii="Consolas" w:hAnsi="Consolas"/>
          <w:color w:val="404040"/>
        </w:rPr>
        <w:t>1:2);meas(4:5)];</w:t>
      </w:r>
    </w:p>
    <w:p w:rsidR="00E40F95" w:rsidRDefault="00E40F95" w:rsidP="00E40F95">
      <w:pPr>
        <w:pStyle w:val="HTML"/>
        <w:rPr>
          <w:rFonts w:ascii="Consolas" w:hAnsi="Consolas"/>
          <w:color w:val="404040"/>
        </w:rPr>
      </w:pPr>
      <w:r>
        <w:rPr>
          <w:rFonts w:ascii="Consolas" w:hAnsi="Consolas"/>
          <w:color w:val="404040"/>
        </w:rPr>
        <w:lastRenderedPageBreak/>
        <w:t xml:space="preserve">    i = i + 1;</w:t>
      </w:r>
    </w:p>
    <w:p w:rsidR="00E40F95" w:rsidRDefault="00E40F95" w:rsidP="00E40F95">
      <w:pPr>
        <w:pStyle w:val="HTML"/>
        <w:rPr>
          <w:rFonts w:ascii="Consolas" w:hAnsi="Consolas"/>
          <w:color w:val="404040"/>
        </w:rPr>
      </w:pPr>
      <w:r>
        <w:rPr>
          <w:rFonts w:ascii="Consolas" w:hAnsi="Consolas"/>
          <w:color w:val="404040"/>
        </w:rPr>
        <w:t xml:space="preserve">    detectionClusters{i} = detections{</w:t>
      </w:r>
      <w:proofErr w:type="gramStart"/>
      <w:r>
        <w:rPr>
          <w:rFonts w:ascii="Consolas" w:hAnsi="Consolas"/>
          <w:color w:val="404040"/>
        </w:rPr>
        <w:t>detInds(</w:t>
      </w:r>
      <w:proofErr w:type="gramEnd"/>
      <w:r>
        <w:rPr>
          <w:rFonts w:ascii="Consolas" w:hAnsi="Consolas"/>
          <w:color w:val="404040"/>
        </w:rPr>
        <w:t>1)};</w:t>
      </w:r>
    </w:p>
    <w:p w:rsidR="00E40F95" w:rsidRDefault="00E40F95" w:rsidP="00E40F95">
      <w:pPr>
        <w:pStyle w:val="HTML"/>
        <w:rPr>
          <w:rFonts w:ascii="Consolas" w:hAnsi="Consolas"/>
          <w:color w:val="404040"/>
        </w:rPr>
      </w:pPr>
      <w:r>
        <w:rPr>
          <w:rFonts w:ascii="Consolas" w:hAnsi="Consolas"/>
          <w:color w:val="404040"/>
        </w:rPr>
        <w:t xml:space="preserve">    detectionClusters{i</w:t>
      </w:r>
      <w:proofErr w:type="gramStart"/>
      <w:r>
        <w:rPr>
          <w:rFonts w:ascii="Consolas" w:hAnsi="Consolas"/>
          <w:color w:val="404040"/>
        </w:rPr>
        <w:t>}.Measurement</w:t>
      </w:r>
      <w:proofErr w:type="gramEnd"/>
      <w:r>
        <w:rPr>
          <w:rFonts w:ascii="Consolas" w:hAnsi="Consolas"/>
          <w:color w:val="404040"/>
        </w:rPr>
        <w:t xml:space="preserve"> = meas2D;</w:t>
      </w:r>
    </w:p>
    <w:p w:rsidR="00E40F95" w:rsidRDefault="00E40F95" w:rsidP="00E40F95">
      <w:pPr>
        <w:pStyle w:val="HTML"/>
        <w:rPr>
          <w:rFonts w:ascii="Consolas" w:hAnsi="Consolas"/>
          <w:color w:val="404040"/>
        </w:rPr>
      </w:pPr>
      <w:r>
        <w:rPr>
          <w:rFonts w:ascii="Consolas" w:hAnsi="Consolas"/>
          <w:color w:val="404040"/>
        </w:rPr>
        <w:t xml:space="preserve">    leftToCheck(clusterInds) = [];</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detectionClusters(i+</w:t>
      </w:r>
      <w:proofErr w:type="gramStart"/>
      <w:r>
        <w:rPr>
          <w:rFonts w:ascii="Consolas" w:hAnsi="Consolas"/>
          <w:color w:val="404040"/>
        </w:rPr>
        <w:t>1:end</w:t>
      </w:r>
      <w:proofErr w:type="gramEnd"/>
      <w:r>
        <w:rPr>
          <w:rFonts w:ascii="Consolas" w:hAnsi="Consolas"/>
          <w:color w:val="404040"/>
        </w:rPr>
        <w:t>) = [];</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228B22"/>
        </w:rPr>
        <w:t>% Since the detections are now for clusters, modify the noise to represent</w:t>
      </w:r>
    </w:p>
    <w:p w:rsidR="00E40F95" w:rsidRDefault="00E40F95" w:rsidP="00E40F95">
      <w:pPr>
        <w:pStyle w:val="HTML"/>
        <w:rPr>
          <w:rFonts w:ascii="Consolas" w:hAnsi="Consolas"/>
          <w:color w:val="404040"/>
        </w:rPr>
      </w:pPr>
      <w:r>
        <w:rPr>
          <w:rFonts w:ascii="Consolas" w:hAnsi="Consolas"/>
          <w:color w:val="228B22"/>
        </w:rPr>
        <w:t>% that they are of the whole car</w:t>
      </w:r>
    </w:p>
    <w:p w:rsidR="00E40F95" w:rsidRDefault="00E40F95" w:rsidP="00E40F95">
      <w:pPr>
        <w:pStyle w:val="HTML"/>
        <w:rPr>
          <w:rFonts w:ascii="Consolas" w:hAnsi="Consolas"/>
          <w:color w:val="404040"/>
        </w:rPr>
      </w:pPr>
      <w:r>
        <w:rPr>
          <w:rFonts w:ascii="Consolas" w:hAnsi="Consolas"/>
          <w:color w:val="0000FF"/>
        </w:rPr>
        <w:t>for</w:t>
      </w:r>
      <w:r>
        <w:rPr>
          <w:rFonts w:ascii="Consolas" w:hAnsi="Consolas"/>
          <w:color w:val="404040"/>
        </w:rPr>
        <w:t xml:space="preserve"> i = </w:t>
      </w:r>
      <w:proofErr w:type="gramStart"/>
      <w:r>
        <w:rPr>
          <w:rFonts w:ascii="Consolas" w:hAnsi="Consolas"/>
          <w:color w:val="404040"/>
        </w:rPr>
        <w:t>1:numel</w:t>
      </w:r>
      <w:proofErr w:type="gramEnd"/>
      <w:r>
        <w:rPr>
          <w:rFonts w:ascii="Consolas" w:hAnsi="Consolas"/>
          <w:color w:val="404040"/>
        </w:rPr>
        <w:t>(detectionClusters)</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measNoise(</w:t>
      </w:r>
      <w:proofErr w:type="gramEnd"/>
      <w:r>
        <w:rPr>
          <w:rFonts w:ascii="Consolas" w:hAnsi="Consolas"/>
          <w:color w:val="404040"/>
        </w:rPr>
        <w:t>1:2,1:2) = vehicleSize^2 * eye(2);</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measNoise(</w:t>
      </w:r>
      <w:proofErr w:type="gramEnd"/>
      <w:r>
        <w:rPr>
          <w:rFonts w:ascii="Consolas" w:hAnsi="Consolas"/>
          <w:color w:val="404040"/>
        </w:rPr>
        <w:t>3:4,3:4) = eye(2) * 100 * vehicleSize^2;</w:t>
      </w:r>
    </w:p>
    <w:p w:rsidR="00E40F95" w:rsidRDefault="00E40F95" w:rsidP="00E40F95">
      <w:pPr>
        <w:pStyle w:val="HTML"/>
        <w:rPr>
          <w:rFonts w:ascii="Consolas" w:hAnsi="Consolas"/>
          <w:color w:val="404040"/>
        </w:rPr>
      </w:pPr>
      <w:r>
        <w:rPr>
          <w:rFonts w:ascii="Consolas" w:hAnsi="Consolas"/>
          <w:color w:val="404040"/>
        </w:rPr>
        <w:t xml:space="preserve">    detectionClusters{i</w:t>
      </w:r>
      <w:proofErr w:type="gramStart"/>
      <w:r>
        <w:rPr>
          <w:rFonts w:ascii="Consolas" w:hAnsi="Consolas"/>
          <w:color w:val="404040"/>
        </w:rPr>
        <w:t>}.MeasurementNoise</w:t>
      </w:r>
      <w:proofErr w:type="gramEnd"/>
      <w:r>
        <w:rPr>
          <w:rFonts w:ascii="Consolas" w:hAnsi="Consolas"/>
          <w:color w:val="404040"/>
        </w:rPr>
        <w:t xml:space="preserve"> = measNoise;</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Style w:val="HTML1"/>
          <w:rFonts w:ascii="Consolas" w:hAnsi="Consolas"/>
          <w:b/>
          <w:bCs/>
          <w:color w:val="404040"/>
        </w:rPr>
        <w:t>createDemoDisplay</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此函数创建一个三面</w:t>
      </w:r>
      <w:proofErr w:type="gramStart"/>
      <w:r>
        <w:rPr>
          <w:rFonts w:ascii="微软雅黑" w:eastAsia="微软雅黑" w:hAnsi="微软雅黑" w:hint="eastAsia"/>
          <w:color w:val="404040"/>
          <w:sz w:val="21"/>
          <w:szCs w:val="21"/>
        </w:rPr>
        <w:t>板显示</w:t>
      </w:r>
      <w:proofErr w:type="gramEnd"/>
      <w:r>
        <w:rPr>
          <w:rFonts w:ascii="微软雅黑" w:eastAsia="微软雅黑" w:hAnsi="微软雅黑" w:hint="eastAsia"/>
          <w:color w:val="404040"/>
          <w:sz w:val="21"/>
          <w:szCs w:val="21"/>
        </w:rPr>
        <w:t>:</w:t>
      </w:r>
    </w:p>
    <w:p w:rsidR="00E40F95" w:rsidRDefault="00E40F95" w:rsidP="004F49B3">
      <w:pPr>
        <w:pStyle w:val="a4"/>
        <w:numPr>
          <w:ilvl w:val="0"/>
          <w:numId w:val="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显示的左上角: 一个跟随</w:t>
      </w:r>
      <w:del w:id="19" w:author="Young Jiang" w:date="2019-01-02T01:35:00Z">
        <w:r w:rsidDel="007F234F">
          <w:rPr>
            <w:rFonts w:ascii="微软雅黑" w:eastAsia="微软雅黑" w:hAnsi="微软雅黑" w:hint="eastAsia"/>
            <w:color w:val="404040"/>
            <w:sz w:val="21"/>
            <w:szCs w:val="21"/>
          </w:rPr>
          <w:delText>自我</w:delText>
        </w:r>
      </w:del>
      <w:ins w:id="20" w:author="Young Jiang" w:date="2019-01-02T01:35: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车辆的顶部视图。</w:t>
      </w:r>
    </w:p>
    <w:p w:rsidR="00E40F95" w:rsidRDefault="00E40F95" w:rsidP="004F49B3">
      <w:pPr>
        <w:pStyle w:val="a4"/>
        <w:numPr>
          <w:ilvl w:val="0"/>
          <w:numId w:val="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显示的左下角: 跟随</w:t>
      </w:r>
      <w:del w:id="21" w:author="Young Jiang" w:date="2019-01-02T01:35:00Z">
        <w:r w:rsidDel="007F234F">
          <w:rPr>
            <w:rFonts w:ascii="微软雅黑" w:eastAsia="微软雅黑" w:hAnsi="微软雅黑" w:hint="eastAsia"/>
            <w:color w:val="404040"/>
            <w:sz w:val="21"/>
            <w:szCs w:val="21"/>
          </w:rPr>
          <w:delText>自我</w:delText>
        </w:r>
      </w:del>
      <w:ins w:id="22" w:author="Young Jiang" w:date="2019-01-02T01:35: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飞行器的追逐相机视图。</w:t>
      </w:r>
    </w:p>
    <w:p w:rsidR="00E40F95" w:rsidRDefault="00E40F95" w:rsidP="004F49B3">
      <w:pPr>
        <w:pStyle w:val="a4"/>
        <w:numPr>
          <w:ilvl w:val="0"/>
          <w:numId w:val="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右</w:t>
      </w:r>
      <w:proofErr w:type="gramStart"/>
      <w:r>
        <w:rPr>
          <w:rFonts w:ascii="微软雅黑" w:eastAsia="微软雅黑" w:hAnsi="微软雅黑" w:hint="eastAsia"/>
          <w:color w:val="404040"/>
          <w:sz w:val="21"/>
          <w:szCs w:val="21"/>
        </w:rPr>
        <w:t>半显示</w:t>
      </w:r>
      <w:proofErr w:type="gramEnd"/>
      <w:r>
        <w:rPr>
          <w:rFonts w:ascii="微软雅黑" w:eastAsia="微软雅黑" w:hAnsi="微软雅黑" w:hint="eastAsia"/>
          <w:color w:val="404040"/>
          <w:sz w:val="21"/>
          <w:szCs w:val="21"/>
        </w:rPr>
        <w:t>:</w:t>
      </w:r>
      <w:hyperlink r:id="rId14" w:tgtFrame="_blank" w:history="1">
        <w:r>
          <w:rPr>
            <w:rStyle w:val="a3"/>
            <w:rFonts w:ascii="微软雅黑" w:eastAsia="微软雅黑" w:hAnsi="微软雅黑" w:hint="eastAsia"/>
            <w:color w:val="004B87"/>
            <w:sz w:val="21"/>
            <w:szCs w:val="21"/>
          </w:rPr>
          <w:t>鸟瞰图</w:t>
        </w:r>
      </w:hyperlink>
      <w:r>
        <w:rPr>
          <w:rFonts w:ascii="微软雅黑" w:eastAsia="微软雅黑" w:hAnsi="微软雅黑" w:hint="eastAsia"/>
          <w:color w:val="404040"/>
          <w:sz w:val="21"/>
          <w:szCs w:val="21"/>
        </w:rPr>
        <w:t>显示。</w:t>
      </w:r>
    </w:p>
    <w:p w:rsidR="00E40F95" w:rsidRDefault="00E40F95" w:rsidP="00E40F95">
      <w:pPr>
        <w:pStyle w:val="HTML"/>
        <w:rPr>
          <w:rFonts w:ascii="Consolas" w:hAnsi="Consolas"/>
          <w:color w:val="404040"/>
        </w:rPr>
      </w:pPr>
      <w:r>
        <w:rPr>
          <w:rFonts w:ascii="Consolas" w:hAnsi="Consolas"/>
          <w:color w:val="0000FF"/>
        </w:rPr>
        <w:t>function</w:t>
      </w:r>
      <w:r>
        <w:rPr>
          <w:rFonts w:ascii="Consolas" w:hAnsi="Consolas"/>
          <w:color w:val="404040"/>
        </w:rPr>
        <w:t xml:space="preserve"> BEP = </w:t>
      </w:r>
      <w:proofErr w:type="gramStart"/>
      <w:r>
        <w:rPr>
          <w:rFonts w:ascii="Consolas" w:hAnsi="Consolas"/>
          <w:color w:val="404040"/>
        </w:rPr>
        <w:t>createDemoDisplay(</w:t>
      </w:r>
      <w:proofErr w:type="gramEnd"/>
      <w:r>
        <w:rPr>
          <w:rFonts w:ascii="Consolas" w:hAnsi="Consolas"/>
          <w:color w:val="404040"/>
        </w:rPr>
        <w:t>egoCar, sensors)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Make a figure</w:t>
      </w:r>
    </w:p>
    <w:p w:rsidR="00E40F95" w:rsidRDefault="00E40F95" w:rsidP="00E40F95">
      <w:pPr>
        <w:pStyle w:val="HTML"/>
        <w:rPr>
          <w:rFonts w:ascii="Consolas" w:hAnsi="Consolas"/>
          <w:color w:val="404040"/>
        </w:rPr>
      </w:pPr>
      <w:r>
        <w:rPr>
          <w:rFonts w:ascii="Consolas" w:hAnsi="Consolas"/>
          <w:color w:val="404040"/>
        </w:rPr>
        <w:t xml:space="preserve">    hFigure = </w:t>
      </w:r>
      <w:proofErr w:type="gramStart"/>
      <w:r>
        <w:rPr>
          <w:rFonts w:ascii="Consolas" w:hAnsi="Consolas"/>
          <w:color w:val="404040"/>
        </w:rPr>
        <w:t>figure(</w:t>
      </w:r>
      <w:proofErr w:type="gramEnd"/>
      <w:r>
        <w:rPr>
          <w:rFonts w:ascii="Consolas" w:hAnsi="Consolas"/>
          <w:color w:val="A020F0"/>
        </w:rPr>
        <w:t>'Position'</w:t>
      </w:r>
      <w:r>
        <w:rPr>
          <w:rFonts w:ascii="Consolas" w:hAnsi="Consolas"/>
          <w:color w:val="404040"/>
        </w:rPr>
        <w:t xml:space="preserve">, [0, 0, 1200, 640], </w:t>
      </w:r>
      <w:r>
        <w:rPr>
          <w:rFonts w:ascii="Consolas" w:hAnsi="Consolas"/>
          <w:color w:val="A020F0"/>
        </w:rPr>
        <w:t>'Name'</w:t>
      </w:r>
      <w:r>
        <w:rPr>
          <w:rFonts w:ascii="Consolas" w:hAnsi="Consolas"/>
          <w:color w:val="404040"/>
        </w:rPr>
        <w:t xml:space="preserve">, </w:t>
      </w:r>
      <w:r>
        <w:rPr>
          <w:rFonts w:ascii="Consolas" w:hAnsi="Consolas"/>
          <w:color w:val="A020F0"/>
        </w:rPr>
        <w:t>'Sensor Fusion with Synthetic Data Example'</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movegui(</w:t>
      </w:r>
      <w:proofErr w:type="gramEnd"/>
      <w:r>
        <w:rPr>
          <w:rFonts w:ascii="Consolas" w:hAnsi="Consolas"/>
          <w:color w:val="404040"/>
        </w:rPr>
        <w:t xml:space="preserve">hFigure, [0 -1]); </w:t>
      </w:r>
      <w:r>
        <w:rPr>
          <w:rFonts w:ascii="Consolas" w:hAnsi="Consolas"/>
          <w:color w:val="228B22"/>
        </w:rPr>
        <w:t>% Moves the figure to the left and a little down from the top</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a car plot that follows the ego vehicle from behind</w:t>
      </w:r>
    </w:p>
    <w:p w:rsidR="00E40F95" w:rsidRDefault="00E40F95" w:rsidP="00E40F95">
      <w:pPr>
        <w:pStyle w:val="HTML"/>
        <w:rPr>
          <w:rFonts w:ascii="Consolas" w:hAnsi="Consolas"/>
          <w:color w:val="404040"/>
        </w:rPr>
      </w:pPr>
      <w:r>
        <w:rPr>
          <w:rFonts w:ascii="Consolas" w:hAnsi="Consolas"/>
          <w:color w:val="404040"/>
        </w:rPr>
        <w:t xml:space="preserve">    hCarViewPanel = </w:t>
      </w:r>
      <w:proofErr w:type="gramStart"/>
      <w:r>
        <w:rPr>
          <w:rFonts w:ascii="Consolas" w:hAnsi="Consolas"/>
          <w:color w:val="404040"/>
        </w:rPr>
        <w:t>uipanel(</w:t>
      </w:r>
      <w:proofErr w:type="gramEnd"/>
      <w:r>
        <w:rPr>
          <w:rFonts w:ascii="Consolas" w:hAnsi="Consolas"/>
          <w:color w:val="404040"/>
        </w:rPr>
        <w:t xml:space="preserve">hFigure, </w:t>
      </w:r>
      <w:r>
        <w:rPr>
          <w:rFonts w:ascii="Consolas" w:hAnsi="Consolas"/>
          <w:color w:val="A020F0"/>
        </w:rPr>
        <w:t>'Position'</w:t>
      </w:r>
      <w:r>
        <w:rPr>
          <w:rFonts w:ascii="Consolas" w:hAnsi="Consolas"/>
          <w:color w:val="404040"/>
        </w:rPr>
        <w:t xml:space="preserve">, [0 0 0.5 0.5], </w:t>
      </w:r>
      <w:r>
        <w:rPr>
          <w:rFonts w:ascii="Consolas" w:hAnsi="Consolas"/>
          <w:color w:val="A020F0"/>
        </w:rPr>
        <w:t>'Title'</w:t>
      </w:r>
      <w:r>
        <w:rPr>
          <w:rFonts w:ascii="Consolas" w:hAnsi="Consolas"/>
          <w:color w:val="404040"/>
        </w:rPr>
        <w:t xml:space="preserve">, </w:t>
      </w:r>
      <w:r>
        <w:rPr>
          <w:rFonts w:ascii="Consolas" w:hAnsi="Consolas"/>
          <w:color w:val="A020F0"/>
        </w:rPr>
        <w:t>'Chase Camera View'</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hCarPlot = axes(hCarViewPanel);</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chasePlot(</w:t>
      </w:r>
      <w:proofErr w:type="gramEnd"/>
      <w:r>
        <w:rPr>
          <w:rFonts w:ascii="Consolas" w:hAnsi="Consolas"/>
          <w:color w:val="404040"/>
        </w:rPr>
        <w:t xml:space="preserve">egoCar, </w:t>
      </w:r>
      <w:r>
        <w:rPr>
          <w:rFonts w:ascii="Consolas" w:hAnsi="Consolas"/>
          <w:color w:val="A020F0"/>
        </w:rPr>
        <w:t>'Parent'</w:t>
      </w:r>
      <w:r>
        <w:rPr>
          <w:rFonts w:ascii="Consolas" w:hAnsi="Consolas"/>
          <w:color w:val="404040"/>
        </w:rPr>
        <w:t>, hCarPlot);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a car plot that follows the ego vehicle from a top view</w:t>
      </w:r>
    </w:p>
    <w:p w:rsidR="00E40F95" w:rsidRDefault="00E40F95" w:rsidP="00E40F95">
      <w:pPr>
        <w:pStyle w:val="HTML"/>
        <w:rPr>
          <w:rFonts w:ascii="Consolas" w:hAnsi="Consolas"/>
          <w:color w:val="404040"/>
        </w:rPr>
      </w:pPr>
      <w:r>
        <w:rPr>
          <w:rFonts w:ascii="Consolas" w:hAnsi="Consolas"/>
          <w:color w:val="404040"/>
        </w:rPr>
        <w:t xml:space="preserve">    hTopViewPanel = </w:t>
      </w:r>
      <w:proofErr w:type="gramStart"/>
      <w:r>
        <w:rPr>
          <w:rFonts w:ascii="Consolas" w:hAnsi="Consolas"/>
          <w:color w:val="404040"/>
        </w:rPr>
        <w:t>uipanel(</w:t>
      </w:r>
      <w:proofErr w:type="gramEnd"/>
      <w:r>
        <w:rPr>
          <w:rFonts w:ascii="Consolas" w:hAnsi="Consolas"/>
          <w:color w:val="404040"/>
        </w:rPr>
        <w:t xml:space="preserve">hFigure, </w:t>
      </w:r>
      <w:r>
        <w:rPr>
          <w:rFonts w:ascii="Consolas" w:hAnsi="Consolas"/>
          <w:color w:val="A020F0"/>
        </w:rPr>
        <w:t>'Position'</w:t>
      </w:r>
      <w:r>
        <w:rPr>
          <w:rFonts w:ascii="Consolas" w:hAnsi="Consolas"/>
          <w:color w:val="404040"/>
        </w:rPr>
        <w:t xml:space="preserve">, [0 0.5 0.5 0.5], </w:t>
      </w:r>
      <w:r>
        <w:rPr>
          <w:rFonts w:ascii="Consolas" w:hAnsi="Consolas"/>
          <w:color w:val="A020F0"/>
        </w:rPr>
        <w:t>'Title'</w:t>
      </w:r>
      <w:r>
        <w:rPr>
          <w:rFonts w:ascii="Consolas" w:hAnsi="Consolas"/>
          <w:color w:val="404040"/>
        </w:rPr>
        <w:t xml:space="preserve">, </w:t>
      </w:r>
      <w:r>
        <w:rPr>
          <w:rFonts w:ascii="Consolas" w:hAnsi="Consolas"/>
          <w:color w:val="A020F0"/>
        </w:rPr>
        <w:t>'Top View'</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hCarPlot = axes(hTopViewPanel);</w:t>
      </w:r>
    </w:p>
    <w:p w:rsidR="00E40F95" w:rsidRDefault="00E40F95" w:rsidP="00E40F95">
      <w:pPr>
        <w:pStyle w:val="HTML"/>
        <w:rPr>
          <w:rFonts w:ascii="Consolas" w:hAnsi="Consolas"/>
          <w:color w:val="404040"/>
        </w:rPr>
      </w:pPr>
      <w:r>
        <w:rPr>
          <w:rFonts w:ascii="Consolas" w:hAnsi="Consolas"/>
          <w:color w:val="404040"/>
        </w:rPr>
        <w:lastRenderedPageBreak/>
        <w:t xml:space="preserve">    </w:t>
      </w:r>
      <w:proofErr w:type="gramStart"/>
      <w:r>
        <w:rPr>
          <w:rFonts w:ascii="Consolas" w:hAnsi="Consolas"/>
          <w:color w:val="404040"/>
        </w:rPr>
        <w:t>chasePlot(</w:t>
      </w:r>
      <w:proofErr w:type="gramEnd"/>
      <w:r>
        <w:rPr>
          <w:rFonts w:ascii="Consolas" w:hAnsi="Consolas"/>
          <w:color w:val="404040"/>
        </w:rPr>
        <w:t xml:space="preserve">egoCar, </w:t>
      </w:r>
      <w:r>
        <w:rPr>
          <w:rFonts w:ascii="Consolas" w:hAnsi="Consolas"/>
          <w:color w:val="A020F0"/>
        </w:rPr>
        <w:t>'Parent'</w:t>
      </w:r>
      <w:r>
        <w:rPr>
          <w:rFonts w:ascii="Consolas" w:hAnsi="Consolas"/>
          <w:color w:val="404040"/>
        </w:rPr>
        <w:t xml:space="preserve">, hCarPlot, </w:t>
      </w:r>
      <w:r>
        <w:rPr>
          <w:rFonts w:ascii="Consolas" w:hAnsi="Consolas"/>
          <w:color w:val="A020F0"/>
        </w:rPr>
        <w:t>'ViewHeight'</w:t>
      </w:r>
      <w:r>
        <w:rPr>
          <w:rFonts w:ascii="Consolas" w:hAnsi="Consolas"/>
          <w:color w:val="404040"/>
        </w:rPr>
        <w:t xml:space="preserve">, 130, </w:t>
      </w:r>
      <w:r>
        <w:rPr>
          <w:rFonts w:ascii="Consolas" w:hAnsi="Consolas"/>
          <w:color w:val="A020F0"/>
        </w:rPr>
        <w:t>'ViewLocation'</w:t>
      </w:r>
      <w:r>
        <w:rPr>
          <w:rFonts w:ascii="Consolas" w:hAnsi="Consolas"/>
          <w:color w:val="404040"/>
        </w:rPr>
        <w:t xml:space="preserve">, [0 0], </w:t>
      </w:r>
      <w:r>
        <w:rPr>
          <w:rFonts w:ascii="Consolas" w:hAnsi="Consolas"/>
          <w:color w:val="A020F0"/>
        </w:rPr>
        <w:t>'ViewPitch'</w:t>
      </w:r>
      <w:r>
        <w:rPr>
          <w:rFonts w:ascii="Consolas" w:hAnsi="Consolas"/>
          <w:color w:val="404040"/>
        </w:rPr>
        <w:t>, 90);</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a panel for a bird's-eye plot</w:t>
      </w:r>
    </w:p>
    <w:p w:rsidR="00E40F95" w:rsidRDefault="00E40F95" w:rsidP="00E40F95">
      <w:pPr>
        <w:pStyle w:val="HTML"/>
        <w:rPr>
          <w:rFonts w:ascii="Consolas" w:hAnsi="Consolas"/>
          <w:color w:val="404040"/>
        </w:rPr>
      </w:pPr>
      <w:r>
        <w:rPr>
          <w:rFonts w:ascii="Consolas" w:hAnsi="Consolas"/>
          <w:color w:val="404040"/>
        </w:rPr>
        <w:t xml:space="preserve">    hBEVPanel = </w:t>
      </w:r>
      <w:proofErr w:type="gramStart"/>
      <w:r>
        <w:rPr>
          <w:rFonts w:ascii="Consolas" w:hAnsi="Consolas"/>
          <w:color w:val="404040"/>
        </w:rPr>
        <w:t>uipanel(</w:t>
      </w:r>
      <w:proofErr w:type="gramEnd"/>
      <w:r>
        <w:rPr>
          <w:rFonts w:ascii="Consolas" w:hAnsi="Consolas"/>
          <w:color w:val="404040"/>
        </w:rPr>
        <w:t xml:space="preserve">hFigure, </w:t>
      </w:r>
      <w:r>
        <w:rPr>
          <w:rFonts w:ascii="Consolas" w:hAnsi="Consolas"/>
          <w:color w:val="A020F0"/>
        </w:rPr>
        <w:t>'Position'</w:t>
      </w:r>
      <w:r>
        <w:rPr>
          <w:rFonts w:ascii="Consolas" w:hAnsi="Consolas"/>
          <w:color w:val="404040"/>
        </w:rPr>
        <w:t xml:space="preserve">, [0.5 0 0.5 1], </w:t>
      </w:r>
      <w:r>
        <w:rPr>
          <w:rFonts w:ascii="Consolas" w:hAnsi="Consolas"/>
          <w:color w:val="A020F0"/>
        </w:rPr>
        <w:t>'Title'</w:t>
      </w:r>
      <w:r>
        <w:rPr>
          <w:rFonts w:ascii="Consolas" w:hAnsi="Consolas"/>
          <w:color w:val="404040"/>
        </w:rPr>
        <w:t xml:space="preserve">, </w:t>
      </w:r>
      <w:r>
        <w:rPr>
          <w:rFonts w:ascii="Consolas" w:hAnsi="Consolas"/>
          <w:color w:val="A020F0"/>
        </w:rPr>
        <w:t>'Bird''s-Eye Plot'</w:t>
      </w:r>
      <w:r>
        <w:rPr>
          <w:rFonts w:ascii="Consolas" w:hAnsi="Consolas"/>
          <w:color w:val="404040"/>
        </w:rPr>
        <w: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Create bird's-eye plot for the ego car and sensor coverage</w:t>
      </w:r>
    </w:p>
    <w:p w:rsidR="00E40F95" w:rsidRDefault="00E40F95" w:rsidP="00E40F95">
      <w:pPr>
        <w:pStyle w:val="HTML"/>
        <w:rPr>
          <w:rFonts w:ascii="Consolas" w:hAnsi="Consolas"/>
          <w:color w:val="404040"/>
        </w:rPr>
      </w:pPr>
      <w:r>
        <w:rPr>
          <w:rFonts w:ascii="Consolas" w:hAnsi="Consolas"/>
          <w:color w:val="404040"/>
        </w:rPr>
        <w:t xml:space="preserve">    hBEVPlot = axes(hBEVPanel);</w:t>
      </w:r>
    </w:p>
    <w:p w:rsidR="00E40F95" w:rsidRDefault="00E40F95" w:rsidP="00E40F95">
      <w:pPr>
        <w:pStyle w:val="HTML"/>
        <w:rPr>
          <w:rFonts w:ascii="Consolas" w:hAnsi="Consolas"/>
          <w:color w:val="404040"/>
        </w:rPr>
      </w:pPr>
      <w:r>
        <w:rPr>
          <w:rFonts w:ascii="Consolas" w:hAnsi="Consolas"/>
          <w:color w:val="404040"/>
        </w:rPr>
        <w:t xml:space="preserve">    frontBackLim = 60;</w:t>
      </w:r>
    </w:p>
    <w:p w:rsidR="00E40F95" w:rsidRDefault="00E40F95" w:rsidP="00E40F95">
      <w:pPr>
        <w:pStyle w:val="HTML"/>
        <w:rPr>
          <w:rFonts w:ascii="Consolas" w:hAnsi="Consolas"/>
          <w:color w:val="404040"/>
        </w:rPr>
      </w:pPr>
      <w:r>
        <w:rPr>
          <w:rFonts w:ascii="Consolas" w:hAnsi="Consolas"/>
          <w:color w:val="404040"/>
        </w:rPr>
        <w:t xml:space="preserve">    BEP = </w:t>
      </w:r>
      <w:proofErr w:type="gramStart"/>
      <w:r>
        <w:rPr>
          <w:rFonts w:ascii="Consolas" w:hAnsi="Consolas"/>
          <w:color w:val="404040"/>
        </w:rPr>
        <w:t>birdsEyePlot(</w:t>
      </w:r>
      <w:proofErr w:type="gramEnd"/>
      <w:r>
        <w:rPr>
          <w:rFonts w:ascii="Consolas" w:hAnsi="Consolas"/>
          <w:color w:val="A020F0"/>
        </w:rPr>
        <w:t>'Parent'</w:t>
      </w:r>
      <w:r>
        <w:rPr>
          <w:rFonts w:ascii="Consolas" w:hAnsi="Consolas"/>
          <w:color w:val="404040"/>
        </w:rPr>
        <w:t xml:space="preserve">, hBEVPlot, </w:t>
      </w:r>
      <w:r>
        <w:rPr>
          <w:rFonts w:ascii="Consolas" w:hAnsi="Consolas"/>
          <w:color w:val="A020F0"/>
        </w:rPr>
        <w:t>'Xlimits'</w:t>
      </w:r>
      <w:r>
        <w:rPr>
          <w:rFonts w:ascii="Consolas" w:hAnsi="Consolas"/>
          <w:color w:val="404040"/>
        </w:rPr>
        <w:t xml:space="preserve">, [-frontBackLim frontBackLim], </w:t>
      </w:r>
      <w:r>
        <w:rPr>
          <w:rFonts w:ascii="Consolas" w:hAnsi="Consolas"/>
          <w:color w:val="A020F0"/>
        </w:rPr>
        <w:t>'Ylimits'</w:t>
      </w:r>
      <w:r>
        <w:rPr>
          <w:rFonts w:ascii="Consolas" w:hAnsi="Consolas"/>
          <w:color w:val="404040"/>
        </w:rPr>
        <w:t>, [-35 35]);</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Plot the coverage areas for radars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1:6</w:t>
      </w:r>
    </w:p>
    <w:p w:rsidR="00E40F95" w:rsidRDefault="00E40F95" w:rsidP="00E40F95">
      <w:pPr>
        <w:pStyle w:val="HTML"/>
        <w:rPr>
          <w:rFonts w:ascii="Consolas" w:hAnsi="Consolas"/>
          <w:color w:val="404040"/>
        </w:rPr>
      </w:pPr>
      <w:r>
        <w:rPr>
          <w:rFonts w:ascii="Consolas" w:hAnsi="Consolas"/>
          <w:color w:val="404040"/>
        </w:rPr>
        <w:t xml:space="preserve">        cap = </w:t>
      </w:r>
      <w:proofErr w:type="gramStart"/>
      <w:r>
        <w:rPr>
          <w:rFonts w:ascii="Consolas" w:hAnsi="Consolas"/>
          <w:color w:val="404040"/>
        </w:rPr>
        <w:t>coverageAreaPlotter(</w:t>
      </w:r>
      <w:proofErr w:type="gramEnd"/>
      <w:r>
        <w:rPr>
          <w:rFonts w:ascii="Consolas" w:hAnsi="Consolas"/>
          <w:color w:val="404040"/>
        </w:rPr>
        <w:t>BEP,</w:t>
      </w:r>
      <w:r>
        <w:rPr>
          <w:rFonts w:ascii="Consolas" w:hAnsi="Consolas"/>
          <w:color w:val="A020F0"/>
        </w:rPr>
        <w:t>'FaceColor'</w:t>
      </w:r>
      <w:r>
        <w:rPr>
          <w:rFonts w:ascii="Consolas" w:hAnsi="Consolas"/>
          <w:color w:val="404040"/>
        </w:rPr>
        <w:t>,</w:t>
      </w:r>
      <w:r>
        <w:rPr>
          <w:rFonts w:ascii="Consolas" w:hAnsi="Consolas"/>
          <w:color w:val="A020F0"/>
        </w:rPr>
        <w:t>'red'</w:t>
      </w:r>
      <w:r>
        <w:rPr>
          <w:rFonts w:ascii="Consolas" w:hAnsi="Consolas"/>
          <w:color w:val="404040"/>
        </w:rPr>
        <w:t>,</w:t>
      </w:r>
      <w:r>
        <w:rPr>
          <w:rFonts w:ascii="Consolas" w:hAnsi="Consolas"/>
          <w:color w:val="A020F0"/>
        </w:rPr>
        <w:t>'EdgeColor'</w:t>
      </w:r>
      <w:r>
        <w:rPr>
          <w:rFonts w:ascii="Consolas" w:hAnsi="Consolas"/>
          <w:color w:val="404040"/>
        </w:rPr>
        <w:t>,</w:t>
      </w:r>
      <w:r>
        <w:rPr>
          <w:rFonts w:ascii="Consolas" w:hAnsi="Consolas"/>
          <w:color w:val="A020F0"/>
        </w:rPr>
        <w:t>'red'</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plotCoverageArea(</w:t>
      </w:r>
      <w:proofErr w:type="gramEnd"/>
      <w:r>
        <w:rPr>
          <w:rFonts w:ascii="Consolas" w:hAnsi="Consolas"/>
          <w:color w:val="404040"/>
        </w:rPr>
        <w:t>cap, sensors{i}.SensorLocation,</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sensors{i</w:t>
      </w:r>
      <w:proofErr w:type="gramStart"/>
      <w:r>
        <w:rPr>
          <w:rFonts w:ascii="Consolas" w:hAnsi="Consolas"/>
          <w:color w:val="404040"/>
        </w:rPr>
        <w:t>}.MaxRange</w:t>
      </w:r>
      <w:proofErr w:type="gramEnd"/>
      <w:r>
        <w:rPr>
          <w:rFonts w:ascii="Consolas" w:hAnsi="Consolas"/>
          <w:color w:val="404040"/>
        </w:rPr>
        <w:t>, sensors{i}.Yaw, sensors{i}.FieldOfView(1));</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Plot the coverage areas for vision sensors</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7:8</w:t>
      </w:r>
    </w:p>
    <w:p w:rsidR="00E40F95" w:rsidRDefault="00E40F95" w:rsidP="00E40F95">
      <w:pPr>
        <w:pStyle w:val="HTML"/>
        <w:rPr>
          <w:rFonts w:ascii="Consolas" w:hAnsi="Consolas"/>
          <w:color w:val="404040"/>
        </w:rPr>
      </w:pPr>
      <w:r>
        <w:rPr>
          <w:rFonts w:ascii="Consolas" w:hAnsi="Consolas"/>
          <w:color w:val="404040"/>
        </w:rPr>
        <w:t xml:space="preserve">        cap = </w:t>
      </w:r>
      <w:proofErr w:type="gramStart"/>
      <w:r>
        <w:rPr>
          <w:rFonts w:ascii="Consolas" w:hAnsi="Consolas"/>
          <w:color w:val="404040"/>
        </w:rPr>
        <w:t>coverageAreaPlotter(</w:t>
      </w:r>
      <w:proofErr w:type="gramEnd"/>
      <w:r>
        <w:rPr>
          <w:rFonts w:ascii="Consolas" w:hAnsi="Consolas"/>
          <w:color w:val="404040"/>
        </w:rPr>
        <w:t>BEP,</w:t>
      </w:r>
      <w:r>
        <w:rPr>
          <w:rFonts w:ascii="Consolas" w:hAnsi="Consolas"/>
          <w:color w:val="A020F0"/>
        </w:rPr>
        <w:t>'FaceColor'</w:t>
      </w:r>
      <w:r>
        <w:rPr>
          <w:rFonts w:ascii="Consolas" w:hAnsi="Consolas"/>
          <w:color w:val="404040"/>
        </w:rPr>
        <w:t>,</w:t>
      </w:r>
      <w:r>
        <w:rPr>
          <w:rFonts w:ascii="Consolas" w:hAnsi="Consolas"/>
          <w:color w:val="A020F0"/>
        </w:rPr>
        <w:t>'blue'</w:t>
      </w:r>
      <w:r>
        <w:rPr>
          <w:rFonts w:ascii="Consolas" w:hAnsi="Consolas"/>
          <w:color w:val="404040"/>
        </w:rPr>
        <w:t>,</w:t>
      </w:r>
      <w:r>
        <w:rPr>
          <w:rFonts w:ascii="Consolas" w:hAnsi="Consolas"/>
          <w:color w:val="A020F0"/>
        </w:rPr>
        <w:t>'EdgeColor'</w:t>
      </w:r>
      <w:r>
        <w:rPr>
          <w:rFonts w:ascii="Consolas" w:hAnsi="Consolas"/>
          <w:color w:val="404040"/>
        </w:rPr>
        <w:t>,</w:t>
      </w:r>
      <w:r>
        <w:rPr>
          <w:rFonts w:ascii="Consolas" w:hAnsi="Consolas"/>
          <w:color w:val="A020F0"/>
        </w:rPr>
        <w:t>'blue'</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plotCoverageArea(</w:t>
      </w:r>
      <w:proofErr w:type="gramEnd"/>
      <w:r>
        <w:rPr>
          <w:rFonts w:ascii="Consolas" w:hAnsi="Consolas"/>
          <w:color w:val="404040"/>
        </w:rPr>
        <w:t>cap, sensors{i}.SensorLocation,</w:t>
      </w:r>
      <w:r>
        <w:rPr>
          <w:rFonts w:ascii="Consolas" w:hAnsi="Consolas"/>
          <w:color w:val="0000FF"/>
        </w:rPr>
        <w:t>...</w:t>
      </w:r>
    </w:p>
    <w:p w:rsidR="00E40F95" w:rsidRDefault="00E40F95" w:rsidP="00E40F95">
      <w:pPr>
        <w:pStyle w:val="HTML"/>
        <w:rPr>
          <w:rFonts w:ascii="Consolas" w:hAnsi="Consolas"/>
          <w:color w:val="404040"/>
        </w:rPr>
      </w:pPr>
      <w:r>
        <w:rPr>
          <w:rFonts w:ascii="Consolas" w:hAnsi="Consolas"/>
          <w:color w:val="404040"/>
        </w:rPr>
        <w:t xml:space="preserve">            sensors{i</w:t>
      </w:r>
      <w:proofErr w:type="gramStart"/>
      <w:r>
        <w:rPr>
          <w:rFonts w:ascii="Consolas" w:hAnsi="Consolas"/>
          <w:color w:val="404040"/>
        </w:rPr>
        <w:t>}.MaxRange</w:t>
      </w:r>
      <w:proofErr w:type="gramEnd"/>
      <w:r>
        <w:rPr>
          <w:rFonts w:ascii="Consolas" w:hAnsi="Consolas"/>
          <w:color w:val="404040"/>
        </w:rPr>
        <w:t>, sensors{i}.Yaw, 45);</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Create a vision detection plotter put it in a struct for future use</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detectionPlotter(</w:t>
      </w:r>
      <w:proofErr w:type="gramEnd"/>
      <w:r>
        <w:rPr>
          <w:rFonts w:ascii="Consolas" w:hAnsi="Consolas"/>
          <w:color w:val="404040"/>
        </w:rPr>
        <w:t xml:space="preserve">BEP, </w:t>
      </w:r>
      <w:r>
        <w:rPr>
          <w:rFonts w:ascii="Consolas" w:hAnsi="Consolas"/>
          <w:color w:val="A020F0"/>
        </w:rPr>
        <w:t>'DisplayName'</w:t>
      </w:r>
      <w:r>
        <w:rPr>
          <w:rFonts w:ascii="Consolas" w:hAnsi="Consolas"/>
          <w:color w:val="404040"/>
        </w:rPr>
        <w:t>,</w:t>
      </w:r>
      <w:r>
        <w:rPr>
          <w:rFonts w:ascii="Consolas" w:hAnsi="Consolas"/>
          <w:color w:val="A020F0"/>
        </w:rPr>
        <w:t>'vision'</w:t>
      </w:r>
      <w:r>
        <w:rPr>
          <w:rFonts w:ascii="Consolas" w:hAnsi="Consolas"/>
          <w:color w:val="404040"/>
        </w:rPr>
        <w:t xml:space="preserve">, </w:t>
      </w:r>
      <w:r>
        <w:rPr>
          <w:rFonts w:ascii="Consolas" w:hAnsi="Consolas"/>
          <w:color w:val="A020F0"/>
        </w:rPr>
        <w:t>'MarkerEdgeColor'</w:t>
      </w:r>
      <w:r>
        <w:rPr>
          <w:rFonts w:ascii="Consolas" w:hAnsi="Consolas"/>
          <w:color w:val="404040"/>
        </w:rPr>
        <w:t>,</w:t>
      </w:r>
      <w:r>
        <w:rPr>
          <w:rFonts w:ascii="Consolas" w:hAnsi="Consolas"/>
          <w:color w:val="A020F0"/>
        </w:rPr>
        <w:t>'blue'</w:t>
      </w:r>
      <w:r>
        <w:rPr>
          <w:rFonts w:ascii="Consolas" w:hAnsi="Consolas"/>
          <w:color w:val="404040"/>
        </w:rPr>
        <w:t xml:space="preserve">, </w:t>
      </w:r>
      <w:r>
        <w:rPr>
          <w:rFonts w:ascii="Consolas" w:hAnsi="Consolas"/>
          <w:color w:val="A020F0"/>
        </w:rPr>
        <w:t>'Marker'</w:t>
      </w:r>
      <w:r>
        <w:rPr>
          <w:rFonts w:ascii="Consolas" w:hAnsi="Consolas"/>
          <w:color w:val="404040"/>
        </w:rPr>
        <w:t>,</w:t>
      </w:r>
      <w:r>
        <w:rPr>
          <w:rFonts w:ascii="Consolas" w:hAnsi="Consolas"/>
          <w:color w:val="A020F0"/>
        </w:rPr>
        <w:t>'^'</w:t>
      </w:r>
      <w:r>
        <w:rPr>
          <w:rFonts w:ascii="Consolas" w:hAnsi="Consolas"/>
          <w:color w:val="404040"/>
        </w:rPr>
        <w: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Combine all radar detections into one entry and store it for later update</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detectionPlotter(</w:t>
      </w:r>
      <w:proofErr w:type="gramEnd"/>
      <w:r>
        <w:rPr>
          <w:rFonts w:ascii="Consolas" w:hAnsi="Consolas"/>
          <w:color w:val="404040"/>
        </w:rPr>
        <w:t xml:space="preserve">BEP, </w:t>
      </w:r>
      <w:r>
        <w:rPr>
          <w:rFonts w:ascii="Consolas" w:hAnsi="Consolas"/>
          <w:color w:val="A020F0"/>
        </w:rPr>
        <w:t>'DisplayName'</w:t>
      </w:r>
      <w:r>
        <w:rPr>
          <w:rFonts w:ascii="Consolas" w:hAnsi="Consolas"/>
          <w:color w:val="404040"/>
        </w:rPr>
        <w:t>,</w:t>
      </w:r>
      <w:r>
        <w:rPr>
          <w:rFonts w:ascii="Consolas" w:hAnsi="Consolas"/>
          <w:color w:val="A020F0"/>
        </w:rPr>
        <w:t>'radar'</w:t>
      </w:r>
      <w:r>
        <w:rPr>
          <w:rFonts w:ascii="Consolas" w:hAnsi="Consolas"/>
          <w:color w:val="404040"/>
        </w:rPr>
        <w:t xml:space="preserve">, </w:t>
      </w:r>
      <w:r>
        <w:rPr>
          <w:rFonts w:ascii="Consolas" w:hAnsi="Consolas"/>
          <w:color w:val="A020F0"/>
        </w:rPr>
        <w:t>'MarkerEdgeColor'</w:t>
      </w:r>
      <w:r>
        <w:rPr>
          <w:rFonts w:ascii="Consolas" w:hAnsi="Consolas"/>
          <w:color w:val="404040"/>
        </w:rPr>
        <w:t>,</w:t>
      </w:r>
      <w:r>
        <w:rPr>
          <w:rFonts w:ascii="Consolas" w:hAnsi="Consolas"/>
          <w:color w:val="A020F0"/>
        </w:rPr>
        <w:t>'red'</w:t>
      </w:r>
      <w:r>
        <w:rPr>
          <w:rFonts w:ascii="Consolas" w:hAnsi="Consolas"/>
          <w:color w:val="404040"/>
        </w:rPr>
        <w: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road borders to plot</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laneMarkingPlotter(</w:t>
      </w:r>
      <w:proofErr w:type="gramEnd"/>
      <w:r>
        <w:rPr>
          <w:rFonts w:ascii="Consolas" w:hAnsi="Consolas"/>
          <w:color w:val="404040"/>
        </w:rPr>
        <w:t xml:space="preserve">BEP, </w:t>
      </w:r>
      <w:r>
        <w:rPr>
          <w:rFonts w:ascii="Consolas" w:hAnsi="Consolas"/>
          <w:color w:val="A020F0"/>
        </w:rPr>
        <w:t>'DisplayName'</w:t>
      </w:r>
      <w:r>
        <w:rPr>
          <w:rFonts w:ascii="Consolas" w:hAnsi="Consolas"/>
          <w:color w:val="404040"/>
        </w:rPr>
        <w:t>,</w:t>
      </w:r>
      <w:r>
        <w:rPr>
          <w:rFonts w:ascii="Consolas" w:hAnsi="Consolas"/>
          <w:color w:val="A020F0"/>
        </w:rPr>
        <w:t>'lane markings'</w:t>
      </w:r>
      <w:r>
        <w:rPr>
          <w:rFonts w:ascii="Consolas" w:hAnsi="Consolas"/>
          <w:color w:val="404040"/>
        </w:rPr>
        <w:t>);</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Add the tracks to the bird's-eye plot. Show last 10 track updates.</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trackPlotter(</w:t>
      </w:r>
      <w:proofErr w:type="gramEnd"/>
      <w:r>
        <w:rPr>
          <w:rFonts w:ascii="Consolas" w:hAnsi="Consolas"/>
          <w:color w:val="404040"/>
        </w:rPr>
        <w:t xml:space="preserve">BEP, </w:t>
      </w:r>
      <w:r>
        <w:rPr>
          <w:rFonts w:ascii="Consolas" w:hAnsi="Consolas"/>
          <w:color w:val="A020F0"/>
        </w:rPr>
        <w:t>'DisplayName'</w:t>
      </w:r>
      <w:r>
        <w:rPr>
          <w:rFonts w:ascii="Consolas" w:hAnsi="Consolas"/>
          <w:color w:val="404040"/>
        </w:rPr>
        <w:t>,</w:t>
      </w:r>
      <w:r>
        <w:rPr>
          <w:rFonts w:ascii="Consolas" w:hAnsi="Consolas"/>
          <w:color w:val="A020F0"/>
        </w:rPr>
        <w:t>'track'</w:t>
      </w:r>
      <w:r>
        <w:rPr>
          <w:rFonts w:ascii="Consolas" w:hAnsi="Consolas"/>
          <w:color w:val="404040"/>
        </w:rPr>
        <w:t xml:space="preserve">, </w:t>
      </w:r>
      <w:r>
        <w:rPr>
          <w:rFonts w:ascii="Consolas" w:hAnsi="Consolas"/>
          <w:color w:val="A020F0"/>
        </w:rPr>
        <w:t>'HistoryDepth'</w:t>
      </w:r>
      <w:r>
        <w:rPr>
          <w:rFonts w:ascii="Consolas" w:hAnsi="Consolas"/>
          <w:color w:val="404040"/>
        </w:rPr>
        <w:t>,10);</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axis(</w:t>
      </w:r>
      <w:proofErr w:type="gramEnd"/>
      <w:r>
        <w:rPr>
          <w:rFonts w:ascii="Consolas" w:hAnsi="Consolas"/>
          <w:color w:val="404040"/>
        </w:rPr>
        <w:t xml:space="preserve">BEP.Parent, </w:t>
      </w:r>
      <w:r>
        <w:rPr>
          <w:rFonts w:ascii="Consolas" w:hAnsi="Consolas"/>
          <w:color w:val="A020F0"/>
        </w:rPr>
        <w:t>'equal'</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xlim(</w:t>
      </w:r>
      <w:proofErr w:type="gramEnd"/>
      <w:r>
        <w:rPr>
          <w:rFonts w:ascii="Consolas" w:hAnsi="Consolas"/>
          <w:color w:val="404040"/>
        </w:rPr>
        <w:t>BEP.Parent, [-frontBackLim frontBackLim]);</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ylim(</w:t>
      </w:r>
      <w:proofErr w:type="gramEnd"/>
      <w:r>
        <w:rPr>
          <w:rFonts w:ascii="Consolas" w:hAnsi="Consolas"/>
          <w:color w:val="404040"/>
        </w:rPr>
        <w:t>BEP.Parent, [-40 40]);</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Add an outline plotter for ground truth</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outlinePlotter(</w:t>
      </w:r>
      <w:proofErr w:type="gramEnd"/>
      <w:r>
        <w:rPr>
          <w:rFonts w:ascii="Consolas" w:hAnsi="Consolas"/>
          <w:color w:val="404040"/>
        </w:rPr>
        <w:t xml:space="preserve">BEP, </w:t>
      </w:r>
      <w:r>
        <w:rPr>
          <w:rFonts w:ascii="Consolas" w:hAnsi="Consolas"/>
          <w:color w:val="A020F0"/>
        </w:rPr>
        <w:t>'Tag'</w:t>
      </w:r>
      <w:r>
        <w:rPr>
          <w:rFonts w:ascii="Consolas" w:hAnsi="Consolas"/>
          <w:color w:val="404040"/>
        </w:rPr>
        <w:t xml:space="preserve">, </w:t>
      </w:r>
      <w:r>
        <w:rPr>
          <w:rFonts w:ascii="Consolas" w:hAnsi="Consolas"/>
          <w:color w:val="A020F0"/>
        </w:rPr>
        <w:t>'Ground truth'</w:t>
      </w:r>
      <w:r>
        <w:rPr>
          <w:rFonts w:ascii="Consolas" w:hAnsi="Consolas"/>
          <w:color w:val="404040"/>
        </w:rPr>
        <w:t>);</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Style w:val="HTML1"/>
          <w:rFonts w:ascii="Consolas" w:hAnsi="Consolas"/>
          <w:b/>
          <w:bCs/>
          <w:color w:val="404040"/>
        </w:rPr>
        <w:t>updateBEP</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此功能使用道路边界、检测和轨道更新</w:t>
      </w:r>
      <w:ins w:id="23" w:author="Young Jiang" w:date="2019-01-02T01:32:00Z">
        <w:r w:rsidR="00375378">
          <w:rPr>
            <w:rFonts w:ascii="微软雅黑" w:eastAsia="微软雅黑" w:hAnsi="微软雅黑" w:hint="eastAsia"/>
            <w:color w:val="404040"/>
            <w:sz w:val="21"/>
            <w:szCs w:val="21"/>
          </w:rPr>
          <w:t>鸟瞰</w:t>
        </w:r>
      </w:ins>
      <w:del w:id="24" w:author="Young Jiang" w:date="2019-01-02T01:32:00Z">
        <w:r w:rsidDel="00375378">
          <w:rPr>
            <w:rFonts w:ascii="微软雅黑" w:eastAsia="微软雅黑" w:hAnsi="微软雅黑" w:hint="eastAsia"/>
            <w:color w:val="404040"/>
            <w:sz w:val="21"/>
            <w:szCs w:val="21"/>
          </w:rPr>
          <w:delText>鸟眼</w:delText>
        </w:r>
      </w:del>
      <w:r>
        <w:rPr>
          <w:rFonts w:ascii="微软雅黑" w:eastAsia="微软雅黑" w:hAnsi="微软雅黑" w:hint="eastAsia"/>
          <w:color w:val="404040"/>
          <w:sz w:val="21"/>
          <w:szCs w:val="21"/>
        </w:rPr>
        <w:t>图。</w:t>
      </w:r>
    </w:p>
    <w:p w:rsidR="00E40F95" w:rsidRDefault="00E40F95" w:rsidP="00E40F95">
      <w:pPr>
        <w:pStyle w:val="HTML"/>
        <w:rPr>
          <w:rFonts w:ascii="Consolas" w:hAnsi="Consolas"/>
          <w:color w:val="404040"/>
        </w:rPr>
      </w:pPr>
      <w:r>
        <w:rPr>
          <w:rFonts w:ascii="Consolas" w:hAnsi="Consolas"/>
          <w:color w:val="0000FF"/>
        </w:rPr>
        <w:t>function</w:t>
      </w:r>
      <w:r>
        <w:rPr>
          <w:rFonts w:ascii="Consolas" w:hAnsi="Consolas"/>
          <w:color w:val="404040"/>
        </w:rPr>
        <w:t xml:space="preserve"> </w:t>
      </w:r>
      <w:proofErr w:type="gramStart"/>
      <w:r>
        <w:rPr>
          <w:rFonts w:ascii="Consolas" w:hAnsi="Consolas"/>
          <w:color w:val="404040"/>
        </w:rPr>
        <w:t>updateBEP(</w:t>
      </w:r>
      <w:proofErr w:type="gramEnd"/>
      <w:r>
        <w:rPr>
          <w:rFonts w:ascii="Consolas" w:hAnsi="Consolas"/>
          <w:color w:val="404040"/>
        </w:rPr>
        <w:t>BEP, egoCar, detections, confirmedTracks, psel, vsel)</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Update road boundaries and their display</w:t>
      </w:r>
    </w:p>
    <w:p w:rsidR="00E40F95" w:rsidRDefault="00E40F95" w:rsidP="00E40F95">
      <w:pPr>
        <w:pStyle w:val="HTML"/>
        <w:rPr>
          <w:rFonts w:ascii="Consolas" w:hAnsi="Consolas"/>
          <w:color w:val="404040"/>
        </w:rPr>
      </w:pPr>
      <w:r>
        <w:rPr>
          <w:rFonts w:ascii="Consolas" w:hAnsi="Consolas"/>
          <w:color w:val="404040"/>
        </w:rPr>
        <w:t xml:space="preserve">    [lmv, lmf] = laneMarkingVertices(egoCar);</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plotLaneMarking(</w:t>
      </w:r>
      <w:proofErr w:type="gramEnd"/>
      <w:r>
        <w:rPr>
          <w:rFonts w:ascii="Consolas" w:hAnsi="Consolas"/>
          <w:color w:val="404040"/>
        </w:rPr>
        <w:t>findPlotter(BEP,</w:t>
      </w:r>
      <w:r>
        <w:rPr>
          <w:rFonts w:ascii="Consolas" w:hAnsi="Consolas"/>
          <w:color w:val="A020F0"/>
        </w:rPr>
        <w:t>'DisplayName'</w:t>
      </w:r>
      <w:r>
        <w:rPr>
          <w:rFonts w:ascii="Consolas" w:hAnsi="Consolas"/>
          <w:color w:val="404040"/>
        </w:rPr>
        <w:t>,</w:t>
      </w:r>
      <w:r>
        <w:rPr>
          <w:rFonts w:ascii="Consolas" w:hAnsi="Consolas"/>
          <w:color w:val="A020F0"/>
        </w:rPr>
        <w:t>'lane markings'</w:t>
      </w:r>
      <w:r>
        <w:rPr>
          <w:rFonts w:ascii="Consolas" w:hAnsi="Consolas"/>
          <w:color w:val="404040"/>
        </w:rPr>
        <w:t>),lmv,lmf);</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update ground truth data</w:t>
      </w:r>
    </w:p>
    <w:p w:rsidR="00E40F95" w:rsidRDefault="00E40F95" w:rsidP="00E40F95">
      <w:pPr>
        <w:pStyle w:val="HTML"/>
        <w:rPr>
          <w:rFonts w:ascii="Consolas" w:hAnsi="Consolas"/>
          <w:color w:val="404040"/>
        </w:rPr>
      </w:pPr>
      <w:r>
        <w:rPr>
          <w:rFonts w:ascii="Consolas" w:hAnsi="Consolas"/>
          <w:color w:val="404040"/>
        </w:rPr>
        <w:t xml:space="preserve">    [position, yaw, length, width, originOffset, color] = targetOutlines(egoCar);</w:t>
      </w:r>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plotOutline(</w:t>
      </w:r>
      <w:proofErr w:type="gramEnd"/>
      <w:r>
        <w:rPr>
          <w:rFonts w:ascii="Consolas" w:hAnsi="Consolas"/>
          <w:color w:val="404040"/>
        </w:rPr>
        <w:t>findPlotter(BEP,</w:t>
      </w:r>
      <w:r>
        <w:rPr>
          <w:rFonts w:ascii="Consolas" w:hAnsi="Consolas"/>
          <w:color w:val="A020F0"/>
        </w:rPr>
        <w:t>'Tag'</w:t>
      </w:r>
      <w:r>
        <w:rPr>
          <w:rFonts w:ascii="Consolas" w:hAnsi="Consolas"/>
          <w:color w:val="404040"/>
        </w:rPr>
        <w:t>,</w:t>
      </w:r>
      <w:r>
        <w:rPr>
          <w:rFonts w:ascii="Consolas" w:hAnsi="Consolas"/>
          <w:color w:val="A020F0"/>
        </w:rPr>
        <w:t>'Ground truth'</w:t>
      </w:r>
      <w:r>
        <w:rPr>
          <w:rFonts w:ascii="Consolas" w:hAnsi="Consolas"/>
          <w:color w:val="404040"/>
        </w:rPr>
        <w:t xml:space="preserve">), position, yaw, length, width, </w:t>
      </w:r>
      <w:r>
        <w:rPr>
          <w:rFonts w:ascii="Consolas" w:hAnsi="Consolas"/>
          <w:color w:val="A020F0"/>
        </w:rPr>
        <w:t>'OriginOffset'</w:t>
      </w:r>
      <w:r>
        <w:rPr>
          <w:rFonts w:ascii="Consolas" w:hAnsi="Consolas"/>
          <w:color w:val="404040"/>
        </w:rPr>
        <w:t xml:space="preserve">, originOffset, </w:t>
      </w:r>
      <w:r>
        <w:rPr>
          <w:rFonts w:ascii="Consolas" w:hAnsi="Consolas"/>
          <w:color w:val="A020F0"/>
        </w:rPr>
        <w:t>'Color'</w:t>
      </w:r>
      <w:r>
        <w:rPr>
          <w:rFonts w:ascii="Consolas" w:hAnsi="Consolas"/>
          <w:color w:val="404040"/>
        </w:rPr>
        <w:t>, color);</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Prepare and update detections display</w:t>
      </w:r>
    </w:p>
    <w:p w:rsidR="00E40F95" w:rsidRDefault="00E40F95" w:rsidP="00E40F95">
      <w:pPr>
        <w:pStyle w:val="HTML"/>
        <w:rPr>
          <w:rFonts w:ascii="Consolas" w:hAnsi="Consolas"/>
          <w:color w:val="404040"/>
        </w:rPr>
      </w:pPr>
      <w:r>
        <w:rPr>
          <w:rFonts w:ascii="Consolas" w:hAnsi="Consolas"/>
          <w:color w:val="404040"/>
        </w:rPr>
        <w:t xml:space="preserve">    N = numel(detections);</w:t>
      </w:r>
    </w:p>
    <w:p w:rsidR="00E40F95" w:rsidRDefault="00E40F95" w:rsidP="00E40F95">
      <w:pPr>
        <w:pStyle w:val="HTML"/>
        <w:rPr>
          <w:rFonts w:ascii="Consolas" w:hAnsi="Consolas"/>
          <w:color w:val="404040"/>
        </w:rPr>
      </w:pPr>
      <w:r>
        <w:rPr>
          <w:rFonts w:ascii="Consolas" w:hAnsi="Consolas"/>
          <w:color w:val="404040"/>
        </w:rPr>
        <w:t xml:space="preserve">    detPos = zeros(N,2);</w:t>
      </w:r>
    </w:p>
    <w:p w:rsidR="00E40F95" w:rsidRDefault="00E40F95" w:rsidP="00E40F95">
      <w:pPr>
        <w:pStyle w:val="HTML"/>
        <w:rPr>
          <w:rFonts w:ascii="Consolas" w:hAnsi="Consolas"/>
          <w:color w:val="404040"/>
        </w:rPr>
      </w:pPr>
      <w:r>
        <w:rPr>
          <w:rFonts w:ascii="Consolas" w:hAnsi="Consolas"/>
          <w:color w:val="404040"/>
        </w:rPr>
        <w:t xml:space="preserve">    isRadar = true(N,1);</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w:t>
      </w:r>
      <w:proofErr w:type="gramStart"/>
      <w:r>
        <w:rPr>
          <w:rFonts w:ascii="Consolas" w:hAnsi="Consolas"/>
          <w:color w:val="404040"/>
        </w:rPr>
        <w:t>1:N</w:t>
      </w:r>
      <w:proofErr w:type="gramEnd"/>
    </w:p>
    <w:p w:rsidR="00E40F95" w:rsidRDefault="00E40F95" w:rsidP="00E40F95">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detPos(</w:t>
      </w:r>
      <w:proofErr w:type="gramEnd"/>
      <w:r>
        <w:rPr>
          <w:rFonts w:ascii="Consolas" w:hAnsi="Consolas"/>
          <w:color w:val="404040"/>
        </w:rPr>
        <w:t>i,:) = detections{i}.Measurement(1:2)';</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detections{i</w:t>
      </w:r>
      <w:proofErr w:type="gramStart"/>
      <w:r>
        <w:rPr>
          <w:rFonts w:ascii="Consolas" w:hAnsi="Consolas"/>
          <w:color w:val="404040"/>
        </w:rPr>
        <w:t>}.SensorIndex</w:t>
      </w:r>
      <w:proofErr w:type="gramEnd"/>
      <w:r>
        <w:rPr>
          <w:rFonts w:ascii="Consolas" w:hAnsi="Consolas"/>
          <w:color w:val="404040"/>
        </w:rPr>
        <w:t xml:space="preserve"> &gt; 6 </w:t>
      </w:r>
      <w:r>
        <w:rPr>
          <w:rFonts w:ascii="Consolas" w:hAnsi="Consolas"/>
          <w:color w:val="228B22"/>
        </w:rPr>
        <w:t>% Vision detections</w:t>
      </w:r>
    </w:p>
    <w:p w:rsidR="00E40F95" w:rsidRDefault="00E40F95" w:rsidP="00E40F95">
      <w:pPr>
        <w:pStyle w:val="HTML"/>
        <w:rPr>
          <w:rFonts w:ascii="Consolas" w:hAnsi="Consolas"/>
          <w:color w:val="404040"/>
        </w:rPr>
      </w:pPr>
      <w:r>
        <w:rPr>
          <w:rFonts w:ascii="Consolas" w:hAnsi="Consolas"/>
          <w:color w:val="404040"/>
        </w:rPr>
        <w:t xml:space="preserve">            isRadar(i) = false;</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E40F95" w:rsidRDefault="00E40F95" w:rsidP="00E40F95">
      <w:pPr>
        <w:pStyle w:val="HTML"/>
        <w:rPr>
          <w:rFonts w:ascii="Consolas" w:hAnsi="Consolas"/>
          <w:color w:val="404040"/>
        </w:rPr>
      </w:pPr>
      <w:r>
        <w:rPr>
          <w:rFonts w:ascii="Consolas" w:hAnsi="Consolas"/>
          <w:color w:val="404040"/>
        </w:rPr>
        <w:t xml:space="preserve">    plotDetection(</w:t>
      </w:r>
      <w:proofErr w:type="gramStart"/>
      <w:r>
        <w:rPr>
          <w:rFonts w:ascii="Consolas" w:hAnsi="Consolas"/>
          <w:color w:val="404040"/>
        </w:rPr>
        <w:t>findPlotter(</w:t>
      </w:r>
      <w:proofErr w:type="gramEnd"/>
      <w:r>
        <w:rPr>
          <w:rFonts w:ascii="Consolas" w:hAnsi="Consolas"/>
          <w:color w:val="404040"/>
        </w:rPr>
        <w:t>BEP,</w:t>
      </w:r>
      <w:r>
        <w:rPr>
          <w:rFonts w:ascii="Consolas" w:hAnsi="Consolas"/>
          <w:color w:val="A020F0"/>
        </w:rPr>
        <w:t>'DisplayName'</w:t>
      </w:r>
      <w:r>
        <w:rPr>
          <w:rFonts w:ascii="Consolas" w:hAnsi="Consolas"/>
          <w:color w:val="404040"/>
        </w:rPr>
        <w:t>,</w:t>
      </w:r>
      <w:r>
        <w:rPr>
          <w:rFonts w:ascii="Consolas" w:hAnsi="Consolas"/>
          <w:color w:val="A020F0"/>
        </w:rPr>
        <w:t>'vision'</w:t>
      </w:r>
      <w:r>
        <w:rPr>
          <w:rFonts w:ascii="Consolas" w:hAnsi="Consolas"/>
          <w:color w:val="404040"/>
        </w:rPr>
        <w:t>), detPos(~isRadar,:));</w:t>
      </w:r>
    </w:p>
    <w:p w:rsidR="00E40F95" w:rsidRDefault="00E40F95" w:rsidP="00E40F95">
      <w:pPr>
        <w:pStyle w:val="HTML"/>
        <w:rPr>
          <w:rFonts w:ascii="Consolas" w:hAnsi="Consolas"/>
          <w:color w:val="404040"/>
        </w:rPr>
      </w:pPr>
      <w:r>
        <w:rPr>
          <w:rFonts w:ascii="Consolas" w:hAnsi="Consolas"/>
          <w:color w:val="404040"/>
        </w:rPr>
        <w:t xml:space="preserve">    plotDetection(</w:t>
      </w:r>
      <w:proofErr w:type="gramStart"/>
      <w:r>
        <w:rPr>
          <w:rFonts w:ascii="Consolas" w:hAnsi="Consolas"/>
          <w:color w:val="404040"/>
        </w:rPr>
        <w:t>findPlotter(</w:t>
      </w:r>
      <w:proofErr w:type="gramEnd"/>
      <w:r>
        <w:rPr>
          <w:rFonts w:ascii="Consolas" w:hAnsi="Consolas"/>
          <w:color w:val="404040"/>
        </w:rPr>
        <w:t>BEP,</w:t>
      </w:r>
      <w:r>
        <w:rPr>
          <w:rFonts w:ascii="Consolas" w:hAnsi="Consolas"/>
          <w:color w:val="A020F0"/>
        </w:rPr>
        <w:t>'DisplayName'</w:t>
      </w:r>
      <w:r>
        <w:rPr>
          <w:rFonts w:ascii="Consolas" w:hAnsi="Consolas"/>
          <w:color w:val="404040"/>
        </w:rPr>
        <w:t>,</w:t>
      </w:r>
      <w:r>
        <w:rPr>
          <w:rFonts w:ascii="Consolas" w:hAnsi="Consolas"/>
          <w:color w:val="A020F0"/>
        </w:rPr>
        <w:t>'radar'</w:t>
      </w:r>
      <w:r>
        <w:rPr>
          <w:rFonts w:ascii="Consolas" w:hAnsi="Consolas"/>
          <w:color w:val="404040"/>
        </w:rPr>
        <w:t>), detPos(isRadar,:));</w:t>
      </w:r>
    </w:p>
    <w:p w:rsidR="00E40F95" w:rsidRDefault="00E40F95" w:rsidP="00E40F95">
      <w:pPr>
        <w:pStyle w:val="HTML"/>
        <w:rPr>
          <w:rFonts w:ascii="Consolas" w:hAnsi="Consolas"/>
          <w:color w:val="404040"/>
        </w:rPr>
      </w:pPr>
    </w:p>
    <w:p w:rsidR="00E40F95" w:rsidRDefault="00E40F95" w:rsidP="00E40F95">
      <w:pPr>
        <w:pStyle w:val="HTML"/>
        <w:rPr>
          <w:rFonts w:ascii="Consolas" w:hAnsi="Consolas"/>
          <w:color w:val="404040"/>
        </w:rPr>
      </w:pPr>
      <w:r>
        <w:rPr>
          <w:rFonts w:ascii="Consolas" w:hAnsi="Consolas"/>
          <w:color w:val="404040"/>
        </w:rPr>
        <w:t xml:space="preserve">    </w:t>
      </w:r>
      <w:r>
        <w:rPr>
          <w:rFonts w:ascii="Consolas" w:hAnsi="Consolas"/>
          <w:color w:val="228B22"/>
        </w:rPr>
        <w:t>% Prepare and update tracks display</w:t>
      </w:r>
    </w:p>
    <w:p w:rsidR="00E40F95" w:rsidRDefault="00E40F95" w:rsidP="00E40F95">
      <w:pPr>
        <w:pStyle w:val="HTML"/>
        <w:rPr>
          <w:rFonts w:ascii="Consolas" w:hAnsi="Consolas"/>
          <w:color w:val="404040"/>
        </w:rPr>
      </w:pPr>
      <w:r>
        <w:rPr>
          <w:rFonts w:ascii="Consolas" w:hAnsi="Consolas"/>
          <w:color w:val="404040"/>
        </w:rPr>
        <w:lastRenderedPageBreak/>
        <w:t xml:space="preserve">    trackIDs = {confirmedTracks.TrackID};</w:t>
      </w:r>
    </w:p>
    <w:p w:rsidR="00E40F95" w:rsidRDefault="00E40F95" w:rsidP="00E40F95">
      <w:pPr>
        <w:pStyle w:val="HTML"/>
        <w:rPr>
          <w:rFonts w:ascii="Consolas" w:hAnsi="Consolas"/>
          <w:color w:val="404040"/>
        </w:rPr>
      </w:pPr>
      <w:r>
        <w:rPr>
          <w:rFonts w:ascii="Consolas" w:hAnsi="Consolas"/>
          <w:color w:val="404040"/>
        </w:rPr>
        <w:t xml:space="preserve">    labels = </w:t>
      </w:r>
      <w:proofErr w:type="gramStart"/>
      <w:r>
        <w:rPr>
          <w:rFonts w:ascii="Consolas" w:hAnsi="Consolas"/>
          <w:color w:val="404040"/>
        </w:rPr>
        <w:t>cellfun(</w:t>
      </w:r>
      <w:proofErr w:type="gramEnd"/>
      <w:r>
        <w:rPr>
          <w:rFonts w:ascii="Consolas" w:hAnsi="Consolas"/>
          <w:color w:val="404040"/>
        </w:rPr>
        <w:t xml:space="preserve">@num2str, trackIDs, </w:t>
      </w:r>
      <w:r>
        <w:rPr>
          <w:rFonts w:ascii="Consolas" w:hAnsi="Consolas"/>
          <w:color w:val="A020F0"/>
        </w:rPr>
        <w:t>'UniformOutput'</w:t>
      </w:r>
      <w:r>
        <w:rPr>
          <w:rFonts w:ascii="Consolas" w:hAnsi="Consolas"/>
          <w:color w:val="404040"/>
        </w:rPr>
        <w:t>, false);</w:t>
      </w:r>
    </w:p>
    <w:p w:rsidR="00E40F95" w:rsidRDefault="00E40F95" w:rsidP="00E40F95">
      <w:pPr>
        <w:pStyle w:val="HTML"/>
        <w:rPr>
          <w:rFonts w:ascii="Consolas" w:hAnsi="Consolas"/>
          <w:color w:val="404040"/>
        </w:rPr>
      </w:pPr>
      <w:r>
        <w:rPr>
          <w:rFonts w:ascii="Consolas" w:hAnsi="Consolas"/>
          <w:color w:val="404040"/>
        </w:rPr>
        <w:t xml:space="preserve">    [tracksPos, tracksCov] = </w:t>
      </w:r>
      <w:proofErr w:type="gramStart"/>
      <w:r>
        <w:rPr>
          <w:rFonts w:ascii="Consolas" w:hAnsi="Consolas"/>
          <w:color w:val="404040"/>
        </w:rPr>
        <w:t>getTrackPositions(</w:t>
      </w:r>
      <w:proofErr w:type="gramEnd"/>
      <w:r>
        <w:rPr>
          <w:rFonts w:ascii="Consolas" w:hAnsi="Consolas"/>
          <w:color w:val="404040"/>
        </w:rPr>
        <w:t>confirmedTracks, psel);</w:t>
      </w:r>
    </w:p>
    <w:p w:rsidR="00E40F95" w:rsidRDefault="00E40F95" w:rsidP="00E40F95">
      <w:pPr>
        <w:pStyle w:val="HTML"/>
        <w:rPr>
          <w:rFonts w:ascii="Consolas" w:hAnsi="Consolas"/>
          <w:color w:val="404040"/>
        </w:rPr>
      </w:pPr>
      <w:r>
        <w:rPr>
          <w:rFonts w:ascii="Consolas" w:hAnsi="Consolas"/>
          <w:color w:val="404040"/>
        </w:rPr>
        <w:t xml:space="preserve">    tracksVel = </w:t>
      </w:r>
      <w:proofErr w:type="gramStart"/>
      <w:r>
        <w:rPr>
          <w:rFonts w:ascii="Consolas" w:hAnsi="Consolas"/>
          <w:color w:val="404040"/>
        </w:rPr>
        <w:t>getTrackVelocities(</w:t>
      </w:r>
      <w:proofErr w:type="gramEnd"/>
      <w:r>
        <w:rPr>
          <w:rFonts w:ascii="Consolas" w:hAnsi="Consolas"/>
          <w:color w:val="404040"/>
        </w:rPr>
        <w:t>confirmedTracks, vsel);</w:t>
      </w:r>
    </w:p>
    <w:p w:rsidR="00E40F95" w:rsidRDefault="00E40F95" w:rsidP="00E40F95">
      <w:pPr>
        <w:pStyle w:val="HTML"/>
        <w:rPr>
          <w:rFonts w:ascii="Consolas" w:hAnsi="Consolas"/>
          <w:color w:val="404040"/>
        </w:rPr>
      </w:pPr>
      <w:r>
        <w:rPr>
          <w:rFonts w:ascii="Consolas" w:hAnsi="Consolas"/>
          <w:color w:val="404040"/>
        </w:rPr>
        <w:t xml:space="preserve">    plotTrack(</w:t>
      </w:r>
      <w:proofErr w:type="gramStart"/>
      <w:r>
        <w:rPr>
          <w:rFonts w:ascii="Consolas" w:hAnsi="Consolas"/>
          <w:color w:val="404040"/>
        </w:rPr>
        <w:t>findPlotter(</w:t>
      </w:r>
      <w:proofErr w:type="gramEnd"/>
      <w:r>
        <w:rPr>
          <w:rFonts w:ascii="Consolas" w:hAnsi="Consolas"/>
          <w:color w:val="404040"/>
        </w:rPr>
        <w:t>BEP,</w:t>
      </w:r>
      <w:r>
        <w:rPr>
          <w:rFonts w:ascii="Consolas" w:hAnsi="Consolas"/>
          <w:color w:val="A020F0"/>
        </w:rPr>
        <w:t>'DisplayName'</w:t>
      </w:r>
      <w:r>
        <w:rPr>
          <w:rFonts w:ascii="Consolas" w:hAnsi="Consolas"/>
          <w:color w:val="404040"/>
        </w:rPr>
        <w:t>,</w:t>
      </w:r>
      <w:r>
        <w:rPr>
          <w:rFonts w:ascii="Consolas" w:hAnsi="Consolas"/>
          <w:color w:val="A020F0"/>
        </w:rPr>
        <w:t>'track'</w:t>
      </w:r>
      <w:r>
        <w:rPr>
          <w:rFonts w:ascii="Consolas" w:hAnsi="Consolas"/>
          <w:color w:val="404040"/>
        </w:rPr>
        <w:t>), tracksPos, tracksVel, tracksCov, labels);</w:t>
      </w:r>
    </w:p>
    <w:p w:rsidR="00E40F95" w:rsidRDefault="00E40F95" w:rsidP="00E40F95">
      <w:pPr>
        <w:pStyle w:val="HTML"/>
        <w:rPr>
          <w:rFonts w:ascii="Consolas" w:hAnsi="Consolas"/>
          <w:color w:val="404040"/>
        </w:rPr>
      </w:pPr>
      <w:r>
        <w:rPr>
          <w:rFonts w:ascii="Consolas" w:hAnsi="Consolas"/>
          <w:color w:val="0000FF"/>
        </w:rPr>
        <w:t>end</w:t>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F062681" wp14:editId="79FFD4D6">
            <wp:extent cx="5753100" cy="3068320"/>
            <wp:effectExtent l="0" t="0" r="0" b="0"/>
            <wp:docPr id="211" name="图片 211" descr="https://ww2.mathworks.cn/help/examples/driving/win64/SensorFusionUsingSyntheticData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2.mathworks.cn/help/examples/driving/win64/SensorFusionUsingSyntheticDataExample_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943" cy="3069836"/>
                    </a:xfrm>
                    <a:prstGeom prst="rect">
                      <a:avLst/>
                    </a:prstGeom>
                    <a:noFill/>
                    <a:ln>
                      <a:noFill/>
                    </a:ln>
                  </pic:spPr>
                </pic:pic>
              </a:graphicData>
            </a:graphic>
          </wp:inline>
        </w:drawing>
      </w:r>
    </w:p>
    <w:p w:rsidR="00E40F95"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66951BDD" wp14:editId="015ACC86">
            <wp:extent cx="5625703" cy="3000375"/>
            <wp:effectExtent l="0" t="0" r="0" b="0"/>
            <wp:docPr id="210" name="图片 210" descr="https://ww2.mathworks.cn/help/examples/driving/win64/SensorFusionUsingSyntheticData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2.mathworks.cn/help/examples/driving/win64/SensorFusionUsingSyntheticDataExample_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5703" cy="3000375"/>
                    </a:xfrm>
                    <a:prstGeom prst="rect">
                      <a:avLst/>
                    </a:prstGeom>
                    <a:noFill/>
                    <a:ln>
                      <a:noFill/>
                    </a:ln>
                  </pic:spPr>
                </pic:pic>
              </a:graphicData>
            </a:graphic>
          </wp:inline>
        </w:drawing>
      </w:r>
    </w:p>
    <w:p w:rsidR="004F49B3" w:rsidRDefault="004F49B3">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4F49B3" w:rsidRDefault="004F49B3" w:rsidP="004F49B3">
      <w:pPr>
        <w:pStyle w:val="2"/>
        <w:pBdr>
          <w:bottom w:val="single" w:sz="6" w:space="2" w:color="CBCBCB"/>
        </w:pBdr>
        <w:shd w:val="clear" w:color="auto" w:fill="FFFFFF"/>
        <w:spacing w:before="0" w:beforeAutospacing="0" w:after="240" w:afterAutospacing="0"/>
        <w:rPr>
          <w:rFonts w:ascii="Arial" w:hAnsi="Arial" w:cs="Arial"/>
          <w:b w:val="0"/>
          <w:bCs w:val="0"/>
          <w:color w:val="C45400"/>
        </w:rPr>
      </w:pPr>
      <w:r>
        <w:rPr>
          <w:rFonts w:ascii="Arial" w:hAnsi="Arial" w:cs="Arial"/>
          <w:b w:val="0"/>
          <w:bCs w:val="0"/>
          <w:color w:val="C45400"/>
        </w:rPr>
        <w:lastRenderedPageBreak/>
        <w:t>使用传感器融合的前向碰撞警告</w:t>
      </w:r>
    </w:p>
    <w:p w:rsidR="004F49B3" w:rsidRDefault="00BD0362" w:rsidP="004F49B3">
      <w:pPr>
        <w:shd w:val="clear" w:color="auto" w:fill="FFFFFF"/>
        <w:rPr>
          <w:rFonts w:ascii="微软雅黑" w:eastAsia="微软雅黑" w:hAnsi="微软雅黑" w:cs="宋体"/>
          <w:color w:val="404040"/>
          <w:szCs w:val="21"/>
        </w:rPr>
      </w:pPr>
      <w:hyperlink r:id="rId17" w:history="1"/>
    </w:p>
    <w:p w:rsidR="004F49B3" w:rsidRDefault="004F49B3" w:rsidP="004F49B3">
      <w:pPr>
        <w:pStyle w:val="shortdesc"/>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此示例演示如何通过融合视觉和雷达传感器的数据来跟踪车辆前方的物体, 从而执行前向碰撞警告。</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概述</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前向碰撞警告 (FCW) 是驾驶员辅助和自动驾驶系统中的一项重要功能, 其目标是在前方与车辆碰撞前向驾驶员提供正确、及时和可靠的警告。为实现这一目标, 车辆配备了面向前方的视觉和雷达传感器。传感器融合需要增加</w:t>
      </w:r>
      <w:proofErr w:type="gramStart"/>
      <w:r>
        <w:rPr>
          <w:rFonts w:ascii="微软雅黑" w:eastAsia="微软雅黑" w:hAnsi="微软雅黑" w:hint="eastAsia"/>
          <w:color w:val="404040"/>
          <w:sz w:val="21"/>
          <w:szCs w:val="21"/>
        </w:rPr>
        <w:t>准确警告</w:t>
      </w:r>
      <w:proofErr w:type="gramEnd"/>
      <w:r>
        <w:rPr>
          <w:rFonts w:ascii="微软雅黑" w:eastAsia="微软雅黑" w:hAnsi="微软雅黑" w:hint="eastAsia"/>
          <w:color w:val="404040"/>
          <w:sz w:val="21"/>
          <w:szCs w:val="21"/>
        </w:rPr>
        <w:t>的概率, 并尽量减少错误警告的可能性。</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为了</w:t>
      </w:r>
      <w:ins w:id="25" w:author="Young Jiang" w:date="2019-01-02T01:32:00Z">
        <w:r w:rsidR="0019357F">
          <w:rPr>
            <w:rFonts w:ascii="微软雅黑" w:eastAsia="微软雅黑" w:hAnsi="微软雅黑" w:hint="eastAsia"/>
            <w:color w:val="404040"/>
            <w:sz w:val="21"/>
            <w:szCs w:val="21"/>
          </w:rPr>
          <w:t>达到</w:t>
        </w:r>
      </w:ins>
      <w:r>
        <w:rPr>
          <w:rFonts w:ascii="微软雅黑" w:eastAsia="微软雅黑" w:hAnsi="微软雅黑" w:hint="eastAsia"/>
          <w:color w:val="404040"/>
          <w:sz w:val="21"/>
          <w:szCs w:val="21"/>
        </w:rPr>
        <w:t xml:space="preserve">本示例的目的, </w:t>
      </w:r>
      <w:proofErr w:type="gramStart"/>
      <w:r>
        <w:rPr>
          <w:rFonts w:ascii="微软雅黑" w:eastAsia="微软雅黑" w:hAnsi="微软雅黑" w:hint="eastAsia"/>
          <w:color w:val="404040"/>
          <w:sz w:val="21"/>
          <w:szCs w:val="21"/>
        </w:rPr>
        <w:t>测试车</w:t>
      </w:r>
      <w:proofErr w:type="gramEnd"/>
      <w:r>
        <w:rPr>
          <w:rFonts w:ascii="微软雅黑" w:eastAsia="微软雅黑" w:hAnsi="微软雅黑" w:hint="eastAsia"/>
          <w:color w:val="404040"/>
          <w:sz w:val="21"/>
          <w:szCs w:val="21"/>
        </w:rPr>
        <w:t xml:space="preserve"> (ego 车辆) 配备了各种传感器, 并记录了其输出。用于此示例的传感器有:</w:t>
      </w:r>
    </w:p>
    <w:p w:rsidR="004F49B3" w:rsidRDefault="004F49B3" w:rsidP="004F49B3">
      <w:pPr>
        <w:pStyle w:val="a4"/>
        <w:numPr>
          <w:ilvl w:val="0"/>
          <w:numId w:val="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视觉传感器, 它提供了观察对象的列表及其分类和车道边界信息。对象列表每秒报告10次。车道边界每秒报告20次。</w:t>
      </w:r>
    </w:p>
    <w:p w:rsidR="004F49B3" w:rsidRDefault="004F49B3" w:rsidP="004F49B3">
      <w:pPr>
        <w:pStyle w:val="a4"/>
        <w:numPr>
          <w:ilvl w:val="0"/>
          <w:numId w:val="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具有中、远距离模式的雷达传感器, 提供未分类观测对象的列表。对象列表每秒报告20次。</w:t>
      </w:r>
    </w:p>
    <w:p w:rsidR="004F49B3" w:rsidRDefault="004F49B3" w:rsidP="004F49B3">
      <w:pPr>
        <w:pStyle w:val="a4"/>
        <w:numPr>
          <w:ilvl w:val="0"/>
          <w:numId w:val="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IMU, 它报告了</w:t>
      </w:r>
      <w:del w:id="26" w:author="Young Jiang" w:date="2019-01-02T01:35:00Z">
        <w:r w:rsidDel="007F234F">
          <w:rPr>
            <w:rFonts w:ascii="微软雅黑" w:eastAsia="微软雅黑" w:hAnsi="微软雅黑" w:hint="eastAsia"/>
            <w:color w:val="404040"/>
            <w:sz w:val="21"/>
            <w:szCs w:val="21"/>
          </w:rPr>
          <w:delText>自我</w:delText>
        </w:r>
      </w:del>
      <w:ins w:id="27" w:author="Young Jiang" w:date="2019-01-02T01:35: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车辆的速度和转弯速率每秒20次。</w:t>
      </w:r>
    </w:p>
    <w:p w:rsidR="004F49B3" w:rsidRDefault="004F49B3" w:rsidP="004F49B3">
      <w:pPr>
        <w:pStyle w:val="a4"/>
        <w:numPr>
          <w:ilvl w:val="0"/>
          <w:numId w:val="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摄像机, 它记录了在汽车前面的场景的视频剪辑。注意: 此视频不由智能设备使用, 仅用于在视频上显示跟踪结果以进行验证。</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提供前向碰撞警告的过程包括以下步骤:</w:t>
      </w:r>
    </w:p>
    <w:p w:rsidR="004F49B3" w:rsidRDefault="004F49B3" w:rsidP="004F49B3">
      <w:pPr>
        <w:pStyle w:val="a4"/>
        <w:numPr>
          <w:ilvl w:val="0"/>
          <w:numId w:val="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从传感器获取数据。</w:t>
      </w:r>
    </w:p>
    <w:p w:rsidR="004F49B3" w:rsidRDefault="004F49B3" w:rsidP="004F49B3">
      <w:pPr>
        <w:pStyle w:val="a4"/>
        <w:numPr>
          <w:ilvl w:val="0"/>
          <w:numId w:val="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融合传感器数据以获取轨道列表, 即车辆前方物体的估计位置和速度。</w:t>
      </w:r>
    </w:p>
    <w:p w:rsidR="004F49B3" w:rsidRDefault="004F49B3" w:rsidP="004F49B3">
      <w:pPr>
        <w:pStyle w:val="a4"/>
        <w:numPr>
          <w:ilvl w:val="0"/>
          <w:numId w:val="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根据轨道和 FCW 条件发出警告。FCW 标准基于欧元 NCAP AEB 测试程序, 并考虑到车辆前方物体的相对距离和相对速度。</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有关跟踪多个对象的详细信息, 请参阅</w:t>
      </w:r>
      <w:hyperlink r:id="rId18" w:history="1">
        <w:r>
          <w:rPr>
            <w:rStyle w:val="a3"/>
            <w:rFonts w:ascii="微软雅黑" w:eastAsia="微软雅黑" w:hAnsi="微软雅黑" w:hint="eastAsia"/>
            <w:color w:val="004B87"/>
            <w:sz w:val="21"/>
            <w:szCs w:val="21"/>
          </w:rPr>
          <w:t>多个对象跟踪</w:t>
        </w:r>
      </w:hyperlink>
      <w:r>
        <w:rPr>
          <w:rFonts w:ascii="微软雅黑" w:eastAsia="微软雅黑" w:hAnsi="微软雅黑" w:hint="eastAsia"/>
          <w:color w:val="404040"/>
          <w:sz w:val="21"/>
          <w:szCs w:val="21"/>
        </w:rPr>
        <w:t>(计算机视觉系统工具箱)。</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此示例中的可视化操作是使用</w:t>
      </w:r>
      <w:hyperlink r:id="rId19" w:history="1">
        <w:r>
          <w:rPr>
            <w:rStyle w:val="HTML1"/>
            <w:rFonts w:ascii="Consolas" w:hAnsi="Consolas"/>
            <w:color w:val="004B87"/>
          </w:rPr>
          <w:t>monoCamera</w:t>
        </w:r>
      </w:hyperlink>
      <w:r>
        <w:rPr>
          <w:rFonts w:ascii="微软雅黑" w:eastAsia="微软雅黑" w:hAnsi="微软雅黑" w:hint="eastAsia"/>
          <w:color w:val="404040"/>
          <w:sz w:val="21"/>
          <w:szCs w:val="21"/>
        </w:rPr>
        <w:t>和</w:t>
      </w:r>
      <w:hyperlink r:id="rId20" w:history="1">
        <w:r>
          <w:rPr>
            <w:rStyle w:val="HTML1"/>
            <w:rFonts w:ascii="Consolas" w:hAnsi="Consolas"/>
            <w:color w:val="004B87"/>
          </w:rPr>
          <w:t>birdsEyePlot</w:t>
        </w:r>
      </w:hyperlink>
      <w:r>
        <w:rPr>
          <w:rFonts w:ascii="微软雅黑" w:eastAsia="微软雅黑" w:hAnsi="微软雅黑" w:hint="eastAsia"/>
          <w:color w:val="404040"/>
          <w:sz w:val="21"/>
          <w:szCs w:val="21"/>
        </w:rPr>
        <w:t>完成的。为简洁起见, 创建和更新显示的函数已移到本示例之外的</w:t>
      </w:r>
      <w:proofErr w:type="gramStart"/>
      <w:r>
        <w:rPr>
          <w:rFonts w:ascii="微软雅黑" w:eastAsia="微软雅黑" w:hAnsi="微软雅黑" w:hint="eastAsia"/>
          <w:color w:val="404040"/>
          <w:sz w:val="21"/>
          <w:szCs w:val="21"/>
        </w:rPr>
        <w:t>帮助器</w:t>
      </w:r>
      <w:proofErr w:type="gramEnd"/>
      <w:r>
        <w:rPr>
          <w:rFonts w:ascii="微软雅黑" w:eastAsia="微软雅黑" w:hAnsi="微软雅黑" w:hint="eastAsia"/>
          <w:color w:val="404040"/>
          <w:sz w:val="21"/>
          <w:szCs w:val="21"/>
        </w:rPr>
        <w:t>函数中。有关如何使用这些显示的详细信息, 请参阅</w:t>
      </w:r>
      <w:hyperlink r:id="rId21" w:history="1">
        <w:r>
          <w:rPr>
            <w:rStyle w:val="a3"/>
            <w:rFonts w:ascii="微软雅黑" w:eastAsia="微软雅黑" w:hAnsi="微软雅黑" w:hint="eastAsia"/>
            <w:color w:val="004B87"/>
            <w:sz w:val="21"/>
            <w:szCs w:val="21"/>
          </w:rPr>
          <w:t>使用车辆坐标中的检测批注视频</w:t>
        </w:r>
      </w:hyperlink>
      <w:r>
        <w:rPr>
          <w:rFonts w:ascii="微软雅黑" w:eastAsia="微软雅黑" w:hAnsi="微软雅黑" w:hint="eastAsia"/>
          <w:color w:val="404040"/>
          <w:sz w:val="21"/>
          <w:szCs w:val="21"/>
        </w:rPr>
        <w:t>, 并</w:t>
      </w:r>
      <w:hyperlink r:id="rId22" w:history="1">
        <w:r>
          <w:rPr>
            <w:rStyle w:val="a3"/>
            <w:rFonts w:ascii="微软雅黑" w:eastAsia="微软雅黑" w:hAnsi="微软雅黑" w:hint="eastAsia"/>
            <w:color w:val="004B87"/>
            <w:sz w:val="21"/>
            <w:szCs w:val="21"/>
          </w:rPr>
          <w:t>可视化传感器覆盖率、检测和跟踪</w:t>
        </w:r>
      </w:hyperlink>
      <w:r>
        <w:rPr>
          <w:rFonts w:ascii="微软雅黑" w:eastAsia="微软雅黑" w:hAnsi="微软雅黑" w:hint="eastAsia"/>
          <w:color w:val="404040"/>
          <w:sz w:val="21"/>
          <w:szCs w:val="21"/>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此示例是一个脚本, 此处显示的主体和辅助程序例程以本地函数的形式出现在后面的部分中。有关本地函数的更多详细信息, 请参阅</w:t>
      </w:r>
      <w:hyperlink r:id="rId23" w:history="1">
        <w:r>
          <w:rPr>
            <w:rStyle w:val="a3"/>
            <w:rFonts w:ascii="微软雅黑" w:eastAsia="微软雅黑" w:hAnsi="微软雅黑" w:hint="eastAsia"/>
            <w:color w:val="004B87"/>
            <w:sz w:val="21"/>
            <w:szCs w:val="21"/>
          </w:rPr>
          <w:t>向脚本添加函数</w:t>
        </w:r>
      </w:hyperlink>
      <w:r>
        <w:rPr>
          <w:rFonts w:ascii="微软雅黑" w:eastAsia="微软雅黑" w:hAnsi="微软雅黑" w:hint="eastAsia"/>
          <w:color w:val="404040"/>
          <w:sz w:val="21"/>
          <w:szCs w:val="21"/>
        </w:rPr>
        <w:t>(MATLAB)。</w:t>
      </w:r>
    </w:p>
    <w:p w:rsidR="004F49B3" w:rsidRDefault="004F49B3" w:rsidP="004F49B3">
      <w:pPr>
        <w:pStyle w:val="HTML"/>
        <w:rPr>
          <w:rFonts w:ascii="Consolas" w:hAnsi="Consolas"/>
          <w:color w:val="404040"/>
        </w:rPr>
      </w:pPr>
      <w:r>
        <w:rPr>
          <w:rFonts w:ascii="Consolas" w:hAnsi="Consolas"/>
          <w:color w:val="228B22"/>
        </w:rPr>
        <w:t>% Set up the display</w:t>
      </w:r>
    </w:p>
    <w:p w:rsidR="004F49B3" w:rsidRDefault="004F49B3" w:rsidP="004F49B3">
      <w:pPr>
        <w:pStyle w:val="HTML"/>
        <w:rPr>
          <w:rFonts w:ascii="Consolas" w:hAnsi="Consolas"/>
          <w:color w:val="404040"/>
        </w:rPr>
      </w:pPr>
      <w:r>
        <w:rPr>
          <w:rFonts w:ascii="Consolas" w:hAnsi="Consolas"/>
          <w:color w:val="404040"/>
        </w:rPr>
        <w:t xml:space="preserve">[videoReader, videoDisplayHandle, bepPlotters, sensor] = </w:t>
      </w:r>
      <w:proofErr w:type="gramStart"/>
      <w:r>
        <w:rPr>
          <w:rFonts w:ascii="Consolas" w:hAnsi="Consolas"/>
          <w:color w:val="404040"/>
        </w:rPr>
        <w:t>helperCreateFCWDemoDisplay(</w:t>
      </w:r>
      <w:proofErr w:type="gramEnd"/>
      <w:r>
        <w:rPr>
          <w:rFonts w:ascii="Consolas" w:hAnsi="Consolas"/>
          <w:color w:val="A020F0"/>
        </w:rPr>
        <w:t>'01_city_c2s_fcw_10s.mp4'</w:t>
      </w:r>
      <w:r>
        <w:rPr>
          <w:rFonts w:ascii="Consolas" w:hAnsi="Consolas"/>
          <w:color w:val="404040"/>
        </w:rPr>
        <w:t xml:space="preserve">, </w:t>
      </w:r>
      <w:r>
        <w:rPr>
          <w:rFonts w:ascii="Consolas" w:hAnsi="Consolas"/>
          <w:color w:val="A020F0"/>
        </w:rPr>
        <w:t>'SensorConfigurationData.mat'</w:t>
      </w:r>
      <w:r>
        <w:rPr>
          <w:rFonts w:ascii="Consolas" w:hAnsi="Consolas"/>
          <w:color w:val="404040"/>
        </w:rPr>
        <w: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Read the recorded detections file</w:t>
      </w:r>
    </w:p>
    <w:p w:rsidR="004F49B3" w:rsidRDefault="004F49B3" w:rsidP="004F49B3">
      <w:pPr>
        <w:pStyle w:val="HTML"/>
        <w:rPr>
          <w:rFonts w:ascii="Consolas" w:hAnsi="Consolas"/>
          <w:color w:val="404040"/>
        </w:rPr>
      </w:pPr>
      <w:r>
        <w:rPr>
          <w:rFonts w:ascii="Consolas" w:hAnsi="Consolas"/>
          <w:color w:val="404040"/>
        </w:rPr>
        <w:t xml:space="preserve">[visionObjects, radarObjects, inertialMeasurementUnit, laneReports,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timeStep, numSteps] = readSensorRecordingsFile(</w:t>
      </w:r>
      <w:r>
        <w:rPr>
          <w:rFonts w:ascii="Consolas" w:hAnsi="Consolas"/>
          <w:color w:val="A020F0"/>
        </w:rPr>
        <w:t>'01_city_c2s_fcw_10s_sensor.mat'</w:t>
      </w:r>
      <w:r>
        <w:rPr>
          <w:rFonts w:ascii="Consolas" w:hAnsi="Consolas"/>
          <w:color w:val="404040"/>
        </w:rPr>
        <w: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An initial ego lane is calculated. If the recorded lane information is</w:t>
      </w:r>
    </w:p>
    <w:p w:rsidR="004F49B3" w:rsidRDefault="004F49B3" w:rsidP="004F49B3">
      <w:pPr>
        <w:pStyle w:val="HTML"/>
        <w:rPr>
          <w:rFonts w:ascii="Consolas" w:hAnsi="Consolas"/>
          <w:color w:val="404040"/>
        </w:rPr>
      </w:pPr>
      <w:r>
        <w:rPr>
          <w:rFonts w:ascii="Consolas" w:hAnsi="Consolas"/>
          <w:color w:val="228B22"/>
        </w:rPr>
        <w:t>% invalid, define the lane boundaries as straight lines half a lane</w:t>
      </w:r>
    </w:p>
    <w:p w:rsidR="004F49B3" w:rsidRDefault="004F49B3" w:rsidP="004F49B3">
      <w:pPr>
        <w:pStyle w:val="HTML"/>
        <w:rPr>
          <w:rFonts w:ascii="Consolas" w:hAnsi="Consolas"/>
          <w:color w:val="404040"/>
        </w:rPr>
      </w:pPr>
      <w:r>
        <w:rPr>
          <w:rFonts w:ascii="Consolas" w:hAnsi="Consolas"/>
          <w:color w:val="228B22"/>
        </w:rPr>
        <w:t>% distance on each side of the car</w:t>
      </w:r>
    </w:p>
    <w:p w:rsidR="004F49B3" w:rsidRDefault="004F49B3" w:rsidP="004F49B3">
      <w:pPr>
        <w:pStyle w:val="HTML"/>
        <w:rPr>
          <w:rFonts w:ascii="Consolas" w:hAnsi="Consolas"/>
          <w:color w:val="404040"/>
        </w:rPr>
      </w:pPr>
      <w:r>
        <w:rPr>
          <w:rFonts w:ascii="Consolas" w:hAnsi="Consolas"/>
          <w:color w:val="404040"/>
        </w:rPr>
        <w:t xml:space="preserve">laneWidth = 3.6; </w:t>
      </w:r>
      <w:r>
        <w:rPr>
          <w:rFonts w:ascii="Consolas" w:hAnsi="Consolas"/>
          <w:color w:val="228B22"/>
        </w:rPr>
        <w:t>% meters</w:t>
      </w:r>
    </w:p>
    <w:p w:rsidR="004F49B3" w:rsidRDefault="004F49B3" w:rsidP="004F49B3">
      <w:pPr>
        <w:pStyle w:val="HTML"/>
        <w:rPr>
          <w:rFonts w:ascii="Consolas" w:hAnsi="Consolas"/>
          <w:color w:val="404040"/>
        </w:rPr>
      </w:pPr>
      <w:r>
        <w:rPr>
          <w:rFonts w:ascii="Consolas" w:hAnsi="Consolas"/>
          <w:color w:val="404040"/>
        </w:rPr>
        <w:t xml:space="preserve">egoLane = </w:t>
      </w:r>
      <w:proofErr w:type="gramStart"/>
      <w:r>
        <w:rPr>
          <w:rFonts w:ascii="Consolas" w:hAnsi="Consolas"/>
          <w:color w:val="404040"/>
        </w:rPr>
        <w:t>struct(</w:t>
      </w:r>
      <w:proofErr w:type="gramEnd"/>
      <w:r>
        <w:rPr>
          <w:rFonts w:ascii="Consolas" w:hAnsi="Consolas"/>
          <w:color w:val="A020F0"/>
        </w:rPr>
        <w:t>'left'</w:t>
      </w:r>
      <w:r>
        <w:rPr>
          <w:rFonts w:ascii="Consolas" w:hAnsi="Consolas"/>
          <w:color w:val="404040"/>
        </w:rPr>
        <w:t xml:space="preserve">, [0 0 laneWidth/2], </w:t>
      </w:r>
      <w:r>
        <w:rPr>
          <w:rFonts w:ascii="Consolas" w:hAnsi="Consolas"/>
          <w:color w:val="A020F0"/>
        </w:rPr>
        <w:t>'right'</w:t>
      </w:r>
      <w:r>
        <w:rPr>
          <w:rFonts w:ascii="Consolas" w:hAnsi="Consolas"/>
          <w:color w:val="404040"/>
        </w:rPr>
        <w:t>, [0 0 -laneWidth/2]);</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Prepare some time variables</w:t>
      </w:r>
    </w:p>
    <w:p w:rsidR="004F49B3" w:rsidRDefault="004F49B3" w:rsidP="004F49B3">
      <w:pPr>
        <w:pStyle w:val="HTML"/>
        <w:rPr>
          <w:rFonts w:ascii="Consolas" w:hAnsi="Consolas"/>
          <w:color w:val="404040"/>
        </w:rPr>
      </w:pPr>
      <w:r>
        <w:rPr>
          <w:rFonts w:ascii="Consolas" w:hAnsi="Consolas"/>
          <w:color w:val="404040"/>
        </w:rPr>
        <w:t xml:space="preserve">time = </w:t>
      </w:r>
      <w:proofErr w:type="gramStart"/>
      <w:r>
        <w:rPr>
          <w:rFonts w:ascii="Consolas" w:hAnsi="Consolas"/>
          <w:color w:val="404040"/>
        </w:rPr>
        <w:t xml:space="preserve">0;   </w:t>
      </w:r>
      <w:proofErr w:type="gramEnd"/>
      <w:r>
        <w:rPr>
          <w:rFonts w:ascii="Consolas" w:hAnsi="Consolas"/>
          <w:color w:val="404040"/>
        </w:rPr>
        <w:t xml:space="preserve">        </w:t>
      </w:r>
      <w:r>
        <w:rPr>
          <w:rFonts w:ascii="Consolas" w:hAnsi="Consolas"/>
          <w:color w:val="228B22"/>
        </w:rPr>
        <w:t>% Time since the beginning of the recording</w:t>
      </w:r>
    </w:p>
    <w:p w:rsidR="004F49B3" w:rsidRDefault="004F49B3" w:rsidP="004F49B3">
      <w:pPr>
        <w:pStyle w:val="HTML"/>
        <w:rPr>
          <w:rFonts w:ascii="Consolas" w:hAnsi="Consolas"/>
          <w:color w:val="404040"/>
        </w:rPr>
      </w:pPr>
      <w:r>
        <w:rPr>
          <w:rFonts w:ascii="Consolas" w:hAnsi="Consolas"/>
          <w:color w:val="404040"/>
        </w:rPr>
        <w:t xml:space="preserve">currentStep = </w:t>
      </w:r>
      <w:proofErr w:type="gramStart"/>
      <w:r>
        <w:rPr>
          <w:rFonts w:ascii="Consolas" w:hAnsi="Consolas"/>
          <w:color w:val="404040"/>
        </w:rPr>
        <w:t xml:space="preserve">0;   </w:t>
      </w:r>
      <w:proofErr w:type="gramEnd"/>
      <w:r>
        <w:rPr>
          <w:rFonts w:ascii="Consolas" w:hAnsi="Consolas"/>
          <w:color w:val="404040"/>
        </w:rPr>
        <w:t xml:space="preserve"> </w:t>
      </w:r>
      <w:r>
        <w:rPr>
          <w:rFonts w:ascii="Consolas" w:hAnsi="Consolas"/>
          <w:color w:val="228B22"/>
        </w:rPr>
        <w:t>% Current timestep</w:t>
      </w:r>
    </w:p>
    <w:p w:rsidR="004F49B3" w:rsidRDefault="004F49B3" w:rsidP="004F49B3">
      <w:pPr>
        <w:pStyle w:val="HTML"/>
        <w:rPr>
          <w:rFonts w:ascii="Consolas" w:hAnsi="Consolas"/>
          <w:color w:val="404040"/>
        </w:rPr>
      </w:pPr>
      <w:r>
        <w:rPr>
          <w:rFonts w:ascii="Consolas" w:hAnsi="Consolas"/>
          <w:color w:val="404040"/>
        </w:rPr>
        <w:t xml:space="preserve">snapTime = 9.3;     </w:t>
      </w:r>
      <w:r>
        <w:rPr>
          <w:rFonts w:ascii="Consolas" w:hAnsi="Consolas"/>
          <w:color w:val="228B22"/>
        </w:rPr>
        <w:t>% The time to capture a snapshot of the display</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lastRenderedPageBreak/>
        <w:t>% Initialize the tracker</w:t>
      </w:r>
    </w:p>
    <w:p w:rsidR="004F49B3" w:rsidRDefault="004F49B3" w:rsidP="004F49B3">
      <w:pPr>
        <w:pStyle w:val="HTML"/>
        <w:rPr>
          <w:rFonts w:ascii="Consolas" w:hAnsi="Consolas"/>
          <w:color w:val="404040"/>
        </w:rPr>
      </w:pPr>
      <w:r>
        <w:rPr>
          <w:rFonts w:ascii="Consolas" w:hAnsi="Consolas"/>
          <w:color w:val="404040"/>
        </w:rPr>
        <w:t xml:space="preserve">[tracker, positionSelector, velocitySelector] = </w:t>
      </w:r>
      <w:proofErr w:type="gramStart"/>
      <w:r>
        <w:rPr>
          <w:rFonts w:ascii="Consolas" w:hAnsi="Consolas"/>
          <w:color w:val="404040"/>
        </w:rPr>
        <w:t>setupTracker(</w:t>
      </w:r>
      <w:proofErr w:type="gramEnd"/>
      <w:r>
        <w:rPr>
          <w:rFonts w:ascii="Consolas" w:hAnsi="Consolas"/>
          <w:color w:val="404040"/>
        </w:rPr>
        <w: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0000FF"/>
        </w:rPr>
        <w:t>while</w:t>
      </w:r>
      <w:r>
        <w:rPr>
          <w:rFonts w:ascii="Consolas" w:hAnsi="Consolas"/>
          <w:color w:val="404040"/>
        </w:rPr>
        <w:t xml:space="preserve"> currentStep &lt; numSteps &amp;&amp; ishghandle(videoDisplayHandle)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Update scenario counters</w:t>
      </w:r>
    </w:p>
    <w:p w:rsidR="004F49B3" w:rsidRDefault="004F49B3" w:rsidP="004F49B3">
      <w:pPr>
        <w:pStyle w:val="HTML"/>
        <w:rPr>
          <w:rFonts w:ascii="Consolas" w:hAnsi="Consolas"/>
          <w:color w:val="404040"/>
        </w:rPr>
      </w:pPr>
      <w:r>
        <w:rPr>
          <w:rFonts w:ascii="Consolas" w:hAnsi="Consolas"/>
          <w:color w:val="404040"/>
        </w:rPr>
        <w:t xml:space="preserve">    currentStep = currentStep + 1;</w:t>
      </w:r>
    </w:p>
    <w:p w:rsidR="004F49B3" w:rsidRDefault="004F49B3" w:rsidP="004F49B3">
      <w:pPr>
        <w:pStyle w:val="HTML"/>
        <w:rPr>
          <w:rFonts w:ascii="Consolas" w:hAnsi="Consolas"/>
          <w:color w:val="404040"/>
        </w:rPr>
      </w:pPr>
      <w:r>
        <w:rPr>
          <w:rFonts w:ascii="Consolas" w:hAnsi="Consolas"/>
          <w:color w:val="404040"/>
        </w:rPr>
        <w:t xml:space="preserve">    time = time + timeStep;</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the sensor detections as objectDetection inputs to the tracker</w:t>
      </w:r>
    </w:p>
    <w:p w:rsidR="004F49B3" w:rsidRDefault="004F49B3" w:rsidP="004F49B3">
      <w:pPr>
        <w:pStyle w:val="HTML"/>
        <w:rPr>
          <w:rFonts w:ascii="Consolas" w:hAnsi="Consolas"/>
          <w:color w:val="404040"/>
        </w:rPr>
      </w:pPr>
      <w:r>
        <w:rPr>
          <w:rFonts w:ascii="Consolas" w:hAnsi="Consolas"/>
          <w:color w:val="404040"/>
        </w:rPr>
        <w:t xml:space="preserve">    [detections, laneBoundaries, egoLane] = </w:t>
      </w:r>
      <w:proofErr w:type="gramStart"/>
      <w:r>
        <w:rPr>
          <w:rFonts w:ascii="Consolas" w:hAnsi="Consolas"/>
          <w:color w:val="404040"/>
        </w:rPr>
        <w:t>processDetections(</w:t>
      </w:r>
      <w:proofErr w:type="gramEnd"/>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visionObjects(currentStep), radarObjects(currentStep),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inertialMeasurementUnit(currentStep), laneReports(currentStep),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egoLane, time);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Using the list of objectDetections, return the tracks, updated to time</w:t>
      </w:r>
    </w:p>
    <w:p w:rsidR="004F49B3" w:rsidRDefault="004F49B3" w:rsidP="004F49B3">
      <w:pPr>
        <w:pStyle w:val="HTML"/>
        <w:rPr>
          <w:rFonts w:ascii="Consolas" w:hAnsi="Consolas"/>
          <w:color w:val="404040"/>
        </w:rPr>
      </w:pPr>
      <w:r>
        <w:rPr>
          <w:rFonts w:ascii="Consolas" w:hAnsi="Consolas"/>
          <w:color w:val="404040"/>
        </w:rPr>
        <w:t xml:space="preserve">    confirmedTracks = </w:t>
      </w:r>
      <w:proofErr w:type="gramStart"/>
      <w:r>
        <w:rPr>
          <w:rFonts w:ascii="Consolas" w:hAnsi="Consolas"/>
          <w:color w:val="404040"/>
        </w:rPr>
        <w:t>updateTracks(</w:t>
      </w:r>
      <w:proofErr w:type="gramEnd"/>
      <w:r>
        <w:rPr>
          <w:rFonts w:ascii="Consolas" w:hAnsi="Consolas"/>
          <w:color w:val="404040"/>
        </w:rPr>
        <w:t>tracker, detections, time);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Find the most important object and calculate the forward collision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warning</w:t>
      </w:r>
    </w:p>
    <w:p w:rsidR="004F49B3" w:rsidRDefault="004F49B3" w:rsidP="004F49B3">
      <w:pPr>
        <w:pStyle w:val="HTML"/>
        <w:rPr>
          <w:rFonts w:ascii="Consolas" w:hAnsi="Consolas"/>
          <w:color w:val="404040"/>
        </w:rPr>
      </w:pPr>
      <w:r>
        <w:rPr>
          <w:rFonts w:ascii="Consolas" w:hAnsi="Consolas"/>
          <w:color w:val="404040"/>
        </w:rPr>
        <w:t xml:space="preserve">    mostImportantObject = </w:t>
      </w:r>
      <w:proofErr w:type="gramStart"/>
      <w:r>
        <w:rPr>
          <w:rFonts w:ascii="Consolas" w:hAnsi="Consolas"/>
          <w:color w:val="404040"/>
        </w:rPr>
        <w:t>findMostImportantObject(</w:t>
      </w:r>
      <w:proofErr w:type="gramEnd"/>
      <w:r>
        <w:rPr>
          <w:rFonts w:ascii="Consolas" w:hAnsi="Consolas"/>
          <w:color w:val="404040"/>
        </w:rPr>
        <w:t>confirmedTracks, egoLane, positionSelector, velocitySelector);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Update video and birds-eye plot displays</w:t>
      </w:r>
    </w:p>
    <w:p w:rsidR="004F49B3" w:rsidRDefault="004F49B3" w:rsidP="004F49B3">
      <w:pPr>
        <w:pStyle w:val="HTML"/>
        <w:rPr>
          <w:rFonts w:ascii="Consolas" w:hAnsi="Consolas"/>
          <w:color w:val="404040"/>
        </w:rPr>
      </w:pPr>
      <w:r>
        <w:rPr>
          <w:rFonts w:ascii="Consolas" w:hAnsi="Consolas"/>
          <w:color w:val="404040"/>
        </w:rPr>
        <w:t xml:space="preserve">    frame = readFrame(videoReader</w:t>
      </w:r>
      <w:proofErr w:type="gramStart"/>
      <w:r>
        <w:rPr>
          <w:rFonts w:ascii="Consolas" w:hAnsi="Consolas"/>
          <w:color w:val="404040"/>
        </w:rPr>
        <w:t xml:space="preserve">);   </w:t>
      </w:r>
      <w:proofErr w:type="gramEnd"/>
      <w:r>
        <w:rPr>
          <w:rFonts w:ascii="Consolas" w:hAnsi="Consolas"/>
          <w:color w:val="404040"/>
        </w:rPr>
        <w:t xml:space="preserve">  </w:t>
      </w:r>
      <w:r>
        <w:rPr>
          <w:rFonts w:ascii="Consolas" w:hAnsi="Consolas"/>
          <w:color w:val="228B22"/>
        </w:rPr>
        <w:t>% Read video frame</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helperUpdateFCWDemoDisplay(</w:t>
      </w:r>
      <w:proofErr w:type="gramEnd"/>
      <w:r>
        <w:rPr>
          <w:rFonts w:ascii="Consolas" w:hAnsi="Consolas"/>
          <w:color w:val="404040"/>
        </w:rPr>
        <w:t xml:space="preserve">frame, videoDisplayHandle, bepPlotters,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laneBoundaries, sensor, confirmedTracks, mostImportantObject, positionSelector,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velocitySelector, visionObjects(currentStep), radarObjects(currentStep));</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Capture a snapshot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time &gt;= snapTime &amp;&amp; time &lt; snapTime + timeStep</w:t>
      </w:r>
    </w:p>
    <w:p w:rsidR="004F49B3" w:rsidRDefault="004F49B3" w:rsidP="004F49B3">
      <w:pPr>
        <w:pStyle w:val="HTML"/>
        <w:rPr>
          <w:rFonts w:ascii="Consolas" w:hAnsi="Consolas"/>
          <w:color w:val="404040"/>
        </w:rPr>
      </w:pPr>
      <w:r>
        <w:rPr>
          <w:rFonts w:ascii="Consolas" w:hAnsi="Consolas"/>
          <w:color w:val="404040"/>
        </w:rPr>
        <w:t xml:space="preserve">        snapnow;</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创建</w:t>
      </w:r>
      <w:proofErr w:type="gramStart"/>
      <w:r>
        <w:rPr>
          <w:rFonts w:ascii="Arial" w:eastAsia="微软雅黑" w:hAnsi="Arial" w:cs="Arial"/>
          <w:color w:val="C45400"/>
        </w:rPr>
        <w:t>多对象</w:t>
      </w:r>
      <w:proofErr w:type="gramEnd"/>
      <w:r>
        <w:rPr>
          <w:rFonts w:ascii="Arial" w:eastAsia="微软雅黑" w:hAnsi="Arial" w:cs="Arial"/>
          <w:color w:val="C45400"/>
        </w:rPr>
        <w:t>跟踪器</w:t>
      </w:r>
    </w:p>
    <w:p w:rsidR="004F49B3" w:rsidRDefault="00BD0362" w:rsidP="004F49B3">
      <w:pPr>
        <w:pStyle w:val="a4"/>
        <w:shd w:val="clear" w:color="auto" w:fill="FFFFFF"/>
        <w:spacing w:before="0" w:beforeAutospacing="0" w:after="150" w:afterAutospacing="0"/>
        <w:rPr>
          <w:rFonts w:ascii="微软雅黑" w:eastAsia="微软雅黑" w:hAnsi="微软雅黑"/>
          <w:color w:val="404040"/>
          <w:sz w:val="21"/>
          <w:szCs w:val="21"/>
        </w:rPr>
      </w:pPr>
      <w:hyperlink r:id="rId24" w:history="1">
        <w:r w:rsidR="004F49B3">
          <w:rPr>
            <w:rStyle w:val="HTML1"/>
            <w:rFonts w:ascii="Consolas" w:hAnsi="Consolas"/>
            <w:color w:val="004B87"/>
          </w:rPr>
          <w:t>multiObjectTracker</w:t>
        </w:r>
      </w:hyperlink>
      <w:r w:rsidR="004F49B3">
        <w:rPr>
          <w:rFonts w:ascii="微软雅黑" w:eastAsia="微软雅黑" w:hAnsi="微软雅黑" w:hint="eastAsia"/>
          <w:color w:val="404040"/>
          <w:sz w:val="21"/>
          <w:szCs w:val="21"/>
        </w:rPr>
        <w:t>根据视觉和雷达传感器报告的对象列表跟踪 ego 车辆周围的对象。通过融合两个传感器的信息, 减少了错误碰撞警告的概率。</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1"/>
          <w:rFonts w:ascii="Consolas" w:hAnsi="Consolas"/>
          <w:color w:val="404040"/>
        </w:rPr>
        <w:t>setupTracker</w:t>
      </w:r>
      <w:r>
        <w:rPr>
          <w:rFonts w:ascii="微软雅黑" w:eastAsia="微软雅黑" w:hAnsi="微软雅黑" w:hint="eastAsia"/>
          <w:color w:val="404040"/>
          <w:sz w:val="21"/>
          <w:szCs w:val="21"/>
        </w:rPr>
        <w:t>函数返回</w:t>
      </w:r>
      <w:r>
        <w:rPr>
          <w:rStyle w:val="HTML1"/>
          <w:rFonts w:ascii="Consolas" w:hAnsi="Consolas"/>
          <w:color w:val="404040"/>
        </w:rPr>
        <w:t>multiObjectTracker</w:t>
      </w:r>
      <w:r>
        <w:rPr>
          <w:rFonts w:ascii="微软雅黑" w:eastAsia="微软雅黑" w:hAnsi="微软雅黑" w:hint="eastAsia"/>
          <w:color w:val="404040"/>
          <w:sz w:val="21"/>
          <w:szCs w:val="21"/>
        </w:rPr>
        <w:t>。创建</w:t>
      </w:r>
      <w:r>
        <w:rPr>
          <w:rStyle w:val="HTML1"/>
          <w:rFonts w:ascii="Consolas" w:hAnsi="Consolas"/>
          <w:color w:val="404040"/>
        </w:rPr>
        <w:t>multiObjectTracker</w:t>
      </w:r>
      <w:r>
        <w:rPr>
          <w:rFonts w:ascii="微软雅黑" w:eastAsia="微软雅黑" w:hAnsi="微软雅黑" w:hint="eastAsia"/>
          <w:color w:val="404040"/>
          <w:sz w:val="21"/>
          <w:szCs w:val="21"/>
        </w:rPr>
        <w:t>时, 请考虑以下事项:</w:t>
      </w:r>
    </w:p>
    <w:p w:rsidR="004F49B3" w:rsidRDefault="004F49B3" w:rsidP="004F49B3">
      <w:pPr>
        <w:pStyle w:val="a4"/>
        <w:numPr>
          <w:ilvl w:val="0"/>
          <w:numId w:val="4"/>
        </w:numPr>
        <w:shd w:val="clear" w:color="auto" w:fill="FFFFFF"/>
        <w:spacing w:before="0" w:beforeAutospacing="0" w:after="75" w:afterAutospacing="0"/>
        <w:ind w:left="360"/>
        <w:rPr>
          <w:rFonts w:ascii="微软雅黑" w:eastAsia="微软雅黑" w:hAnsi="微软雅黑"/>
          <w:color w:val="404040"/>
          <w:sz w:val="21"/>
          <w:szCs w:val="21"/>
        </w:rPr>
      </w:pPr>
      <w:r>
        <w:rPr>
          <w:rStyle w:val="HTML1"/>
          <w:rFonts w:ascii="Consolas" w:hAnsi="Consolas"/>
          <w:color w:val="404040"/>
        </w:rPr>
        <w:t>FilterInitializationFcn</w:t>
      </w:r>
      <w:r>
        <w:rPr>
          <w:rFonts w:ascii="微软雅黑" w:eastAsia="微软雅黑" w:hAnsi="微软雅黑" w:hint="eastAsia"/>
          <w:color w:val="404040"/>
          <w:sz w:val="21"/>
          <w:szCs w:val="21"/>
        </w:rPr>
        <w:t>: 可能的运动和测量模型。在这种情况下, 对象应具有恒定加速度运动。虽然可以为此模型配置线性卡尔曼滤波器, 但</w:t>
      </w:r>
      <w:r>
        <w:rPr>
          <w:rStyle w:val="HTML1"/>
          <w:rFonts w:ascii="Consolas" w:hAnsi="Consolas"/>
          <w:color w:val="404040"/>
        </w:rPr>
        <w:t>initConstantAccelerationFilter</w:t>
      </w:r>
      <w:r>
        <w:rPr>
          <w:rFonts w:ascii="微软雅黑" w:eastAsia="微软雅黑" w:hAnsi="微软雅黑" w:hint="eastAsia"/>
          <w:color w:val="404040"/>
          <w:sz w:val="21"/>
          <w:szCs w:val="21"/>
        </w:rPr>
        <w:t>配置扩展卡尔曼滤波器。请参阅 "定义卡尔曼滤波" 部分。</w:t>
      </w:r>
    </w:p>
    <w:p w:rsidR="004F49B3" w:rsidRDefault="004F49B3" w:rsidP="004F49B3">
      <w:pPr>
        <w:pStyle w:val="a4"/>
        <w:numPr>
          <w:ilvl w:val="0"/>
          <w:numId w:val="4"/>
        </w:numPr>
        <w:shd w:val="clear" w:color="auto" w:fill="FFFFFF"/>
        <w:spacing w:before="0" w:beforeAutospacing="0" w:after="75" w:afterAutospacing="0"/>
        <w:ind w:left="360"/>
        <w:rPr>
          <w:rFonts w:ascii="微软雅黑" w:eastAsia="微软雅黑" w:hAnsi="微软雅黑"/>
          <w:color w:val="404040"/>
          <w:sz w:val="21"/>
          <w:szCs w:val="21"/>
        </w:rPr>
      </w:pPr>
      <w:r>
        <w:rPr>
          <w:rStyle w:val="HTML1"/>
          <w:rFonts w:ascii="Consolas" w:hAnsi="Consolas"/>
          <w:color w:val="404040"/>
        </w:rPr>
        <w:t>AssignmentThreshold</w:t>
      </w:r>
      <w:r>
        <w:rPr>
          <w:rFonts w:ascii="微软雅黑" w:eastAsia="微软雅黑" w:hAnsi="微软雅黑" w:hint="eastAsia"/>
          <w:color w:val="404040"/>
          <w:sz w:val="21"/>
          <w:szCs w:val="21"/>
        </w:rPr>
        <w:t xml:space="preserve">: 检测可以从轨道中掉落多远。此参数的默认值为30。如果有未分配给轨道的检测, 但应该是, </w:t>
      </w:r>
      <w:proofErr w:type="gramStart"/>
      <w:r>
        <w:rPr>
          <w:rFonts w:ascii="微软雅黑" w:eastAsia="微软雅黑" w:hAnsi="微软雅黑" w:hint="eastAsia"/>
          <w:color w:val="404040"/>
          <w:sz w:val="21"/>
          <w:szCs w:val="21"/>
        </w:rPr>
        <w:t>请增加此</w:t>
      </w:r>
      <w:proofErr w:type="gramEnd"/>
      <w:r>
        <w:rPr>
          <w:rFonts w:ascii="微软雅黑" w:eastAsia="微软雅黑" w:hAnsi="微软雅黑" w:hint="eastAsia"/>
          <w:color w:val="404040"/>
          <w:sz w:val="21"/>
          <w:szCs w:val="21"/>
        </w:rPr>
        <w:t>值。如果有被分配到太远的轨道的检测, 请减小此值。此示例使用35。</w:t>
      </w:r>
    </w:p>
    <w:p w:rsidR="004F49B3" w:rsidRDefault="004F49B3" w:rsidP="004F49B3">
      <w:pPr>
        <w:pStyle w:val="a4"/>
        <w:numPr>
          <w:ilvl w:val="0"/>
          <w:numId w:val="4"/>
        </w:numPr>
        <w:shd w:val="clear" w:color="auto" w:fill="FFFFFF"/>
        <w:spacing w:before="0" w:beforeAutospacing="0" w:after="75" w:afterAutospacing="0"/>
        <w:ind w:left="360"/>
        <w:rPr>
          <w:rFonts w:ascii="微软雅黑" w:eastAsia="微软雅黑" w:hAnsi="微软雅黑"/>
          <w:color w:val="404040"/>
          <w:sz w:val="21"/>
          <w:szCs w:val="21"/>
        </w:rPr>
      </w:pPr>
      <w:r>
        <w:rPr>
          <w:rStyle w:val="HTML1"/>
          <w:rFonts w:ascii="Consolas" w:hAnsi="Consolas"/>
          <w:color w:val="404040"/>
        </w:rPr>
        <w:t>NumCoastingUpdates</w:t>
      </w:r>
      <w:r>
        <w:rPr>
          <w:rFonts w:ascii="微软雅黑" w:eastAsia="微软雅黑" w:hAnsi="微软雅黑" w:hint="eastAsia"/>
          <w:color w:val="404040"/>
          <w:sz w:val="21"/>
          <w:szCs w:val="21"/>
        </w:rPr>
        <w:t>: 删除前滑行的曲目数。滑行是一个术语, 用于在没有指定检测 (预测) 的情况下更新轨道。此参数的默认值为5。在这种情况下, 跟踪器被调用20次, 并且有两个传感器, 因此不需要修改默认值。</w:t>
      </w:r>
    </w:p>
    <w:p w:rsidR="004F49B3" w:rsidRDefault="004F49B3" w:rsidP="004F49B3">
      <w:pPr>
        <w:pStyle w:val="a4"/>
        <w:numPr>
          <w:ilvl w:val="0"/>
          <w:numId w:val="4"/>
        </w:numPr>
        <w:shd w:val="clear" w:color="auto" w:fill="FFFFFF"/>
        <w:spacing w:before="0" w:beforeAutospacing="0" w:after="75" w:afterAutospacing="0"/>
        <w:ind w:left="360"/>
        <w:rPr>
          <w:rFonts w:ascii="微软雅黑" w:eastAsia="微软雅黑" w:hAnsi="微软雅黑"/>
          <w:color w:val="404040"/>
          <w:sz w:val="21"/>
          <w:szCs w:val="21"/>
        </w:rPr>
      </w:pPr>
      <w:r>
        <w:rPr>
          <w:rStyle w:val="HTML1"/>
          <w:rFonts w:ascii="Consolas" w:hAnsi="Consolas"/>
          <w:color w:val="404040"/>
        </w:rPr>
        <w:t>ConfirmationParameters</w:t>
      </w:r>
      <w:r>
        <w:rPr>
          <w:rFonts w:ascii="微软雅黑" w:eastAsia="微软雅黑" w:hAnsi="微软雅黑" w:hint="eastAsia"/>
          <w:color w:val="404040"/>
          <w:sz w:val="21"/>
          <w:szCs w:val="21"/>
        </w:rPr>
        <w:t>: 用于确认轨道的参数。每个未分配的检测都会初始化一个新轨道。其中一些检测可能是错误的, 因此所有轨道都初始化为</w:t>
      </w:r>
      <w:r>
        <w:rPr>
          <w:rStyle w:val="HTML1"/>
          <w:rFonts w:ascii="Consolas" w:hAnsi="Consolas"/>
          <w:color w:val="404040"/>
        </w:rPr>
        <w:t>'Tentative'</w:t>
      </w:r>
      <w:r>
        <w:rPr>
          <w:rFonts w:ascii="微软雅黑" w:eastAsia="微软雅黑" w:hAnsi="微软雅黑" w:hint="eastAsia"/>
          <w:color w:val="404040"/>
          <w:sz w:val="21"/>
          <w:szCs w:val="21"/>
        </w:rPr>
        <w:t>。要确认轨道, 必须在</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N</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跟踪器更新中至少检测到</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M</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次。</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M</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和</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N</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的选择取决于对象的可见性。本示例使用3更新中的默认2检测。</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1"/>
          <w:rFonts w:ascii="Consolas" w:hAnsi="Consolas"/>
          <w:color w:val="404040"/>
        </w:rPr>
        <w:t>setupTracker</w:t>
      </w:r>
      <w:r>
        <w:rPr>
          <w:rFonts w:ascii="微软雅黑" w:eastAsia="微软雅黑" w:hAnsi="微软雅黑" w:hint="eastAsia"/>
          <w:color w:val="404040"/>
          <w:sz w:val="21"/>
          <w:szCs w:val="21"/>
        </w:rPr>
        <w:t>的输出是:</w:t>
      </w:r>
    </w:p>
    <w:p w:rsidR="004F49B3" w:rsidRDefault="004F49B3" w:rsidP="004F49B3">
      <w:pPr>
        <w:pStyle w:val="a4"/>
        <w:numPr>
          <w:ilvl w:val="0"/>
          <w:numId w:val="5"/>
        </w:numPr>
        <w:shd w:val="clear" w:color="auto" w:fill="FFFFFF"/>
        <w:spacing w:before="0" w:beforeAutospacing="0" w:after="75" w:afterAutospacing="0"/>
        <w:ind w:left="0"/>
        <w:rPr>
          <w:rFonts w:ascii="微软雅黑" w:eastAsia="微软雅黑" w:hAnsi="微软雅黑"/>
          <w:color w:val="404040"/>
          <w:sz w:val="21"/>
          <w:szCs w:val="21"/>
        </w:rPr>
      </w:pPr>
      <w:r>
        <w:rPr>
          <w:rStyle w:val="HTML1"/>
          <w:rFonts w:ascii="Consolas" w:hAnsi="Consolas"/>
          <w:color w:val="404040"/>
        </w:rPr>
        <w:t>tracker</w:t>
      </w:r>
      <w:r>
        <w:rPr>
          <w:rFonts w:ascii="微软雅黑" w:eastAsia="微软雅黑" w:hAnsi="微软雅黑" w:hint="eastAsia"/>
          <w:color w:val="404040"/>
          <w:sz w:val="21"/>
          <w:szCs w:val="21"/>
        </w:rPr>
        <w:t>器-为这种情况配置的</w:t>
      </w:r>
      <w:r>
        <w:rPr>
          <w:rStyle w:val="HTML1"/>
          <w:rFonts w:ascii="Consolas" w:hAnsi="Consolas"/>
          <w:color w:val="404040"/>
        </w:rPr>
        <w:t>multiObjectTracker</w:t>
      </w:r>
      <w:r>
        <w:rPr>
          <w:rFonts w:ascii="微软雅黑" w:eastAsia="微软雅黑" w:hAnsi="微软雅黑" w:hint="eastAsia"/>
          <w:color w:val="404040"/>
          <w:sz w:val="21"/>
          <w:szCs w:val="21"/>
        </w:rPr>
        <w:t> 。</w:t>
      </w:r>
    </w:p>
    <w:p w:rsidR="004F49B3" w:rsidRDefault="004F49B3" w:rsidP="004F49B3">
      <w:pPr>
        <w:pStyle w:val="a4"/>
        <w:numPr>
          <w:ilvl w:val="0"/>
          <w:numId w:val="5"/>
        </w:numPr>
        <w:shd w:val="clear" w:color="auto" w:fill="FFFFFF"/>
        <w:spacing w:before="0" w:beforeAutospacing="0" w:after="75" w:afterAutospacing="0"/>
        <w:ind w:left="0"/>
        <w:rPr>
          <w:rFonts w:ascii="微软雅黑" w:eastAsia="微软雅黑" w:hAnsi="微软雅黑"/>
          <w:color w:val="404040"/>
          <w:sz w:val="21"/>
          <w:szCs w:val="21"/>
        </w:rPr>
      </w:pPr>
      <w:r>
        <w:rPr>
          <w:rStyle w:val="HTML1"/>
          <w:rFonts w:ascii="Consolas" w:hAnsi="Consolas"/>
          <w:color w:val="404040"/>
        </w:rPr>
        <w:lastRenderedPageBreak/>
        <w:t>positionSelector</w:t>
      </w:r>
      <w:r>
        <w:rPr>
          <w:rFonts w:ascii="微软雅黑" w:eastAsia="微软雅黑" w:hAnsi="微软雅黑" w:hint="eastAsia"/>
          <w:color w:val="404040"/>
          <w:sz w:val="21"/>
          <w:szCs w:val="21"/>
        </w:rPr>
        <w:t> -指定状态向量的哪些元素是位置的矩阵:</w:t>
      </w:r>
      <w:r>
        <w:rPr>
          <w:rStyle w:val="HTML1"/>
          <w:rFonts w:ascii="Consolas" w:hAnsi="Consolas"/>
          <w:color w:val="404040"/>
        </w:rPr>
        <w:t>position = positionSelector * State</w:t>
      </w:r>
    </w:p>
    <w:p w:rsidR="004F49B3" w:rsidRDefault="004F49B3" w:rsidP="004F49B3">
      <w:pPr>
        <w:pStyle w:val="a4"/>
        <w:numPr>
          <w:ilvl w:val="0"/>
          <w:numId w:val="5"/>
        </w:numPr>
        <w:shd w:val="clear" w:color="auto" w:fill="FFFFFF"/>
        <w:spacing w:before="0" w:beforeAutospacing="0" w:after="75" w:afterAutospacing="0"/>
        <w:ind w:left="0"/>
        <w:rPr>
          <w:rFonts w:ascii="微软雅黑" w:eastAsia="微软雅黑" w:hAnsi="微软雅黑"/>
          <w:color w:val="404040"/>
          <w:sz w:val="21"/>
          <w:szCs w:val="21"/>
        </w:rPr>
      </w:pPr>
      <w:r>
        <w:rPr>
          <w:rStyle w:val="HTML1"/>
          <w:rFonts w:ascii="Consolas" w:hAnsi="Consolas"/>
          <w:color w:val="404040"/>
        </w:rPr>
        <w:t>velocitySelector</w:t>
      </w:r>
      <w:r>
        <w:rPr>
          <w:rFonts w:ascii="微软雅黑" w:eastAsia="微软雅黑" w:hAnsi="微软雅黑" w:hint="eastAsia"/>
          <w:color w:val="404040"/>
          <w:sz w:val="21"/>
          <w:szCs w:val="21"/>
        </w:rPr>
        <w:t> -指定状态向量的哪些元素是速度的矩阵:</w:t>
      </w:r>
      <w:r>
        <w:rPr>
          <w:rStyle w:val="HTML1"/>
          <w:rFonts w:ascii="Consolas" w:hAnsi="Consolas"/>
          <w:color w:val="404040"/>
        </w:rPr>
        <w:t>velocity = velocitySelector *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[tracker, positionSelector, velocitySelector] = </w:t>
      </w:r>
      <w:proofErr w:type="gramStart"/>
      <w:r>
        <w:rPr>
          <w:rFonts w:ascii="Consolas" w:hAnsi="Consolas"/>
          <w:color w:val="404040"/>
        </w:rPr>
        <w:t>setupTracker(</w:t>
      </w:r>
      <w:proofErr w:type="gramEnd"/>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tracker = </w:t>
      </w:r>
      <w:proofErr w:type="gramStart"/>
      <w:r>
        <w:rPr>
          <w:rFonts w:ascii="Consolas" w:hAnsi="Consolas"/>
          <w:color w:val="404040"/>
        </w:rPr>
        <w:t>multiObjectTracker(</w:t>
      </w:r>
      <w:proofErr w:type="gramEnd"/>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'FilterInitializationFcn'</w:t>
      </w:r>
      <w:r>
        <w:rPr>
          <w:rFonts w:ascii="Consolas" w:hAnsi="Consolas"/>
          <w:color w:val="404040"/>
        </w:rPr>
        <w:t xml:space="preserve">, @initConstantAccelerationFilter,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'AssignmentThreshold'</w:t>
      </w:r>
      <w:r>
        <w:rPr>
          <w:rFonts w:ascii="Consolas" w:hAnsi="Consolas"/>
          <w:color w:val="404040"/>
        </w:rPr>
        <w:t xml:space="preserve">, 35, </w:t>
      </w:r>
      <w:r>
        <w:rPr>
          <w:rFonts w:ascii="Consolas" w:hAnsi="Consolas"/>
          <w:color w:val="A020F0"/>
        </w:rPr>
        <w:t>'ConfirmationParameters'</w:t>
      </w:r>
      <w:r>
        <w:rPr>
          <w:rFonts w:ascii="Consolas" w:hAnsi="Consolas"/>
          <w:color w:val="404040"/>
        </w:rPr>
        <w:t xml:space="preserve">, [2 3],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'NumCoastingUpdates'</w:t>
      </w:r>
      <w:r>
        <w:rPr>
          <w:rFonts w:ascii="Consolas" w:hAnsi="Consolas"/>
          <w:color w:val="404040"/>
        </w:rPr>
        <w:t>, 5);</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The State vector is:</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velocity:     State = [</w:t>
      </w:r>
      <w:proofErr w:type="gramStart"/>
      <w:r>
        <w:rPr>
          <w:rFonts w:ascii="Consolas" w:hAnsi="Consolas"/>
          <w:color w:val="228B22"/>
        </w:rPr>
        <w:t>x;vx</w:t>
      </w:r>
      <w:proofErr w:type="gramEnd"/>
      <w:r>
        <w:rPr>
          <w:rFonts w:ascii="Consolas" w:hAnsi="Consolas"/>
          <w:color w:val="228B22"/>
        </w:rPr>
        <w:t>;y;vy]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acceleration: State = [</w:t>
      </w:r>
      <w:proofErr w:type="gramStart"/>
      <w:r>
        <w:rPr>
          <w:rFonts w:ascii="Consolas" w:hAnsi="Consolas"/>
          <w:color w:val="228B22"/>
        </w:rPr>
        <w:t>x;vx</w:t>
      </w:r>
      <w:proofErr w:type="gramEnd"/>
      <w:r>
        <w:rPr>
          <w:rFonts w:ascii="Consolas" w:hAnsi="Consolas"/>
          <w:color w:val="228B22"/>
        </w:rPr>
        <w:t>;ax;y;vy;ay]</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Define which part of the State is the position. For example: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xml:space="preserve">%   In constant velocity:  </w:t>
      </w:r>
      <w:proofErr w:type="gramStart"/>
      <w:r>
        <w:rPr>
          <w:rFonts w:ascii="Consolas" w:hAnsi="Consolas"/>
          <w:color w:val="228B22"/>
        </w:rPr>
        <w:t xml:space="preserve">   [</w:t>
      </w:r>
      <w:proofErr w:type="gramEnd"/>
      <w:r>
        <w:rPr>
          <w:rFonts w:ascii="Consolas" w:hAnsi="Consolas"/>
          <w:color w:val="228B22"/>
        </w:rPr>
        <w:t>x;y] = [1 0 0 0; 0 0 1 0] *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acceleration: [</w:t>
      </w:r>
      <w:proofErr w:type="gramStart"/>
      <w:r>
        <w:rPr>
          <w:rFonts w:ascii="Consolas" w:hAnsi="Consolas"/>
          <w:color w:val="228B22"/>
        </w:rPr>
        <w:t>x;y</w:t>
      </w:r>
      <w:proofErr w:type="gramEnd"/>
      <w:r>
        <w:rPr>
          <w:rFonts w:ascii="Consolas" w:hAnsi="Consolas"/>
          <w:color w:val="228B22"/>
        </w:rPr>
        <w:t>] = [1 0 0 0 0 0; 0 0 0 1 0 0] * State</w:t>
      </w:r>
    </w:p>
    <w:p w:rsidR="004F49B3" w:rsidRDefault="004F49B3" w:rsidP="004F49B3">
      <w:pPr>
        <w:pStyle w:val="HTML"/>
        <w:rPr>
          <w:rFonts w:ascii="Consolas" w:hAnsi="Consolas"/>
          <w:color w:val="404040"/>
        </w:rPr>
      </w:pPr>
      <w:r>
        <w:rPr>
          <w:rFonts w:ascii="Consolas" w:hAnsi="Consolas"/>
          <w:color w:val="404040"/>
        </w:rPr>
        <w:t xml:space="preserve">        positionSelector = [1 0 0 0 0 0; 0 0 0 1 0 0];</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Define which part of the State is the velocity. For example: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xml:space="preserve">%   In constant velocity:  </w:t>
      </w:r>
      <w:proofErr w:type="gramStart"/>
      <w:r>
        <w:rPr>
          <w:rFonts w:ascii="Consolas" w:hAnsi="Consolas"/>
          <w:color w:val="228B22"/>
        </w:rPr>
        <w:t xml:space="preserve">   [</w:t>
      </w:r>
      <w:proofErr w:type="gramEnd"/>
      <w:r>
        <w:rPr>
          <w:rFonts w:ascii="Consolas" w:hAnsi="Consolas"/>
          <w:color w:val="228B22"/>
        </w:rPr>
        <w:t>x;y] = [0 1 0 0; 0 0 0 1] *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constant acceleration: [</w:t>
      </w:r>
      <w:proofErr w:type="gramStart"/>
      <w:r>
        <w:rPr>
          <w:rFonts w:ascii="Consolas" w:hAnsi="Consolas"/>
          <w:color w:val="228B22"/>
        </w:rPr>
        <w:t>x;y</w:t>
      </w:r>
      <w:proofErr w:type="gramEnd"/>
      <w:r>
        <w:rPr>
          <w:rFonts w:ascii="Consolas" w:hAnsi="Consolas"/>
          <w:color w:val="228B22"/>
        </w:rPr>
        <w:t>] = [0 1 0 0 0 0; 0 0 0 0 1 0] * State</w:t>
      </w:r>
    </w:p>
    <w:p w:rsidR="004F49B3" w:rsidRDefault="004F49B3" w:rsidP="004F49B3">
      <w:pPr>
        <w:pStyle w:val="HTML"/>
        <w:rPr>
          <w:rFonts w:ascii="Consolas" w:hAnsi="Consolas"/>
          <w:color w:val="404040"/>
        </w:rPr>
      </w:pPr>
      <w:r>
        <w:rPr>
          <w:rFonts w:ascii="Consolas" w:hAnsi="Consolas"/>
          <w:color w:val="404040"/>
        </w:rPr>
        <w:t xml:space="preserve">        velocitySelector = [0 1 0 0 0 0; 0 0 0 0 1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定义卡尔曼滤波器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上一节中定义的</w:t>
      </w:r>
      <w:r>
        <w:rPr>
          <w:rStyle w:val="HTML1"/>
          <w:rFonts w:ascii="Consolas" w:hAnsi="Consolas"/>
          <w:color w:val="404040"/>
        </w:rPr>
        <w:t>multiObjectTracker</w:t>
      </w:r>
      <w:r>
        <w:rPr>
          <w:rFonts w:ascii="微软雅黑" w:eastAsia="微软雅黑" w:hAnsi="微软雅黑" w:hint="eastAsia"/>
          <w:color w:val="404040"/>
          <w:sz w:val="21"/>
          <w:szCs w:val="21"/>
        </w:rPr>
        <w:t>使用本节中定义的</w:t>
      </w:r>
      <w:proofErr w:type="gramStart"/>
      <w:r>
        <w:rPr>
          <w:rFonts w:ascii="微软雅黑" w:eastAsia="微软雅黑" w:hAnsi="微软雅黑" w:hint="eastAsia"/>
          <w:color w:val="404040"/>
          <w:sz w:val="21"/>
          <w:szCs w:val="21"/>
        </w:rPr>
        <w:t>筛选器</w:t>
      </w:r>
      <w:proofErr w:type="gramEnd"/>
      <w:r>
        <w:rPr>
          <w:rFonts w:ascii="微软雅黑" w:eastAsia="微软雅黑" w:hAnsi="微软雅黑" w:hint="eastAsia"/>
          <w:color w:val="404040"/>
          <w:sz w:val="21"/>
          <w:szCs w:val="21"/>
        </w:rPr>
        <w:t>初始化函数创建卡尔曼滤波 (线性、扩展或无气味)。然后, 该过滤器用于跟踪 ego 车辆周围的每个对象。</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filter = initConstantAccelerationFilter(detection)</w:t>
      </w:r>
    </w:p>
    <w:p w:rsidR="004F49B3" w:rsidRDefault="004F49B3" w:rsidP="004F49B3">
      <w:pPr>
        <w:pStyle w:val="HTML"/>
        <w:rPr>
          <w:rFonts w:ascii="Consolas" w:hAnsi="Consolas"/>
          <w:color w:val="404040"/>
        </w:rPr>
      </w:pPr>
      <w:r>
        <w:rPr>
          <w:rFonts w:ascii="Consolas" w:hAnsi="Consolas"/>
          <w:color w:val="228B22"/>
        </w:rPr>
        <w:lastRenderedPageBreak/>
        <w:t>% This function shows how to configure a constant acceleration filter. The</w:t>
      </w:r>
    </w:p>
    <w:p w:rsidR="004F49B3" w:rsidRDefault="004F49B3" w:rsidP="004F49B3">
      <w:pPr>
        <w:pStyle w:val="HTML"/>
        <w:rPr>
          <w:rFonts w:ascii="Consolas" w:hAnsi="Consolas"/>
          <w:color w:val="404040"/>
        </w:rPr>
      </w:pPr>
      <w:r>
        <w:rPr>
          <w:rFonts w:ascii="Consolas" w:hAnsi="Consolas"/>
          <w:color w:val="228B22"/>
        </w:rPr>
        <w:t>% input is an objectDetection and the output is a tracking filter.</w:t>
      </w:r>
    </w:p>
    <w:p w:rsidR="004F49B3" w:rsidRDefault="004F49B3" w:rsidP="004F49B3">
      <w:pPr>
        <w:pStyle w:val="HTML"/>
        <w:rPr>
          <w:rFonts w:ascii="Consolas" w:hAnsi="Consolas"/>
          <w:color w:val="404040"/>
        </w:rPr>
      </w:pPr>
      <w:r>
        <w:rPr>
          <w:rFonts w:ascii="Consolas" w:hAnsi="Consolas"/>
          <w:color w:val="228B22"/>
        </w:rPr>
        <w:t>% For clarity, this function shows how to configure a trackingKF,</w:t>
      </w:r>
    </w:p>
    <w:p w:rsidR="004F49B3" w:rsidRDefault="004F49B3" w:rsidP="004F49B3">
      <w:pPr>
        <w:pStyle w:val="HTML"/>
        <w:rPr>
          <w:rFonts w:ascii="Consolas" w:hAnsi="Consolas"/>
          <w:color w:val="404040"/>
        </w:rPr>
      </w:pPr>
      <w:r>
        <w:rPr>
          <w:rFonts w:ascii="Consolas" w:hAnsi="Consolas"/>
          <w:color w:val="228B22"/>
        </w:rPr>
        <w:t>% trackingEKF, or trackingUKF for constant acceleration.</w:t>
      </w:r>
    </w:p>
    <w:p w:rsidR="004F49B3" w:rsidRDefault="004F49B3" w:rsidP="004F49B3">
      <w:pPr>
        <w:pStyle w:val="HTML"/>
        <w:rPr>
          <w:rFonts w:ascii="Consolas" w:hAnsi="Consolas"/>
          <w:color w:val="404040"/>
        </w:rPr>
      </w:pP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228B22"/>
        </w:rPr>
        <w:t>% Steps for creating a filter:</w:t>
      </w:r>
    </w:p>
    <w:p w:rsidR="004F49B3" w:rsidRDefault="004F49B3" w:rsidP="004F49B3">
      <w:pPr>
        <w:pStyle w:val="HTML"/>
        <w:rPr>
          <w:rFonts w:ascii="Consolas" w:hAnsi="Consolas"/>
          <w:color w:val="404040"/>
        </w:rPr>
      </w:pPr>
      <w:r>
        <w:rPr>
          <w:rFonts w:ascii="Consolas" w:hAnsi="Consolas"/>
          <w:color w:val="228B22"/>
        </w:rPr>
        <w:t>%   1. Define the motion model and state</w:t>
      </w:r>
    </w:p>
    <w:p w:rsidR="004F49B3" w:rsidRDefault="004F49B3" w:rsidP="004F49B3">
      <w:pPr>
        <w:pStyle w:val="HTML"/>
        <w:rPr>
          <w:rFonts w:ascii="Consolas" w:hAnsi="Consolas"/>
          <w:color w:val="404040"/>
        </w:rPr>
      </w:pPr>
      <w:r>
        <w:rPr>
          <w:rFonts w:ascii="Consolas" w:hAnsi="Consolas"/>
          <w:color w:val="228B22"/>
        </w:rPr>
        <w:t>%   2. Define the process noise</w:t>
      </w:r>
    </w:p>
    <w:p w:rsidR="004F49B3" w:rsidRDefault="004F49B3" w:rsidP="004F49B3">
      <w:pPr>
        <w:pStyle w:val="HTML"/>
        <w:rPr>
          <w:rFonts w:ascii="Consolas" w:hAnsi="Consolas"/>
          <w:color w:val="404040"/>
        </w:rPr>
      </w:pPr>
      <w:r>
        <w:rPr>
          <w:rFonts w:ascii="Consolas" w:hAnsi="Consolas"/>
          <w:color w:val="228B22"/>
        </w:rPr>
        <w:t>%   3. Define the measurement model</w:t>
      </w:r>
    </w:p>
    <w:p w:rsidR="004F49B3" w:rsidRDefault="004F49B3" w:rsidP="004F49B3">
      <w:pPr>
        <w:pStyle w:val="HTML"/>
        <w:rPr>
          <w:rFonts w:ascii="Consolas" w:hAnsi="Consolas"/>
          <w:color w:val="404040"/>
        </w:rPr>
      </w:pPr>
      <w:r>
        <w:rPr>
          <w:rFonts w:ascii="Consolas" w:hAnsi="Consolas"/>
          <w:color w:val="228B22"/>
        </w:rPr>
        <w:t>%   4. Initialize the state vector based on the measurement</w:t>
      </w:r>
    </w:p>
    <w:p w:rsidR="004F49B3" w:rsidRDefault="004F49B3" w:rsidP="004F49B3">
      <w:pPr>
        <w:pStyle w:val="HTML"/>
        <w:rPr>
          <w:rFonts w:ascii="Consolas" w:hAnsi="Consolas"/>
          <w:color w:val="404040"/>
        </w:rPr>
      </w:pPr>
      <w:r>
        <w:rPr>
          <w:rFonts w:ascii="Consolas" w:hAnsi="Consolas"/>
          <w:color w:val="228B22"/>
        </w:rPr>
        <w:t>%   5. Initialize the state covariance based on the measurement noise</w:t>
      </w:r>
    </w:p>
    <w:p w:rsidR="004F49B3" w:rsidRDefault="004F49B3" w:rsidP="004F49B3">
      <w:pPr>
        <w:pStyle w:val="HTML"/>
        <w:rPr>
          <w:rFonts w:ascii="Consolas" w:hAnsi="Consolas"/>
          <w:color w:val="404040"/>
        </w:rPr>
      </w:pPr>
      <w:r>
        <w:rPr>
          <w:rFonts w:ascii="Consolas" w:hAnsi="Consolas"/>
          <w:color w:val="228B22"/>
        </w:rPr>
        <w:t>%   6. Create the correct filter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1: Define the motion model and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This example uses a constant acceleration model, so:</w:t>
      </w:r>
    </w:p>
    <w:p w:rsidR="004F49B3" w:rsidRDefault="004F49B3" w:rsidP="004F49B3">
      <w:pPr>
        <w:pStyle w:val="HTML"/>
        <w:rPr>
          <w:rFonts w:ascii="Consolas" w:hAnsi="Consolas"/>
          <w:color w:val="404040"/>
        </w:rPr>
      </w:pPr>
      <w:r>
        <w:rPr>
          <w:rFonts w:ascii="Consolas" w:hAnsi="Consolas"/>
          <w:color w:val="404040"/>
        </w:rPr>
        <w:t xml:space="preserve">    STF = @</w:t>
      </w:r>
      <w:proofErr w:type="gramStart"/>
      <w:r>
        <w:rPr>
          <w:rFonts w:ascii="Consolas" w:hAnsi="Consolas"/>
          <w:color w:val="404040"/>
        </w:rPr>
        <w:t xml:space="preserve">constacc;   </w:t>
      </w:r>
      <w:proofErr w:type="gramEnd"/>
      <w:r>
        <w:rPr>
          <w:rFonts w:ascii="Consolas" w:hAnsi="Consolas"/>
          <w:color w:val="404040"/>
        </w:rPr>
        <w:t xml:space="preserve">  </w:t>
      </w:r>
      <w:r>
        <w:rPr>
          <w:rFonts w:ascii="Consolas" w:hAnsi="Consolas"/>
          <w:color w:val="228B22"/>
        </w:rPr>
        <w:t>% State-transition function, for EKF and UKF</w:t>
      </w:r>
    </w:p>
    <w:p w:rsidR="004F49B3" w:rsidRDefault="004F49B3" w:rsidP="004F49B3">
      <w:pPr>
        <w:pStyle w:val="HTML"/>
        <w:rPr>
          <w:rFonts w:ascii="Consolas" w:hAnsi="Consolas"/>
          <w:color w:val="404040"/>
        </w:rPr>
      </w:pPr>
      <w:r>
        <w:rPr>
          <w:rFonts w:ascii="Consolas" w:hAnsi="Consolas"/>
          <w:color w:val="404040"/>
        </w:rPr>
        <w:t xml:space="preserve">    STFJ = @constaccjac; </w:t>
      </w:r>
      <w:r>
        <w:rPr>
          <w:rFonts w:ascii="Consolas" w:hAnsi="Consolas"/>
          <w:color w:val="228B22"/>
        </w:rPr>
        <w:t>% State-transition function Jacobian, only for EKF</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The motion model implies that the state is [</w:t>
      </w:r>
      <w:proofErr w:type="gramStart"/>
      <w:r>
        <w:rPr>
          <w:rFonts w:ascii="Consolas" w:hAnsi="Consolas"/>
          <w:color w:val="228B22"/>
        </w:rPr>
        <w:t>x;vx</w:t>
      </w:r>
      <w:proofErr w:type="gramEnd"/>
      <w:r>
        <w:rPr>
          <w:rFonts w:ascii="Consolas" w:hAnsi="Consolas"/>
          <w:color w:val="228B22"/>
        </w:rPr>
        <w:t>;ax;y;vy;ay]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You can also use constvel and constveljac to set up a constant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velocity model, constturn and constturnjac to set up a constant turn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rate model, or write your own models.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2: Define the process noise</w:t>
      </w:r>
    </w:p>
    <w:p w:rsidR="004F49B3" w:rsidRDefault="004F49B3" w:rsidP="004F49B3">
      <w:pPr>
        <w:pStyle w:val="HTML"/>
        <w:rPr>
          <w:rFonts w:ascii="Consolas" w:hAnsi="Consolas"/>
          <w:color w:val="404040"/>
        </w:rPr>
      </w:pPr>
      <w:r>
        <w:rPr>
          <w:rFonts w:ascii="Consolas" w:hAnsi="Consolas"/>
          <w:color w:val="404040"/>
        </w:rPr>
        <w:t xml:space="preserve">    dt = 0.05; </w:t>
      </w:r>
      <w:r>
        <w:rPr>
          <w:rFonts w:ascii="Consolas" w:hAnsi="Consolas"/>
          <w:color w:val="228B22"/>
        </w:rPr>
        <w:t>% Known timestep size</w:t>
      </w:r>
    </w:p>
    <w:p w:rsidR="004F49B3" w:rsidRDefault="004F49B3" w:rsidP="004F49B3">
      <w:pPr>
        <w:pStyle w:val="HTML"/>
        <w:rPr>
          <w:rFonts w:ascii="Consolas" w:hAnsi="Consolas"/>
          <w:color w:val="404040"/>
        </w:rPr>
      </w:pPr>
      <w:r>
        <w:rPr>
          <w:rFonts w:ascii="Consolas" w:hAnsi="Consolas"/>
          <w:color w:val="404040"/>
        </w:rPr>
        <w:t xml:space="preserve">    sigma = 1; </w:t>
      </w:r>
      <w:r>
        <w:rPr>
          <w:rFonts w:ascii="Consolas" w:hAnsi="Consolas"/>
          <w:color w:val="228B22"/>
        </w:rPr>
        <w:t>% Magnitude of the unknown acceleration change rate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The process noise along one dimension</w:t>
      </w:r>
    </w:p>
    <w:p w:rsidR="004F49B3" w:rsidRDefault="004F49B3" w:rsidP="004F49B3">
      <w:pPr>
        <w:pStyle w:val="HTML"/>
        <w:rPr>
          <w:rFonts w:ascii="Consolas" w:hAnsi="Consolas"/>
          <w:color w:val="404040"/>
        </w:rPr>
      </w:pPr>
      <w:r>
        <w:rPr>
          <w:rFonts w:ascii="Consolas" w:hAnsi="Consolas"/>
          <w:color w:val="404040"/>
        </w:rPr>
        <w:t xml:space="preserve">    Q1d = [dt^4/4, dt^3/2, dt^2/2; dt^3/2, dt^2, dt; dt^2/2, dt, 1] * sigma^2;</w:t>
      </w:r>
    </w:p>
    <w:p w:rsidR="004F49B3" w:rsidRDefault="004F49B3" w:rsidP="004F49B3">
      <w:pPr>
        <w:pStyle w:val="HTML"/>
        <w:rPr>
          <w:rFonts w:ascii="Consolas" w:hAnsi="Consolas"/>
          <w:color w:val="404040"/>
        </w:rPr>
      </w:pPr>
      <w:r>
        <w:rPr>
          <w:rFonts w:ascii="Consolas" w:hAnsi="Consolas"/>
          <w:color w:val="404040"/>
        </w:rPr>
        <w:t xml:space="preserve">    Q = </w:t>
      </w:r>
      <w:proofErr w:type="gramStart"/>
      <w:r>
        <w:rPr>
          <w:rFonts w:ascii="Consolas" w:hAnsi="Consolas"/>
          <w:color w:val="404040"/>
        </w:rPr>
        <w:t>blkdiag(</w:t>
      </w:r>
      <w:proofErr w:type="gramEnd"/>
      <w:r>
        <w:rPr>
          <w:rFonts w:ascii="Consolas" w:hAnsi="Consolas"/>
          <w:color w:val="404040"/>
        </w:rPr>
        <w:t xml:space="preserve">Q1d, Q1d); </w:t>
      </w:r>
      <w:r>
        <w:rPr>
          <w:rFonts w:ascii="Consolas" w:hAnsi="Consolas"/>
          <w:color w:val="228B22"/>
        </w:rPr>
        <w:t>% 2-D process noise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3: Define the measurement model</w:t>
      </w:r>
    </w:p>
    <w:p w:rsidR="004F49B3" w:rsidRDefault="004F49B3" w:rsidP="004F49B3">
      <w:pPr>
        <w:pStyle w:val="HTML"/>
        <w:rPr>
          <w:rFonts w:ascii="Consolas" w:hAnsi="Consolas"/>
          <w:color w:val="404040"/>
        </w:rPr>
      </w:pPr>
      <w:r>
        <w:rPr>
          <w:rFonts w:ascii="Consolas" w:hAnsi="Consolas"/>
          <w:color w:val="404040"/>
        </w:rPr>
        <w:t xml:space="preserve">    MF = @</w:t>
      </w:r>
      <w:proofErr w:type="gramStart"/>
      <w:r>
        <w:rPr>
          <w:rFonts w:ascii="Consolas" w:hAnsi="Consolas"/>
          <w:color w:val="404040"/>
        </w:rPr>
        <w:t xml:space="preserve">fcwmeas;   </w:t>
      </w:r>
      <w:proofErr w:type="gramEnd"/>
      <w:r>
        <w:rPr>
          <w:rFonts w:ascii="Consolas" w:hAnsi="Consolas"/>
          <w:color w:val="404040"/>
        </w:rPr>
        <w:t xml:space="preserve">    </w:t>
      </w:r>
      <w:r>
        <w:rPr>
          <w:rFonts w:ascii="Consolas" w:hAnsi="Consolas"/>
          <w:color w:val="228B22"/>
        </w:rPr>
        <w:t>% Measurement function, for EKF and UKF</w:t>
      </w:r>
    </w:p>
    <w:p w:rsidR="004F49B3" w:rsidRDefault="004F49B3" w:rsidP="004F49B3">
      <w:pPr>
        <w:pStyle w:val="HTML"/>
        <w:rPr>
          <w:rFonts w:ascii="Consolas" w:hAnsi="Consolas"/>
          <w:color w:val="404040"/>
        </w:rPr>
      </w:pPr>
      <w:r>
        <w:rPr>
          <w:rFonts w:ascii="Consolas" w:hAnsi="Consolas"/>
          <w:color w:val="404040"/>
        </w:rPr>
        <w:t xml:space="preserve">    MJF = @</w:t>
      </w:r>
      <w:proofErr w:type="gramStart"/>
      <w:r>
        <w:rPr>
          <w:rFonts w:ascii="Consolas" w:hAnsi="Consolas"/>
          <w:color w:val="404040"/>
        </w:rPr>
        <w:t xml:space="preserve">fcwmeasjac;   </w:t>
      </w:r>
      <w:proofErr w:type="gramEnd"/>
      <w:r>
        <w:rPr>
          <w:rFonts w:ascii="Consolas" w:hAnsi="Consolas"/>
          <w:color w:val="228B22"/>
        </w:rPr>
        <w:t>% Measurement Jacobian function, only for EKF</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4: Initialize a state vector based on the measurement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The sensors measure [</w:t>
      </w:r>
      <w:proofErr w:type="gramStart"/>
      <w:r>
        <w:rPr>
          <w:rFonts w:ascii="Consolas" w:hAnsi="Consolas"/>
          <w:color w:val="228B22"/>
        </w:rPr>
        <w:t>x;vx</w:t>
      </w:r>
      <w:proofErr w:type="gramEnd"/>
      <w:r>
        <w:rPr>
          <w:rFonts w:ascii="Consolas" w:hAnsi="Consolas"/>
          <w:color w:val="228B22"/>
        </w:rPr>
        <w:t>;y;vy] and the constant acceleration model's</w:t>
      </w:r>
    </w:p>
    <w:p w:rsidR="004F49B3" w:rsidRDefault="004F49B3" w:rsidP="004F49B3">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state is [</w:t>
      </w:r>
      <w:proofErr w:type="gramStart"/>
      <w:r>
        <w:rPr>
          <w:rFonts w:ascii="Consolas" w:hAnsi="Consolas"/>
          <w:color w:val="228B22"/>
        </w:rPr>
        <w:t>x;vx</w:t>
      </w:r>
      <w:proofErr w:type="gramEnd"/>
      <w:r>
        <w:rPr>
          <w:rFonts w:ascii="Consolas" w:hAnsi="Consolas"/>
          <w:color w:val="228B22"/>
        </w:rPr>
        <w:t>;ax;y;vy;ay], so the third and sixth elements of the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xml:space="preserve">% state vector </w:t>
      </w:r>
      <w:proofErr w:type="gramStart"/>
      <w:r>
        <w:rPr>
          <w:rFonts w:ascii="Consolas" w:hAnsi="Consolas"/>
          <w:color w:val="228B22"/>
        </w:rPr>
        <w:t>are</w:t>
      </w:r>
      <w:proofErr w:type="gramEnd"/>
      <w:r>
        <w:rPr>
          <w:rFonts w:ascii="Consolas" w:hAnsi="Consolas"/>
          <w:color w:val="228B22"/>
        </w:rPr>
        <w:t xml:space="preserve"> initialized to zero.</w:t>
      </w:r>
    </w:p>
    <w:p w:rsidR="004F49B3" w:rsidRDefault="004F49B3" w:rsidP="004F49B3">
      <w:pPr>
        <w:pStyle w:val="HTML"/>
        <w:rPr>
          <w:rFonts w:ascii="Consolas" w:hAnsi="Consolas"/>
          <w:color w:val="404040"/>
        </w:rPr>
      </w:pPr>
      <w:r>
        <w:rPr>
          <w:rFonts w:ascii="Consolas" w:hAnsi="Consolas"/>
          <w:color w:val="404040"/>
        </w:rPr>
        <w:t xml:space="preserve">    state = [</w:t>
      </w:r>
      <w:proofErr w:type="gramStart"/>
      <w:r>
        <w:rPr>
          <w:rFonts w:ascii="Consolas" w:hAnsi="Consolas"/>
          <w:color w:val="404040"/>
        </w:rPr>
        <w:t>detection.Measurement</w:t>
      </w:r>
      <w:proofErr w:type="gramEnd"/>
      <w:r>
        <w:rPr>
          <w:rFonts w:ascii="Consolas" w:hAnsi="Consolas"/>
          <w:color w:val="404040"/>
        </w:rPr>
        <w:t>(1); detection.Measurement(2); 0; detection.Measurement(3); detection.Measurement(4); 0];</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5: Initialize the state covariance based on the measurement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noise. The parts of the state that are not directly measured are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assigned a large measurement noise value to account for that.</w:t>
      </w:r>
    </w:p>
    <w:p w:rsidR="004F49B3" w:rsidRDefault="004F49B3" w:rsidP="004F49B3">
      <w:pPr>
        <w:pStyle w:val="HTML"/>
        <w:rPr>
          <w:rFonts w:ascii="Consolas" w:hAnsi="Consolas"/>
          <w:color w:val="404040"/>
        </w:rPr>
      </w:pPr>
      <w:r>
        <w:rPr>
          <w:rFonts w:ascii="Consolas" w:hAnsi="Consolas"/>
          <w:color w:val="404040"/>
        </w:rPr>
        <w:t xml:space="preserve">    L = 100; </w:t>
      </w:r>
      <w:r>
        <w:rPr>
          <w:rFonts w:ascii="Consolas" w:hAnsi="Consolas"/>
          <w:color w:val="228B22"/>
        </w:rPr>
        <w:t>% A large number relative to the measurement noise</w:t>
      </w:r>
    </w:p>
    <w:p w:rsidR="004F49B3" w:rsidRDefault="004F49B3" w:rsidP="004F49B3">
      <w:pPr>
        <w:pStyle w:val="HTML"/>
        <w:rPr>
          <w:rFonts w:ascii="Consolas" w:hAnsi="Consolas"/>
          <w:color w:val="404040"/>
        </w:rPr>
      </w:pPr>
      <w:r>
        <w:rPr>
          <w:rFonts w:ascii="Consolas" w:hAnsi="Consolas"/>
          <w:color w:val="404040"/>
        </w:rPr>
        <w:t xml:space="preserve">    stateCov = blkdiag(</w:t>
      </w:r>
      <w:proofErr w:type="gramStart"/>
      <w:r>
        <w:rPr>
          <w:rFonts w:ascii="Consolas" w:hAnsi="Consolas"/>
          <w:color w:val="404040"/>
        </w:rPr>
        <w:t>detection.MeasurementNoise</w:t>
      </w:r>
      <w:proofErr w:type="gramEnd"/>
      <w:r>
        <w:rPr>
          <w:rFonts w:ascii="Consolas" w:hAnsi="Consolas"/>
          <w:color w:val="404040"/>
        </w:rPr>
        <w:t>(1:2,1:2), L, detection.MeasurementNoise(3:4,3:4), L);</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Step 6: Create the correct filter.</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Use 'KF' for trackingKF, 'EKF' for trackingEKF, or 'UKF' for trackingUKF</w:t>
      </w:r>
    </w:p>
    <w:p w:rsidR="004F49B3" w:rsidRDefault="004F49B3" w:rsidP="004F49B3">
      <w:pPr>
        <w:pStyle w:val="HTML"/>
        <w:rPr>
          <w:rFonts w:ascii="Consolas" w:hAnsi="Consolas"/>
          <w:color w:val="404040"/>
        </w:rPr>
      </w:pPr>
      <w:r>
        <w:rPr>
          <w:rFonts w:ascii="Consolas" w:hAnsi="Consolas"/>
          <w:color w:val="404040"/>
        </w:rPr>
        <w:t xml:space="preserve">    FilterType = </w:t>
      </w:r>
      <w:r>
        <w:rPr>
          <w:rFonts w:ascii="Consolas" w:hAnsi="Consolas"/>
          <w:color w:val="A020F0"/>
        </w:rPr>
        <w:t>'EKF'</w:t>
      </w:r>
      <w:r>
        <w:rPr>
          <w:rFonts w:ascii="Consolas" w:hAnsi="Consolas"/>
          <w:color w:val="404040"/>
        </w:rPr>
        <w: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Creating the filter:</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FilterType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w:t>
      </w:r>
      <w:r>
        <w:rPr>
          <w:rFonts w:ascii="Consolas" w:hAnsi="Consolas"/>
          <w:color w:val="A020F0"/>
        </w:rPr>
        <w:t>'EKF'</w:t>
      </w:r>
    </w:p>
    <w:p w:rsidR="004F49B3" w:rsidRDefault="004F49B3" w:rsidP="004F49B3">
      <w:pPr>
        <w:pStyle w:val="HTML"/>
        <w:rPr>
          <w:rFonts w:ascii="Consolas" w:hAnsi="Consolas"/>
          <w:color w:val="404040"/>
        </w:rPr>
      </w:pPr>
      <w:r>
        <w:rPr>
          <w:rFonts w:ascii="Consolas" w:hAnsi="Consolas"/>
          <w:color w:val="404040"/>
        </w:rPr>
        <w:t xml:space="preserve">            filter = </w:t>
      </w:r>
      <w:proofErr w:type="gramStart"/>
      <w:r>
        <w:rPr>
          <w:rFonts w:ascii="Consolas" w:hAnsi="Consolas"/>
          <w:color w:val="404040"/>
        </w:rPr>
        <w:t>trackingEKF(</w:t>
      </w:r>
      <w:proofErr w:type="gramEnd"/>
      <w:r>
        <w:rPr>
          <w:rFonts w:ascii="Consolas" w:hAnsi="Consolas"/>
          <w:color w:val="404040"/>
        </w:rPr>
        <w:t>STF, MF, state,</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'StateCovariance'</w:t>
      </w:r>
      <w:r>
        <w:rPr>
          <w:rFonts w:ascii="Consolas" w:hAnsi="Consolas"/>
          <w:color w:val="404040"/>
        </w:rPr>
        <w:t xml:space="preserve">, stateCov,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'MeasurementNoise'</w:t>
      </w:r>
      <w:r>
        <w:rPr>
          <w:rFonts w:ascii="Consolas" w:hAnsi="Consolas"/>
          <w:color w:val="404040"/>
        </w:rPr>
        <w:t xml:space="preserve">, </w:t>
      </w:r>
      <w:proofErr w:type="gramStart"/>
      <w:r>
        <w:rPr>
          <w:rFonts w:ascii="Consolas" w:hAnsi="Consolas"/>
          <w:color w:val="404040"/>
        </w:rPr>
        <w:t>detection.MeasurementNoise</w:t>
      </w:r>
      <w:proofErr w:type="gramEnd"/>
      <w:r>
        <w:rPr>
          <w:rFonts w:ascii="Consolas" w:hAnsi="Consolas"/>
          <w:color w:val="404040"/>
        </w:rPr>
        <w:t xml:space="preserve">(1:4,1:4),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'StateTransitionJacobianFcn'</w:t>
      </w:r>
      <w:r>
        <w:rPr>
          <w:rFonts w:ascii="Consolas" w:hAnsi="Consolas"/>
          <w:color w:val="404040"/>
        </w:rPr>
        <w:t xml:space="preserve">, STFJ,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'MeasurementJacobianFcn'</w:t>
      </w:r>
      <w:r>
        <w:rPr>
          <w:rFonts w:ascii="Consolas" w:hAnsi="Consolas"/>
          <w:color w:val="404040"/>
        </w:rPr>
        <w:t xml:space="preserve">, MJF,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'ProcessNoise'</w:t>
      </w:r>
      <w:r>
        <w:rPr>
          <w:rFonts w:ascii="Consolas" w:hAnsi="Consolas"/>
          <w:color w:val="404040"/>
        </w:rPr>
        <w:t xml:space="preserve">, Q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w:t>
      </w:r>
      <w:r>
        <w:rPr>
          <w:rFonts w:ascii="Consolas" w:hAnsi="Consolas"/>
          <w:color w:val="A020F0"/>
        </w:rPr>
        <w:t>'UKF'</w:t>
      </w:r>
    </w:p>
    <w:p w:rsidR="004F49B3" w:rsidRDefault="004F49B3" w:rsidP="004F49B3">
      <w:pPr>
        <w:pStyle w:val="HTML"/>
        <w:rPr>
          <w:rFonts w:ascii="Consolas" w:hAnsi="Consolas"/>
          <w:color w:val="404040"/>
        </w:rPr>
      </w:pPr>
      <w:r>
        <w:rPr>
          <w:rFonts w:ascii="Consolas" w:hAnsi="Consolas"/>
          <w:color w:val="404040"/>
        </w:rPr>
        <w:t xml:space="preserve">            filter = </w:t>
      </w:r>
      <w:proofErr w:type="gramStart"/>
      <w:r>
        <w:rPr>
          <w:rFonts w:ascii="Consolas" w:hAnsi="Consolas"/>
          <w:color w:val="404040"/>
        </w:rPr>
        <w:t>trackingUKF(</w:t>
      </w:r>
      <w:proofErr w:type="gramEnd"/>
      <w:r>
        <w:rPr>
          <w:rFonts w:ascii="Consolas" w:hAnsi="Consolas"/>
          <w:color w:val="404040"/>
        </w:rPr>
        <w:t xml:space="preserve">STF, MF, state,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'StateCovariance'</w:t>
      </w:r>
      <w:r>
        <w:rPr>
          <w:rFonts w:ascii="Consolas" w:hAnsi="Consolas"/>
          <w:color w:val="404040"/>
        </w:rPr>
        <w:t xml:space="preserve">, stateCov,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'MeasurementNoise'</w:t>
      </w:r>
      <w:r>
        <w:rPr>
          <w:rFonts w:ascii="Consolas" w:hAnsi="Consolas"/>
          <w:color w:val="404040"/>
        </w:rPr>
        <w:t xml:space="preserve">, </w:t>
      </w:r>
      <w:proofErr w:type="gramStart"/>
      <w:r>
        <w:rPr>
          <w:rFonts w:ascii="Consolas" w:hAnsi="Consolas"/>
          <w:color w:val="404040"/>
        </w:rPr>
        <w:t>detection.MeasurementNoise</w:t>
      </w:r>
      <w:proofErr w:type="gramEnd"/>
      <w:r>
        <w:rPr>
          <w:rFonts w:ascii="Consolas" w:hAnsi="Consolas"/>
          <w:color w:val="404040"/>
        </w:rPr>
        <w:t xml:space="preserve">(1:4,1:4),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'Alpha'</w:t>
      </w:r>
      <w:r>
        <w:rPr>
          <w:rFonts w:ascii="Consolas" w:hAnsi="Consolas"/>
          <w:color w:val="404040"/>
        </w:rPr>
        <w:t xml:space="preserve">, 1e-1,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'ProcessNoise'</w:t>
      </w:r>
      <w:r>
        <w:rPr>
          <w:rFonts w:ascii="Consolas" w:hAnsi="Consolas"/>
          <w:color w:val="404040"/>
        </w:rPr>
        <w:t xml:space="preserve">, Q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w:t>
      </w:r>
      <w:r>
        <w:rPr>
          <w:rFonts w:ascii="Consolas" w:hAnsi="Consolas"/>
          <w:color w:val="A020F0"/>
        </w:rPr>
        <w:t>'KF'</w:t>
      </w:r>
      <w:r>
        <w:rPr>
          <w:rFonts w:ascii="Consolas" w:hAnsi="Consolas"/>
          <w:color w:val="404040"/>
        </w:rPr>
        <w:t xml:space="preserve"> </w:t>
      </w:r>
      <w:r>
        <w:rPr>
          <w:rFonts w:ascii="Consolas" w:hAnsi="Consolas"/>
          <w:color w:val="228B22"/>
        </w:rPr>
        <w:t>% The ConstantAcceleration model is linear and KF can be used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Define the measurement model: measurement = H * state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 this case: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measurement = [</w:t>
      </w:r>
      <w:proofErr w:type="gramStart"/>
      <w:r>
        <w:rPr>
          <w:rFonts w:ascii="Consolas" w:hAnsi="Consolas"/>
          <w:color w:val="228B22"/>
        </w:rPr>
        <w:t>x;vx</w:t>
      </w:r>
      <w:proofErr w:type="gramEnd"/>
      <w:r>
        <w:rPr>
          <w:rFonts w:ascii="Consolas" w:hAnsi="Consolas"/>
          <w:color w:val="228B22"/>
        </w:rPr>
        <w:t>;y;vy] = H * [x;vx;ax;y;vy;ay]</w:t>
      </w:r>
    </w:p>
    <w:p w:rsidR="004F49B3" w:rsidRDefault="004F49B3" w:rsidP="004F49B3">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So, H = [1 0 0 0 0 0; 0 1 0 0 0 0; 0 0 0 1 0 0; 0 0 0 0 1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Note that ProcessNoise is automatically calculated by the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ConstantAcceleration motion model</w:t>
      </w:r>
    </w:p>
    <w:p w:rsidR="004F49B3" w:rsidRDefault="004F49B3" w:rsidP="004F49B3">
      <w:pPr>
        <w:pStyle w:val="HTML"/>
        <w:rPr>
          <w:rFonts w:ascii="Consolas" w:hAnsi="Consolas"/>
          <w:color w:val="404040"/>
        </w:rPr>
      </w:pPr>
      <w:r>
        <w:rPr>
          <w:rFonts w:ascii="Consolas" w:hAnsi="Consolas"/>
          <w:color w:val="404040"/>
        </w:rPr>
        <w:t xml:space="preserve">            H = [1 0 0 0 0 0; 0 1 0 0 0 0; 0 0 0 1 0 0; 0 0 0 0 1 0];</w:t>
      </w:r>
    </w:p>
    <w:p w:rsidR="004F49B3" w:rsidRDefault="004F49B3" w:rsidP="004F49B3">
      <w:pPr>
        <w:pStyle w:val="HTML"/>
        <w:rPr>
          <w:rFonts w:ascii="Consolas" w:hAnsi="Consolas"/>
          <w:color w:val="404040"/>
        </w:rPr>
      </w:pPr>
      <w:r>
        <w:rPr>
          <w:rFonts w:ascii="Consolas" w:hAnsi="Consolas"/>
          <w:color w:val="404040"/>
        </w:rPr>
        <w:t xml:space="preserve">            filter = </w:t>
      </w:r>
      <w:proofErr w:type="gramStart"/>
      <w:r>
        <w:rPr>
          <w:rFonts w:ascii="Consolas" w:hAnsi="Consolas"/>
          <w:color w:val="404040"/>
        </w:rPr>
        <w:t>trackingKF(</w:t>
      </w:r>
      <w:proofErr w:type="gramEnd"/>
      <w:r>
        <w:rPr>
          <w:rFonts w:ascii="Consolas" w:hAnsi="Consolas"/>
          <w:color w:val="A020F0"/>
        </w:rPr>
        <w:t>'MotionModel'</w:t>
      </w:r>
      <w:r>
        <w:rPr>
          <w:rFonts w:ascii="Consolas" w:hAnsi="Consolas"/>
          <w:color w:val="404040"/>
        </w:rPr>
        <w:t xml:space="preserve">, </w:t>
      </w:r>
      <w:r>
        <w:rPr>
          <w:rFonts w:ascii="Consolas" w:hAnsi="Consolas"/>
          <w:color w:val="A020F0"/>
        </w:rPr>
        <w:t>'2D Constant Acceleration'</w:t>
      </w:r>
      <w:r>
        <w:rPr>
          <w:rFonts w:ascii="Consolas" w:hAnsi="Consolas"/>
          <w:color w:val="404040"/>
        </w:rPr>
        <w:t xml:space="preserve">,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'MeasurementModel'</w:t>
      </w:r>
      <w:r>
        <w:rPr>
          <w:rFonts w:ascii="Consolas" w:hAnsi="Consolas"/>
          <w:color w:val="404040"/>
        </w:rPr>
        <w:t xml:space="preserve">, H, </w:t>
      </w:r>
      <w:r>
        <w:rPr>
          <w:rFonts w:ascii="Consolas" w:hAnsi="Consolas"/>
          <w:color w:val="A020F0"/>
        </w:rPr>
        <w:t>'State'</w:t>
      </w:r>
      <w:r>
        <w:rPr>
          <w:rFonts w:ascii="Consolas" w:hAnsi="Consolas"/>
          <w:color w:val="404040"/>
        </w:rPr>
        <w:t xml:space="preserve">, state,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'MeasurementNoise'</w:t>
      </w:r>
      <w:r>
        <w:rPr>
          <w:rFonts w:ascii="Consolas" w:hAnsi="Consolas"/>
          <w:color w:val="404040"/>
        </w:rPr>
        <w:t xml:space="preserve">, </w:t>
      </w:r>
      <w:proofErr w:type="gramStart"/>
      <w:r>
        <w:rPr>
          <w:rFonts w:ascii="Consolas" w:hAnsi="Consolas"/>
          <w:color w:val="404040"/>
        </w:rPr>
        <w:t>detection.MeasurementNoise</w:t>
      </w:r>
      <w:proofErr w:type="gramEnd"/>
      <w:r>
        <w:rPr>
          <w:rFonts w:ascii="Consolas" w:hAnsi="Consolas"/>
          <w:color w:val="404040"/>
        </w:rPr>
        <w:t xml:space="preserve">(1:4,1:4),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'StateCovariance'</w:t>
      </w:r>
      <w:r>
        <w:rPr>
          <w:rFonts w:ascii="Consolas" w:hAnsi="Consolas"/>
          <w:color w:val="404040"/>
        </w:rPr>
        <w:t>, stateCov);</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处理和设置检测的格式</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记录的信息必须经过处理和格式化, 然后才能被跟踪器使用。这有以下步骤:</w:t>
      </w:r>
    </w:p>
    <w:p w:rsidR="004F49B3" w:rsidRDefault="004F49B3" w:rsidP="004F49B3">
      <w:pPr>
        <w:pStyle w:val="a4"/>
        <w:numPr>
          <w:ilvl w:val="0"/>
          <w:numId w:val="6"/>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过滤不必要的雷达杂波检测。雷达报告了许多与固定对象对应的对象, 其中包括: 护栏、道路中位数、交通标志等。如果在跟踪中使用这些检测, 它们会在道路边缘创建固定对象的假轨道, 因此必须在调用跟踪器之前将其删除。雷达物体被认为是 nonclutter, 如果它们是静止的在汽车前面或移动在其附近。</w:t>
      </w:r>
    </w:p>
    <w:p w:rsidR="004F49B3" w:rsidRDefault="004F49B3" w:rsidP="004F49B3">
      <w:pPr>
        <w:pStyle w:val="a4"/>
        <w:numPr>
          <w:ilvl w:val="0"/>
          <w:numId w:val="6"/>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将检测格式设置为跟踪器的输入, 即</w:t>
      </w:r>
      <w:hyperlink r:id="rId25" w:history="1">
        <w:r>
          <w:rPr>
            <w:rStyle w:val="HTML1"/>
            <w:rFonts w:ascii="Consolas" w:hAnsi="Consolas"/>
            <w:color w:val="004B87"/>
          </w:rPr>
          <w:t>objectDetection</w:t>
        </w:r>
      </w:hyperlink>
      <w:r>
        <w:rPr>
          <w:rFonts w:ascii="微软雅黑" w:eastAsia="微软雅黑" w:hAnsi="微软雅黑" w:hint="eastAsia"/>
          <w:color w:val="404040"/>
          <w:sz w:val="21"/>
          <w:szCs w:val="21"/>
        </w:rPr>
        <w:t>元素的数组。请参阅本示例末尾的</w:t>
      </w:r>
      <w:r>
        <w:rPr>
          <w:rStyle w:val="HTML1"/>
          <w:rFonts w:ascii="Consolas" w:hAnsi="Consolas"/>
          <w:color w:val="404040"/>
        </w:rPr>
        <w:t>processVideo</w:t>
      </w:r>
      <w:r>
        <w:rPr>
          <w:rFonts w:ascii="微软雅黑" w:eastAsia="微软雅黑" w:hAnsi="微软雅黑" w:hint="eastAsia"/>
          <w:color w:val="404040"/>
          <w:sz w:val="21"/>
          <w:szCs w:val="21"/>
        </w:rPr>
        <w:t>和</w:t>
      </w:r>
      <w:r>
        <w:rPr>
          <w:rStyle w:val="HTML1"/>
          <w:rFonts w:ascii="Consolas" w:hAnsi="Consolas"/>
          <w:color w:val="404040"/>
        </w:rPr>
        <w:t>processRadar</w:t>
      </w:r>
      <w:r>
        <w:rPr>
          <w:rFonts w:ascii="微软雅黑" w:eastAsia="微软雅黑" w:hAnsi="微软雅黑" w:hint="eastAsia"/>
          <w:color w:val="404040"/>
          <w:sz w:val="21"/>
          <w:szCs w:val="21"/>
        </w:rPr>
        <w:t>支持函数。</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w:t>
      </w:r>
      <w:proofErr w:type="gramStart"/>
      <w:r>
        <w:rPr>
          <w:rFonts w:ascii="Consolas" w:hAnsi="Consolas"/>
          <w:color w:val="404040"/>
        </w:rPr>
        <w:t>detections,laneBoundaries</w:t>
      </w:r>
      <w:proofErr w:type="gramEnd"/>
      <w:r>
        <w:rPr>
          <w:rFonts w:ascii="Consolas" w:hAnsi="Consolas"/>
          <w:color w:val="404040"/>
        </w:rPr>
        <w:t>, egoLane] = processDetections</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(visionFrame, radarFrame, IMUFrame, laneFrame, egoLane, time)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Inputs:</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visionFrame - objects reported by the vision sensor for this time frame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xml:space="preserve">%   </w:t>
      </w:r>
      <w:proofErr w:type="gramStart"/>
      <w:r>
        <w:rPr>
          <w:rFonts w:ascii="Consolas" w:hAnsi="Consolas"/>
          <w:color w:val="228B22"/>
        </w:rPr>
        <w:t>radarFrame  -</w:t>
      </w:r>
      <w:proofErr w:type="gramEnd"/>
      <w:r>
        <w:rPr>
          <w:rFonts w:ascii="Consolas" w:hAnsi="Consolas"/>
          <w:color w:val="228B22"/>
        </w:rPr>
        <w:t xml:space="preserve"> objects reported by the radar sensor for this time frame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IMUFrame    - inertial measurement unit data for this time frame</w:t>
      </w:r>
    </w:p>
    <w:p w:rsidR="004F49B3" w:rsidRDefault="004F49B3" w:rsidP="004F49B3">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laneFrame   - lane reports for this time frame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egoLane     - the estimated ego lane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time        - the time corresponding to the time frame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Remove clutter radar objects</w:t>
      </w:r>
    </w:p>
    <w:p w:rsidR="004F49B3" w:rsidRDefault="004F49B3" w:rsidP="004F49B3">
      <w:pPr>
        <w:pStyle w:val="HTML"/>
        <w:rPr>
          <w:rFonts w:ascii="Consolas" w:hAnsi="Consolas"/>
          <w:color w:val="404040"/>
        </w:rPr>
      </w:pPr>
      <w:r>
        <w:rPr>
          <w:rFonts w:ascii="Consolas" w:hAnsi="Consolas"/>
          <w:color w:val="404040"/>
        </w:rPr>
        <w:t xml:space="preserve">        [laneBoundaries, egoLane] = </w:t>
      </w:r>
      <w:proofErr w:type="gramStart"/>
      <w:r>
        <w:rPr>
          <w:rFonts w:ascii="Consolas" w:hAnsi="Consolas"/>
          <w:color w:val="404040"/>
        </w:rPr>
        <w:t>processLanes(</w:t>
      </w:r>
      <w:proofErr w:type="gramEnd"/>
      <w:r>
        <w:rPr>
          <w:rFonts w:ascii="Consolas" w:hAnsi="Consolas"/>
          <w:color w:val="404040"/>
        </w:rPr>
        <w:t>laneFrame, egoLane);</w:t>
      </w:r>
    </w:p>
    <w:p w:rsidR="004F49B3" w:rsidRDefault="004F49B3" w:rsidP="004F49B3">
      <w:pPr>
        <w:pStyle w:val="HTML"/>
        <w:rPr>
          <w:rFonts w:ascii="Consolas" w:hAnsi="Consolas"/>
          <w:color w:val="404040"/>
        </w:rPr>
      </w:pPr>
      <w:r>
        <w:rPr>
          <w:rFonts w:ascii="Consolas" w:hAnsi="Consolas"/>
          <w:color w:val="404040"/>
        </w:rPr>
        <w:t xml:space="preserve">        realRadarObjects = </w:t>
      </w:r>
      <w:proofErr w:type="gramStart"/>
      <w:r>
        <w:rPr>
          <w:rFonts w:ascii="Consolas" w:hAnsi="Consolas"/>
          <w:color w:val="404040"/>
        </w:rPr>
        <w:t>findNonClutterRadarObjects(</w:t>
      </w:r>
      <w:proofErr w:type="gramEnd"/>
      <w:r>
        <w:rPr>
          <w:rFonts w:ascii="Consolas" w:hAnsi="Consolas"/>
          <w:color w:val="404040"/>
        </w:rPr>
        <w:t>radarFrame.object,</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radarFrame.numObjects, IMUFrame.velocity, laneBoundaries);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Return an empty list if no objects are reported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Counting the total number of objects</w:t>
      </w:r>
    </w:p>
    <w:p w:rsidR="004F49B3" w:rsidRDefault="004F49B3" w:rsidP="004F49B3">
      <w:pPr>
        <w:pStyle w:val="HTML"/>
        <w:rPr>
          <w:rFonts w:ascii="Consolas" w:hAnsi="Consolas"/>
          <w:color w:val="404040"/>
        </w:rPr>
      </w:pPr>
      <w:r>
        <w:rPr>
          <w:rFonts w:ascii="Consolas" w:hAnsi="Consolas"/>
          <w:color w:val="404040"/>
        </w:rPr>
        <w:t xml:space="preserve">        detections = {};</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(visionFrame.numObjects + numel(realRadarObjects)) ==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return</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the remaining radar objects</w:t>
      </w:r>
    </w:p>
    <w:p w:rsidR="004F49B3" w:rsidRDefault="004F49B3" w:rsidP="004F49B3">
      <w:pPr>
        <w:pStyle w:val="HTML"/>
        <w:rPr>
          <w:rFonts w:ascii="Consolas" w:hAnsi="Consolas"/>
          <w:color w:val="404040"/>
        </w:rPr>
      </w:pPr>
      <w:r>
        <w:rPr>
          <w:rFonts w:ascii="Consolas" w:hAnsi="Consolas"/>
          <w:color w:val="404040"/>
        </w:rPr>
        <w:t xml:space="preserve">        detections = </w:t>
      </w:r>
      <w:proofErr w:type="gramStart"/>
      <w:r>
        <w:rPr>
          <w:rFonts w:ascii="Consolas" w:hAnsi="Consolas"/>
          <w:color w:val="404040"/>
        </w:rPr>
        <w:t>processRadar(</w:t>
      </w:r>
      <w:proofErr w:type="gramEnd"/>
      <w:r>
        <w:rPr>
          <w:rFonts w:ascii="Consolas" w:hAnsi="Consolas"/>
          <w:color w:val="404040"/>
        </w:rPr>
        <w:t>detections, realRadarObjects, time);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video objects</w:t>
      </w:r>
    </w:p>
    <w:p w:rsidR="004F49B3" w:rsidRDefault="004F49B3" w:rsidP="004F49B3">
      <w:pPr>
        <w:pStyle w:val="HTML"/>
        <w:rPr>
          <w:rFonts w:ascii="Consolas" w:hAnsi="Consolas"/>
          <w:color w:val="404040"/>
        </w:rPr>
      </w:pPr>
      <w:r>
        <w:rPr>
          <w:rFonts w:ascii="Consolas" w:hAnsi="Consolas"/>
          <w:color w:val="404040"/>
        </w:rPr>
        <w:t xml:space="preserve">        detections = </w:t>
      </w:r>
      <w:proofErr w:type="gramStart"/>
      <w:r>
        <w:rPr>
          <w:rFonts w:ascii="Consolas" w:hAnsi="Consolas"/>
          <w:color w:val="404040"/>
        </w:rPr>
        <w:t>processVideo(</w:t>
      </w:r>
      <w:proofErr w:type="gramEnd"/>
      <w:r>
        <w:rPr>
          <w:rFonts w:ascii="Consolas" w:hAnsi="Consolas"/>
          <w:color w:val="404040"/>
        </w:rPr>
        <w:t>detections, visionFrame, time);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更新跟踪器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要更新跟踪器, 请使用以下输入调用</w:t>
      </w:r>
      <w:r>
        <w:rPr>
          <w:rStyle w:val="HTML1"/>
          <w:rFonts w:ascii="Consolas" w:hAnsi="Consolas"/>
          <w:color w:val="404040"/>
        </w:rPr>
        <w:t>updateTracks</w:t>
      </w:r>
      <w:r>
        <w:rPr>
          <w:rFonts w:ascii="微软雅黑" w:eastAsia="微软雅黑" w:hAnsi="微软雅黑" w:hint="eastAsia"/>
          <w:color w:val="404040"/>
          <w:sz w:val="21"/>
          <w:szCs w:val="21"/>
        </w:rPr>
        <w:t>方法:</w:t>
      </w:r>
    </w:p>
    <w:p w:rsidR="004F49B3" w:rsidRDefault="004F49B3" w:rsidP="004F49B3">
      <w:pPr>
        <w:pStyle w:val="a4"/>
        <w:numPr>
          <w:ilvl w:val="0"/>
          <w:numId w:val="7"/>
        </w:numPr>
        <w:shd w:val="clear" w:color="auto" w:fill="FFFFFF"/>
        <w:spacing w:before="0" w:beforeAutospacing="0" w:after="75" w:afterAutospacing="0"/>
        <w:ind w:left="360"/>
        <w:rPr>
          <w:rFonts w:ascii="微软雅黑" w:eastAsia="微软雅黑" w:hAnsi="微软雅黑"/>
          <w:color w:val="404040"/>
          <w:sz w:val="21"/>
          <w:szCs w:val="21"/>
        </w:rPr>
      </w:pPr>
      <w:r>
        <w:rPr>
          <w:rStyle w:val="HTML1"/>
          <w:rFonts w:ascii="Consolas" w:hAnsi="Consolas"/>
          <w:color w:val="404040"/>
        </w:rPr>
        <w:t>tracker</w:t>
      </w:r>
      <w:r>
        <w:rPr>
          <w:rFonts w:ascii="微软雅黑" w:eastAsia="微软雅黑" w:hAnsi="微软雅黑" w:hint="eastAsia"/>
          <w:color w:val="404040"/>
          <w:sz w:val="21"/>
          <w:szCs w:val="21"/>
        </w:rPr>
        <w:t>器-先前配置的</w:t>
      </w:r>
      <w:r>
        <w:rPr>
          <w:rStyle w:val="HTML1"/>
          <w:rFonts w:ascii="Consolas" w:hAnsi="Consolas"/>
          <w:color w:val="404040"/>
        </w:rPr>
        <w:t>multiObjectTracker</w:t>
      </w:r>
      <w:r>
        <w:rPr>
          <w:rFonts w:ascii="微软雅黑" w:eastAsia="微软雅黑" w:hAnsi="微软雅黑" w:hint="eastAsia"/>
          <w:color w:val="404040"/>
          <w:sz w:val="21"/>
          <w:szCs w:val="21"/>
        </w:rPr>
        <w:t> 。请参阅 "创建</w:t>
      </w:r>
      <w:proofErr w:type="gramStart"/>
      <w:r>
        <w:rPr>
          <w:rFonts w:ascii="微软雅黑" w:eastAsia="微软雅黑" w:hAnsi="微软雅黑" w:hint="eastAsia"/>
          <w:color w:val="404040"/>
          <w:sz w:val="21"/>
          <w:szCs w:val="21"/>
        </w:rPr>
        <w:t>多对象</w:t>
      </w:r>
      <w:proofErr w:type="gramEnd"/>
      <w:r>
        <w:rPr>
          <w:rFonts w:ascii="微软雅黑" w:eastAsia="微软雅黑" w:hAnsi="微软雅黑" w:hint="eastAsia"/>
          <w:color w:val="404040"/>
          <w:sz w:val="21"/>
          <w:szCs w:val="21"/>
        </w:rPr>
        <w:t>跟踪器" 部分。</w:t>
      </w:r>
    </w:p>
    <w:p w:rsidR="004F49B3" w:rsidRDefault="004F49B3" w:rsidP="004F49B3">
      <w:pPr>
        <w:pStyle w:val="a4"/>
        <w:numPr>
          <w:ilvl w:val="0"/>
          <w:numId w:val="7"/>
        </w:numPr>
        <w:shd w:val="clear" w:color="auto" w:fill="FFFFFF"/>
        <w:spacing w:before="0" w:beforeAutospacing="0" w:after="75" w:afterAutospacing="0"/>
        <w:ind w:left="360"/>
        <w:rPr>
          <w:rFonts w:ascii="微软雅黑" w:eastAsia="微软雅黑" w:hAnsi="微软雅黑"/>
          <w:color w:val="404040"/>
          <w:sz w:val="21"/>
          <w:szCs w:val="21"/>
        </w:rPr>
      </w:pPr>
      <w:r>
        <w:rPr>
          <w:rStyle w:val="HTML1"/>
          <w:rFonts w:ascii="Consolas" w:hAnsi="Consolas"/>
          <w:color w:val="404040"/>
        </w:rPr>
        <w:t>detections</w:t>
      </w:r>
      <w:r>
        <w:rPr>
          <w:rFonts w:ascii="微软雅黑" w:eastAsia="微软雅黑" w:hAnsi="微软雅黑" w:hint="eastAsia"/>
          <w:color w:val="404040"/>
          <w:sz w:val="21"/>
          <w:szCs w:val="21"/>
        </w:rPr>
        <w:t>-由</w:t>
      </w:r>
      <w:r>
        <w:rPr>
          <w:rStyle w:val="HTML1"/>
          <w:rFonts w:ascii="Consolas" w:hAnsi="Consolas"/>
          <w:color w:val="404040"/>
        </w:rPr>
        <w:t>processDetections</w:t>
      </w:r>
      <w:r>
        <w:rPr>
          <w:rFonts w:ascii="微软雅黑" w:eastAsia="微软雅黑" w:hAnsi="微软雅黑" w:hint="eastAsia"/>
          <w:color w:val="404040"/>
          <w:sz w:val="21"/>
          <w:szCs w:val="21"/>
        </w:rPr>
        <w:t>创建的</w:t>
      </w:r>
      <w:r>
        <w:rPr>
          <w:rStyle w:val="HTML1"/>
          <w:rFonts w:ascii="Consolas" w:hAnsi="Consolas"/>
          <w:color w:val="404040"/>
        </w:rPr>
        <w:t>objectDetection</w:t>
      </w:r>
      <w:r>
        <w:rPr>
          <w:rFonts w:ascii="微软雅黑" w:eastAsia="微软雅黑" w:hAnsi="微软雅黑" w:hint="eastAsia"/>
          <w:color w:val="404040"/>
          <w:sz w:val="21"/>
          <w:szCs w:val="21"/>
        </w:rPr>
        <w:t>对象的列表</w:t>
      </w:r>
    </w:p>
    <w:p w:rsidR="004F49B3" w:rsidRDefault="004F49B3" w:rsidP="004F49B3">
      <w:pPr>
        <w:pStyle w:val="a4"/>
        <w:numPr>
          <w:ilvl w:val="0"/>
          <w:numId w:val="7"/>
        </w:numPr>
        <w:shd w:val="clear" w:color="auto" w:fill="FFFFFF"/>
        <w:spacing w:before="0" w:beforeAutospacing="0" w:after="75" w:afterAutospacing="0"/>
        <w:ind w:left="360"/>
        <w:rPr>
          <w:rFonts w:ascii="微软雅黑" w:eastAsia="微软雅黑" w:hAnsi="微软雅黑"/>
          <w:color w:val="404040"/>
          <w:sz w:val="21"/>
          <w:szCs w:val="21"/>
        </w:rPr>
      </w:pPr>
      <w:r>
        <w:rPr>
          <w:rStyle w:val="HTML1"/>
          <w:rFonts w:ascii="Consolas" w:hAnsi="Consolas"/>
          <w:color w:val="404040"/>
        </w:rPr>
        <w:t>time</w:t>
      </w:r>
      <w:r>
        <w:rPr>
          <w:rFonts w:ascii="微软雅黑" w:eastAsia="微软雅黑" w:hAnsi="微软雅黑" w:hint="eastAsia"/>
          <w:color w:val="404040"/>
          <w:sz w:val="21"/>
          <w:szCs w:val="21"/>
        </w:rPr>
        <w:t>-当前方案时间。</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跟踪器的输出是轨道的</w:t>
      </w:r>
      <w:r>
        <w:rPr>
          <w:rStyle w:val="HTML1"/>
          <w:rFonts w:ascii="Consolas" w:hAnsi="Consolas"/>
          <w:color w:val="404040"/>
        </w:rPr>
        <w:t>struct</w:t>
      </w:r>
      <w:r>
        <w:rPr>
          <w:rFonts w:ascii="微软雅黑" w:eastAsia="微软雅黑" w:hAnsi="微软雅黑" w:hint="eastAsia"/>
          <w:color w:val="404040"/>
          <w:sz w:val="21"/>
          <w:szCs w:val="21"/>
        </w:rPr>
        <w:t>数组。</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lastRenderedPageBreak/>
        <w:t>查找最重要的对象并发出前向碰撞警告</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最重要的对象 (MIO) 定义为在</w:t>
      </w:r>
      <w:del w:id="28" w:author="Young Jiang" w:date="2019-01-02T01:34:00Z">
        <w:r w:rsidDel="007F234F">
          <w:rPr>
            <w:rFonts w:ascii="微软雅黑" w:eastAsia="微软雅黑" w:hAnsi="微软雅黑" w:hint="eastAsia"/>
            <w:color w:val="404040"/>
            <w:sz w:val="21"/>
            <w:szCs w:val="21"/>
          </w:rPr>
          <w:delText>自我</w:delText>
        </w:r>
      </w:del>
      <w:ins w:id="29"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车道的轨道, 是最接近在汽车前, 即, 与最小的正</w:t>
      </w:r>
      <w:r>
        <w:rPr>
          <w:rStyle w:val="21"/>
          <w:rFonts w:ascii="微软雅黑" w:eastAsia="微软雅黑" w:hAnsi="微软雅黑" w:hint="eastAsia"/>
          <w:color w:val="404040"/>
          <w:sz w:val="21"/>
          <w:szCs w:val="21"/>
        </w:rPr>
        <w:t> </w:t>
      </w:r>
      <w:r>
        <w:rPr>
          <w:rStyle w:val="a5"/>
          <w:rFonts w:ascii="微软雅黑" w:eastAsia="微软雅黑" w:hAnsi="微软雅黑" w:hint="eastAsia"/>
          <w:color w:val="404040"/>
          <w:sz w:val="21"/>
          <w:szCs w:val="21"/>
        </w:rPr>
        <w:t>x</w:t>
      </w:r>
      <w:r>
        <w:rPr>
          <w:rStyle w:val="21"/>
          <w:rFonts w:ascii="微软雅黑" w:eastAsia="微软雅黑" w:hAnsi="微软雅黑" w:hint="eastAsia"/>
          <w:color w:val="404040"/>
          <w:sz w:val="21"/>
          <w:szCs w:val="21"/>
        </w:rPr>
        <w:t> </w:t>
      </w:r>
      <w:r>
        <w:rPr>
          <w:rFonts w:ascii="微软雅黑" w:eastAsia="微软雅黑" w:hAnsi="微软雅黑" w:hint="eastAsia"/>
          <w:color w:val="404040"/>
          <w:sz w:val="21"/>
          <w:szCs w:val="21"/>
        </w:rPr>
        <w:t>值。为了降低误报的概率, 只考虑确认的轨道。</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一旦发现了 mio, 就会计算出汽车与 mio 之间的相对速度。相对距离和相对速度确定前向碰撞警告。有3例 FCW:</w:t>
      </w:r>
    </w:p>
    <w:p w:rsidR="004F49B3" w:rsidRDefault="004F49B3" w:rsidP="004F49B3">
      <w:pPr>
        <w:pStyle w:val="a4"/>
        <w:numPr>
          <w:ilvl w:val="0"/>
          <w:numId w:val="8"/>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安全 (绿色): 没有汽车在</w:t>
      </w:r>
      <w:del w:id="30" w:author="Young Jiang" w:date="2019-01-02T01:34:00Z">
        <w:r w:rsidDel="007F234F">
          <w:rPr>
            <w:rFonts w:ascii="微软雅黑" w:eastAsia="微软雅黑" w:hAnsi="微软雅黑" w:hint="eastAsia"/>
            <w:color w:val="404040"/>
            <w:sz w:val="21"/>
            <w:szCs w:val="21"/>
          </w:rPr>
          <w:delText>自我</w:delText>
        </w:r>
      </w:del>
      <w:ins w:id="31"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车道 (没有米), 米达是从车上移动, 或距离到</w:t>
      </w:r>
      <w:ins w:id="32" w:author="Young Jiang" w:date="2019-01-02T01:35:00Z">
        <w:r w:rsidR="008C6AFF">
          <w:rPr>
            <w:rFonts w:ascii="微软雅黑" w:eastAsia="微软雅黑" w:hAnsi="微软雅黑" w:hint="eastAsia"/>
            <w:color w:val="404040"/>
            <w:sz w:val="21"/>
            <w:szCs w:val="21"/>
          </w:rPr>
          <w:t>当前车辆</w:t>
        </w:r>
      </w:ins>
      <w:del w:id="33" w:author="Young Jiang" w:date="2019-01-02T01:35:00Z">
        <w:r w:rsidDel="000E1113">
          <w:rPr>
            <w:rFonts w:ascii="微软雅黑" w:eastAsia="微软雅黑" w:hAnsi="微软雅黑" w:hint="eastAsia"/>
            <w:color w:val="404040"/>
            <w:sz w:val="21"/>
            <w:szCs w:val="21"/>
          </w:rPr>
          <w:delText>的</w:delText>
        </w:r>
        <w:r w:rsidDel="005F5945">
          <w:rPr>
            <w:rFonts w:ascii="微软雅黑" w:eastAsia="微软雅黑" w:hAnsi="微软雅黑" w:hint="eastAsia"/>
            <w:color w:val="404040"/>
            <w:sz w:val="21"/>
            <w:szCs w:val="21"/>
          </w:rPr>
          <w:delText>到到</w:delText>
        </w:r>
        <w:r w:rsidDel="000E1113">
          <w:rPr>
            <w:rFonts w:ascii="微软雅黑" w:eastAsia="微软雅黑" w:hAnsi="微软雅黑" w:hint="eastAsia"/>
            <w:color w:val="404040"/>
            <w:sz w:val="21"/>
            <w:szCs w:val="21"/>
          </w:rPr>
          <w:delText>约</w:delText>
        </w:r>
      </w:del>
      <w:r>
        <w:rPr>
          <w:rFonts w:ascii="微软雅黑" w:eastAsia="微软雅黑" w:hAnsi="微软雅黑" w:hint="eastAsia"/>
          <w:color w:val="404040"/>
          <w:sz w:val="21"/>
          <w:szCs w:val="21"/>
        </w:rPr>
        <w:t>的差距保持恒定。</w:t>
      </w:r>
    </w:p>
    <w:p w:rsidR="004F49B3" w:rsidRDefault="004F49B3" w:rsidP="004F49B3">
      <w:pPr>
        <w:pStyle w:val="a4"/>
        <w:numPr>
          <w:ilvl w:val="0"/>
          <w:numId w:val="8"/>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警告 (黄色): FCW 离车更近, 但仍在距离较远的远处。FCW 距离是使用欧元 NCAP AEB 测试协议计算的。请注意, 这一距离因其与汽车之间的相对速度而异, 当收盘速度更高时则更大。</w:t>
      </w:r>
    </w:p>
    <w:p w:rsidR="004F49B3" w:rsidRDefault="004F49B3" w:rsidP="004F49B3">
      <w:pPr>
        <w:pStyle w:val="a4"/>
        <w:numPr>
          <w:ilvl w:val="0"/>
          <w:numId w:val="8"/>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警告 (红色): FCW 离车越近, 距离越远,</w:t>
      </w:r>
      <w:r>
        <w:rPr>
          <w:rFonts w:ascii="Times New Roman" w:eastAsia="微软雅黑" w:hAnsi="Times New Roman" w:cs="Times New Roman"/>
          <w:noProof/>
          <w:color w:val="404040"/>
          <w:sz w:val="21"/>
          <w:szCs w:val="21"/>
        </w:rPr>
        <w:drawing>
          <wp:inline distT="0" distB="0" distL="0" distR="0">
            <wp:extent cx="333375" cy="123825"/>
            <wp:effectExtent l="0" t="0" r="9525" b="9525"/>
            <wp:docPr id="219" name="图片 219" descr="https://ww2.mathworks.cn/help/examples/driving/win64/ForwardCollisionWarningUsingSensorFusionExample_eq0786349138562884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2.mathworks.cn/help/examples/driving/win64/ForwardCollisionWarningUsingSensorFusionExample_eq078634913856288431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rFonts w:ascii="微软雅黑" w:eastAsia="微软雅黑" w:hAnsi="微软雅黑" w:hint="eastAsia"/>
          <w:color w:val="404040"/>
          <w:sz w:val="21"/>
          <w:szCs w:val="21"/>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欧元 NCAP AEB 测试协议定义以下距离计算:</w:t>
      </w:r>
    </w:p>
    <w:p w:rsidR="004F49B3" w:rsidRDefault="004F49B3" w:rsidP="004F49B3">
      <w:pPr>
        <w:pStyle w:val="programlistingindent"/>
        <w:shd w:val="clear" w:color="auto" w:fill="FFFFFF"/>
        <w:spacing w:before="0" w:beforeAutospacing="0" w:after="150" w:afterAutospacing="0"/>
        <w:ind w:left="48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extent cx="1466850" cy="228600"/>
            <wp:effectExtent l="0" t="0" r="0" b="0"/>
            <wp:docPr id="218" name="图片 218" descr="https://ww2.mathworks.cn/help/examples/driving/win64/ForwardCollisionWarningUsingSensorFusionExample_eq08186702980339216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2.mathworks.cn/help/examples/driving/win64/ForwardCollisionWarningUsingSensorFusionExample_eq081867029803392168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6850" cy="228600"/>
                    </a:xfrm>
                    <a:prstGeom prst="rect">
                      <a:avLst/>
                    </a:prstGeom>
                    <a:noFill/>
                    <a:ln>
                      <a:noFill/>
                    </a:ln>
                  </pic:spPr>
                </pic:pic>
              </a:graphicData>
            </a:graphic>
          </wp:inline>
        </w:drawing>
      </w:r>
    </w:p>
    <w:p w:rsidR="004F49B3" w:rsidDel="00262DDA" w:rsidRDefault="00262DDA" w:rsidP="004F49B3">
      <w:pPr>
        <w:pStyle w:val="a4"/>
        <w:shd w:val="clear" w:color="auto" w:fill="FFFFFF"/>
        <w:spacing w:before="0" w:beforeAutospacing="0" w:after="150" w:afterAutospacing="0"/>
        <w:rPr>
          <w:del w:id="34" w:author="Young Jiang" w:date="2019-01-02T01:36:00Z"/>
          <w:rFonts w:ascii="微软雅黑" w:eastAsia="微软雅黑" w:hAnsi="微软雅黑"/>
          <w:color w:val="404040"/>
          <w:sz w:val="21"/>
          <w:szCs w:val="21"/>
        </w:rPr>
      </w:pPr>
      <w:ins w:id="35" w:author="Young Jiang" w:date="2019-01-02T01:36:00Z">
        <w:r>
          <w:rPr>
            <w:rFonts w:ascii="微软雅黑" w:eastAsia="微软雅黑" w:hAnsi="微软雅黑" w:hint="eastAsia"/>
            <w:color w:val="404040"/>
            <w:sz w:val="21"/>
            <w:szCs w:val="21"/>
          </w:rPr>
          <w:t>其中</w:t>
        </w:r>
      </w:ins>
      <w:del w:id="36" w:author="Young Jiang" w:date="2019-01-02T01:36:00Z">
        <w:r w:rsidR="004F49B3" w:rsidDel="00262DDA">
          <w:rPr>
            <w:rFonts w:ascii="微软雅黑" w:eastAsia="微软雅黑" w:hAnsi="微软雅黑" w:hint="eastAsia"/>
            <w:color w:val="404040"/>
            <w:sz w:val="21"/>
            <w:szCs w:val="21"/>
          </w:rPr>
          <w:delText>在哪里</w:delText>
        </w:r>
      </w:del>
    </w:p>
    <w:p w:rsidR="00262DDA" w:rsidRPr="00262DDA" w:rsidRDefault="00262DDA" w:rsidP="004F49B3">
      <w:pPr>
        <w:pStyle w:val="a4"/>
        <w:shd w:val="clear" w:color="auto" w:fill="FFFFFF"/>
        <w:spacing w:before="0" w:beforeAutospacing="0" w:after="150" w:afterAutospacing="0"/>
        <w:rPr>
          <w:ins w:id="37" w:author="Young Jiang" w:date="2019-01-02T01:36:00Z"/>
          <w:rFonts w:ascii="微软雅黑" w:eastAsia="微软雅黑" w:hAnsi="微软雅黑" w:hint="eastAsia"/>
          <w:color w:val="404040"/>
          <w:sz w:val="21"/>
          <w:szCs w:val="21"/>
          <w:rPrChange w:id="38" w:author="Young Jiang" w:date="2019-01-02T01:36:00Z">
            <w:rPr>
              <w:ins w:id="39" w:author="Young Jiang" w:date="2019-01-02T01:36:00Z"/>
              <w:rFonts w:ascii="微软雅黑" w:eastAsia="微软雅黑" w:hAnsi="微软雅黑" w:hint="eastAsia"/>
              <w:color w:val="404040"/>
              <w:sz w:val="21"/>
              <w:szCs w:val="21"/>
            </w:rPr>
          </w:rPrChange>
        </w:rPr>
      </w:pP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Times New Roman" w:eastAsia="微软雅黑" w:hAnsi="Times New Roman" w:cs="Times New Roman"/>
          <w:noProof/>
          <w:color w:val="404040"/>
          <w:sz w:val="21"/>
          <w:szCs w:val="21"/>
        </w:rPr>
        <w:drawing>
          <wp:inline distT="0" distB="0" distL="0" distR="0">
            <wp:extent cx="333375" cy="123825"/>
            <wp:effectExtent l="0" t="0" r="9525" b="9525"/>
            <wp:docPr id="217" name="图片 217" descr="https://ww2.mathworks.cn/help/examples/driving/win64/ForwardCollisionWarningUsingSensorFusionExample_eq0786349138562884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2.mathworks.cn/help/examples/driving/win64/ForwardCollisionWarningUsingSensorFusionExample_eq078634913856288431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rFonts w:ascii="微软雅黑" w:eastAsia="微软雅黑" w:hAnsi="微软雅黑" w:hint="eastAsia"/>
          <w:color w:val="404040"/>
          <w:sz w:val="21"/>
          <w:szCs w:val="21"/>
        </w:rPr>
        <w:t>是前向碰撞警告距离。</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Times New Roman" w:eastAsia="微软雅黑" w:hAnsi="Times New Roman" w:cs="Times New Roman"/>
          <w:noProof/>
          <w:color w:val="404040"/>
          <w:sz w:val="21"/>
          <w:szCs w:val="21"/>
        </w:rPr>
        <w:drawing>
          <wp:inline distT="0" distB="0" distL="0" distR="0">
            <wp:extent cx="190500" cy="85725"/>
            <wp:effectExtent l="0" t="0" r="0" b="9525"/>
            <wp:docPr id="216" name="图片 216" descr="https://ww2.mathworks.cn/help/examples/driving/win64/ForwardCollisionWarningUsingSensorFusionExample_eq1144778727885791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2.mathworks.cn/help/examples/driving/win64/ForwardCollisionWarningUsingSensorFusionExample_eq1144778727885791157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 cy="85725"/>
                    </a:xfrm>
                    <a:prstGeom prst="rect">
                      <a:avLst/>
                    </a:prstGeom>
                    <a:noFill/>
                    <a:ln>
                      <a:noFill/>
                    </a:ln>
                  </pic:spPr>
                </pic:pic>
              </a:graphicData>
            </a:graphic>
          </wp:inline>
        </w:drawing>
      </w:r>
      <w:r>
        <w:rPr>
          <w:rFonts w:ascii="微软雅黑" w:eastAsia="微软雅黑" w:hAnsi="微软雅黑" w:hint="eastAsia"/>
          <w:color w:val="404040"/>
          <w:sz w:val="21"/>
          <w:szCs w:val="21"/>
        </w:rPr>
        <w:t>是两辆车之间的相对速度。</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Times New Roman" w:eastAsia="微软雅黑" w:hAnsi="Times New Roman" w:cs="Times New Roman"/>
          <w:noProof/>
          <w:color w:val="404040"/>
          <w:sz w:val="21"/>
          <w:szCs w:val="21"/>
        </w:rPr>
        <w:drawing>
          <wp:inline distT="0" distB="0" distL="0" distR="0">
            <wp:extent cx="266700" cy="85725"/>
            <wp:effectExtent l="0" t="0" r="0" b="9525"/>
            <wp:docPr id="215" name="图片 215" descr="https://ww2.mathworks.cn/help/examples/driving/win64/ForwardCollisionWarningUsingSensorFusionExample_eq14774734255238073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2.mathworks.cn/help/examples/driving/win64/ForwardCollisionWarningUsingSensorFusionExample_eq147747342552380737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700" cy="85725"/>
                    </a:xfrm>
                    <a:prstGeom prst="rect">
                      <a:avLst/>
                    </a:prstGeom>
                    <a:noFill/>
                    <a:ln>
                      <a:noFill/>
                    </a:ln>
                  </pic:spPr>
                </pic:pic>
              </a:graphicData>
            </a:graphic>
          </wp:inline>
        </w:drawing>
      </w:r>
      <w:r>
        <w:rPr>
          <w:rFonts w:ascii="微软雅黑" w:eastAsia="微软雅黑" w:hAnsi="微软雅黑" w:hint="eastAsia"/>
          <w:color w:val="404040"/>
          <w:sz w:val="21"/>
          <w:szCs w:val="21"/>
        </w:rPr>
        <w:t>是最大减速, 定义为重力加速度的40%。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function</w:t>
      </w:r>
      <w:r>
        <w:rPr>
          <w:rFonts w:ascii="Consolas" w:hAnsi="Consolas"/>
          <w:color w:val="404040"/>
        </w:rPr>
        <w:t xml:space="preserve"> mostImportantObject = findMostImportantObject(</w:t>
      </w:r>
      <w:proofErr w:type="gramStart"/>
      <w:r>
        <w:rPr>
          <w:rFonts w:ascii="Consolas" w:hAnsi="Consolas"/>
          <w:color w:val="404040"/>
        </w:rPr>
        <w:t>confirmedTracks,egoLane</w:t>
      </w:r>
      <w:proofErr w:type="gramEnd"/>
      <w:r>
        <w:rPr>
          <w:rFonts w:ascii="Consolas" w:hAnsi="Consolas"/>
          <w:color w:val="404040"/>
        </w:rPr>
        <w:t>,positionSelector,velocitySelector)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Initialize outputs and parameters</w:t>
      </w:r>
    </w:p>
    <w:p w:rsidR="004F49B3" w:rsidRDefault="004F49B3" w:rsidP="004F49B3">
      <w:pPr>
        <w:pStyle w:val="HTML"/>
        <w:rPr>
          <w:rFonts w:ascii="Consolas" w:hAnsi="Consolas"/>
          <w:color w:val="404040"/>
        </w:rPr>
      </w:pPr>
      <w:r>
        <w:rPr>
          <w:rFonts w:ascii="Consolas" w:hAnsi="Consolas"/>
          <w:color w:val="404040"/>
        </w:rPr>
        <w:lastRenderedPageBreak/>
        <w:t xml:space="preserve">        MIO = [</w:t>
      </w:r>
      <w:proofErr w:type="gramStart"/>
      <w:r>
        <w:rPr>
          <w:rFonts w:ascii="Consolas" w:hAnsi="Consolas"/>
          <w:color w:val="404040"/>
        </w:rPr>
        <w:t xml:space="preserve">];   </w:t>
      </w:r>
      <w:proofErr w:type="gramEnd"/>
      <w:r>
        <w:rPr>
          <w:rFonts w:ascii="Consolas" w:hAnsi="Consolas"/>
          <w:color w:val="404040"/>
        </w:rPr>
        <w:t xml:space="preserve">            </w:t>
      </w:r>
      <w:r>
        <w:rPr>
          <w:rFonts w:ascii="Consolas" w:hAnsi="Consolas"/>
          <w:color w:val="228B22"/>
        </w:rPr>
        <w:t>% By default, there is no MIO</w:t>
      </w:r>
    </w:p>
    <w:p w:rsidR="004F49B3" w:rsidRDefault="004F49B3" w:rsidP="004F49B3">
      <w:pPr>
        <w:pStyle w:val="HTML"/>
        <w:rPr>
          <w:rFonts w:ascii="Consolas" w:hAnsi="Consolas"/>
          <w:color w:val="404040"/>
        </w:rPr>
      </w:pPr>
      <w:r>
        <w:rPr>
          <w:rFonts w:ascii="Consolas" w:hAnsi="Consolas"/>
          <w:color w:val="404040"/>
        </w:rPr>
        <w:t xml:space="preserve">        trackID = [</w:t>
      </w:r>
      <w:proofErr w:type="gramStart"/>
      <w:r>
        <w:rPr>
          <w:rFonts w:ascii="Consolas" w:hAnsi="Consolas"/>
          <w:color w:val="404040"/>
        </w:rPr>
        <w:t xml:space="preserve">];   </w:t>
      </w:r>
      <w:proofErr w:type="gramEnd"/>
      <w:r>
        <w:rPr>
          <w:rFonts w:ascii="Consolas" w:hAnsi="Consolas"/>
          <w:color w:val="404040"/>
        </w:rPr>
        <w:t xml:space="preserve">        </w:t>
      </w:r>
      <w:r>
        <w:rPr>
          <w:rFonts w:ascii="Consolas" w:hAnsi="Consolas"/>
          <w:color w:val="228B22"/>
        </w:rPr>
        <w:t>% By default, there is no trackID associated with an MIO</w:t>
      </w:r>
    </w:p>
    <w:p w:rsidR="004F49B3" w:rsidRDefault="004F49B3" w:rsidP="004F49B3">
      <w:pPr>
        <w:pStyle w:val="HTML"/>
        <w:rPr>
          <w:rFonts w:ascii="Consolas" w:hAnsi="Consolas"/>
          <w:color w:val="404040"/>
        </w:rPr>
      </w:pPr>
      <w:r>
        <w:rPr>
          <w:rFonts w:ascii="Consolas" w:hAnsi="Consolas"/>
          <w:color w:val="404040"/>
        </w:rPr>
        <w:t xml:space="preserve">        FCW = </w:t>
      </w:r>
      <w:proofErr w:type="gramStart"/>
      <w:r>
        <w:rPr>
          <w:rFonts w:ascii="Consolas" w:hAnsi="Consolas"/>
          <w:color w:val="404040"/>
        </w:rPr>
        <w:t xml:space="preserve">3;   </w:t>
      </w:r>
      <w:proofErr w:type="gramEnd"/>
      <w:r>
        <w:rPr>
          <w:rFonts w:ascii="Consolas" w:hAnsi="Consolas"/>
          <w:color w:val="404040"/>
        </w:rPr>
        <w:t xml:space="preserve">             </w:t>
      </w:r>
      <w:r>
        <w:rPr>
          <w:rFonts w:ascii="Consolas" w:hAnsi="Consolas"/>
          <w:color w:val="228B22"/>
        </w:rPr>
        <w:t>% By default, if there is no MIO, then FCW is 'safe'</w:t>
      </w:r>
    </w:p>
    <w:p w:rsidR="004F49B3" w:rsidRDefault="004F49B3" w:rsidP="004F49B3">
      <w:pPr>
        <w:pStyle w:val="HTML"/>
        <w:rPr>
          <w:rFonts w:ascii="Consolas" w:hAnsi="Consolas"/>
          <w:color w:val="404040"/>
        </w:rPr>
      </w:pPr>
      <w:r>
        <w:rPr>
          <w:rFonts w:ascii="Consolas" w:hAnsi="Consolas"/>
          <w:color w:val="404040"/>
        </w:rPr>
        <w:t xml:space="preserve">        threatColor = </w:t>
      </w:r>
      <w:r>
        <w:rPr>
          <w:rFonts w:ascii="Consolas" w:hAnsi="Consolas"/>
          <w:color w:val="A020F0"/>
        </w:rPr>
        <w:t>'green</w:t>
      </w:r>
      <w:proofErr w:type="gramStart"/>
      <w:r>
        <w:rPr>
          <w:rFonts w:ascii="Consolas" w:hAnsi="Consolas"/>
          <w:color w:val="A020F0"/>
        </w:rPr>
        <w:t>'</w:t>
      </w:r>
      <w:r>
        <w:rPr>
          <w:rFonts w:ascii="Consolas" w:hAnsi="Consolas"/>
          <w:color w:val="404040"/>
        </w:rPr>
        <w:t xml:space="preserve">;  </w:t>
      </w:r>
      <w:r>
        <w:rPr>
          <w:rFonts w:ascii="Consolas" w:hAnsi="Consolas"/>
          <w:color w:val="228B22"/>
        </w:rPr>
        <w:t>%</w:t>
      </w:r>
      <w:proofErr w:type="gramEnd"/>
      <w:r>
        <w:rPr>
          <w:rFonts w:ascii="Consolas" w:hAnsi="Consolas"/>
          <w:color w:val="228B22"/>
        </w:rPr>
        <w:t xml:space="preserve"> By default, the threat color is green</w:t>
      </w:r>
    </w:p>
    <w:p w:rsidR="004F49B3" w:rsidRDefault="004F49B3" w:rsidP="004F49B3">
      <w:pPr>
        <w:pStyle w:val="HTML"/>
        <w:rPr>
          <w:rFonts w:ascii="Consolas" w:hAnsi="Consolas"/>
          <w:color w:val="404040"/>
        </w:rPr>
      </w:pPr>
      <w:r>
        <w:rPr>
          <w:rFonts w:ascii="Consolas" w:hAnsi="Consolas"/>
          <w:color w:val="404040"/>
        </w:rPr>
        <w:t xml:space="preserve">        maxX = </w:t>
      </w:r>
      <w:proofErr w:type="gramStart"/>
      <w:r>
        <w:rPr>
          <w:rFonts w:ascii="Consolas" w:hAnsi="Consolas"/>
          <w:color w:val="404040"/>
        </w:rPr>
        <w:t xml:space="preserve">1000;  </w:t>
      </w:r>
      <w:r>
        <w:rPr>
          <w:rFonts w:ascii="Consolas" w:hAnsi="Consolas"/>
          <w:color w:val="228B22"/>
        </w:rPr>
        <w:t>%</w:t>
      </w:r>
      <w:proofErr w:type="gramEnd"/>
      <w:r>
        <w:rPr>
          <w:rFonts w:ascii="Consolas" w:hAnsi="Consolas"/>
          <w:color w:val="228B22"/>
        </w:rPr>
        <w:t xml:space="preserve"> Far enough forward so that no track is expected to exceed this distance</w:t>
      </w:r>
    </w:p>
    <w:p w:rsidR="004F49B3" w:rsidRDefault="004F49B3" w:rsidP="004F49B3">
      <w:pPr>
        <w:pStyle w:val="HTML"/>
        <w:rPr>
          <w:rFonts w:ascii="Consolas" w:hAnsi="Consolas"/>
          <w:color w:val="404040"/>
        </w:rPr>
      </w:pPr>
      <w:r>
        <w:rPr>
          <w:rFonts w:ascii="Consolas" w:hAnsi="Consolas"/>
          <w:color w:val="404040"/>
        </w:rPr>
        <w:t xml:space="preserve">        gAccel = 9.8; </w:t>
      </w:r>
      <w:r>
        <w:rPr>
          <w:rFonts w:ascii="Consolas" w:hAnsi="Consolas"/>
          <w:color w:val="228B22"/>
        </w:rPr>
        <w:t>% Constant gravity acceleration, in m/s^2</w:t>
      </w:r>
    </w:p>
    <w:p w:rsidR="004F49B3" w:rsidRDefault="004F49B3" w:rsidP="004F49B3">
      <w:pPr>
        <w:pStyle w:val="HTML"/>
        <w:rPr>
          <w:rFonts w:ascii="Consolas" w:hAnsi="Consolas"/>
          <w:color w:val="404040"/>
        </w:rPr>
      </w:pPr>
      <w:r>
        <w:rPr>
          <w:rFonts w:ascii="Consolas" w:hAnsi="Consolas"/>
          <w:color w:val="404040"/>
        </w:rPr>
        <w:t xml:space="preserve">        maxDeceleration = 0.4 * gAccel; </w:t>
      </w:r>
      <w:r>
        <w:rPr>
          <w:rFonts w:ascii="Consolas" w:hAnsi="Consolas"/>
          <w:color w:val="228B22"/>
        </w:rPr>
        <w:t>% Euro NCAP AEB definition</w:t>
      </w:r>
    </w:p>
    <w:p w:rsidR="004F49B3" w:rsidRDefault="004F49B3" w:rsidP="004F49B3">
      <w:pPr>
        <w:pStyle w:val="HTML"/>
        <w:rPr>
          <w:rFonts w:ascii="Consolas" w:hAnsi="Consolas"/>
          <w:color w:val="404040"/>
        </w:rPr>
      </w:pPr>
      <w:r>
        <w:rPr>
          <w:rFonts w:ascii="Consolas" w:hAnsi="Consolas"/>
          <w:color w:val="404040"/>
        </w:rPr>
        <w:t xml:space="preserve">        delayTime = 1.2; </w:t>
      </w:r>
      <w:r>
        <w:rPr>
          <w:rFonts w:ascii="Consolas" w:hAnsi="Consolas"/>
          <w:color w:val="228B22"/>
        </w:rPr>
        <w:t>% Delay time for a driver before starting to brake, in seconds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positions = </w:t>
      </w:r>
      <w:proofErr w:type="gramStart"/>
      <w:r>
        <w:rPr>
          <w:rFonts w:ascii="Consolas" w:hAnsi="Consolas"/>
          <w:color w:val="404040"/>
        </w:rPr>
        <w:t>getTrackPositions(</w:t>
      </w:r>
      <w:proofErr w:type="gramEnd"/>
      <w:r>
        <w:rPr>
          <w:rFonts w:ascii="Consolas" w:hAnsi="Consolas"/>
          <w:color w:val="404040"/>
        </w:rPr>
        <w:t>confirmedTracks, positionSelector);</w:t>
      </w:r>
    </w:p>
    <w:p w:rsidR="004F49B3" w:rsidRDefault="004F49B3" w:rsidP="004F49B3">
      <w:pPr>
        <w:pStyle w:val="HTML"/>
        <w:rPr>
          <w:rFonts w:ascii="Consolas" w:hAnsi="Consolas"/>
          <w:color w:val="404040"/>
        </w:rPr>
      </w:pPr>
      <w:r>
        <w:rPr>
          <w:rFonts w:ascii="Consolas" w:hAnsi="Consolas"/>
          <w:color w:val="404040"/>
        </w:rPr>
        <w:t xml:space="preserve">        velocities = </w:t>
      </w:r>
      <w:proofErr w:type="gramStart"/>
      <w:r>
        <w:rPr>
          <w:rFonts w:ascii="Consolas" w:hAnsi="Consolas"/>
          <w:color w:val="404040"/>
        </w:rPr>
        <w:t>getTrackVelocities(</w:t>
      </w:r>
      <w:proofErr w:type="gramEnd"/>
      <w:r>
        <w:rPr>
          <w:rFonts w:ascii="Consolas" w:hAnsi="Consolas"/>
          <w:color w:val="404040"/>
        </w:rPr>
        <w:t>confirmedTracks, velocitySelector);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w:t>
      </w:r>
      <w:proofErr w:type="gramStart"/>
      <w:r>
        <w:rPr>
          <w:rFonts w:ascii="Consolas" w:hAnsi="Consolas"/>
          <w:color w:val="404040"/>
        </w:rPr>
        <w:t>1:numel</w:t>
      </w:r>
      <w:proofErr w:type="gramEnd"/>
      <w:r>
        <w:rPr>
          <w:rFonts w:ascii="Consolas" w:hAnsi="Consolas"/>
          <w:color w:val="404040"/>
        </w:rPr>
        <w:t>(confirmedTracks)</w:t>
      </w:r>
    </w:p>
    <w:p w:rsidR="004F49B3" w:rsidRDefault="004F49B3" w:rsidP="004F49B3">
      <w:pPr>
        <w:pStyle w:val="HTML"/>
        <w:rPr>
          <w:rFonts w:ascii="Consolas" w:hAnsi="Consolas"/>
          <w:color w:val="404040"/>
        </w:rPr>
      </w:pPr>
      <w:r>
        <w:rPr>
          <w:rFonts w:ascii="Consolas" w:hAnsi="Consolas"/>
          <w:color w:val="404040"/>
        </w:rPr>
        <w:t xml:space="preserve">            x = positions(i,1);</w:t>
      </w:r>
    </w:p>
    <w:p w:rsidR="004F49B3" w:rsidRDefault="004F49B3" w:rsidP="004F49B3">
      <w:pPr>
        <w:pStyle w:val="HTML"/>
        <w:rPr>
          <w:rFonts w:ascii="Consolas" w:hAnsi="Consolas"/>
          <w:color w:val="404040"/>
        </w:rPr>
      </w:pPr>
      <w:r>
        <w:rPr>
          <w:rFonts w:ascii="Consolas" w:hAnsi="Consolas"/>
          <w:color w:val="404040"/>
        </w:rPr>
        <w:t xml:space="preserve">            y = positions(i,2);</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relSpeed = velocities(i,1); </w:t>
      </w:r>
      <w:r>
        <w:rPr>
          <w:rFonts w:ascii="Consolas" w:hAnsi="Consolas"/>
          <w:color w:val="228B22"/>
        </w:rPr>
        <w:t>% The relative speed between the cars, along the lane</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x &lt; maxX &amp;&amp; x &gt; 0 </w:t>
      </w:r>
      <w:r>
        <w:rPr>
          <w:rFonts w:ascii="Consolas" w:hAnsi="Consolas"/>
          <w:color w:val="228B22"/>
        </w:rPr>
        <w:t>% No point checking otherwise</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yleftLane  =</w:t>
      </w:r>
      <w:proofErr w:type="gramEnd"/>
      <w:r>
        <w:rPr>
          <w:rFonts w:ascii="Consolas" w:hAnsi="Consolas"/>
          <w:color w:val="404040"/>
        </w:rPr>
        <w:t xml:space="preserve"> polyval(egoLane.left,  x);</w:t>
      </w:r>
    </w:p>
    <w:p w:rsidR="004F49B3" w:rsidRDefault="004F49B3" w:rsidP="004F49B3">
      <w:pPr>
        <w:pStyle w:val="HTML"/>
        <w:rPr>
          <w:rFonts w:ascii="Consolas" w:hAnsi="Consolas"/>
          <w:color w:val="404040"/>
        </w:rPr>
      </w:pPr>
      <w:r>
        <w:rPr>
          <w:rFonts w:ascii="Consolas" w:hAnsi="Consolas"/>
          <w:color w:val="404040"/>
        </w:rPr>
        <w:t xml:space="preserve">                yrightLane = </w:t>
      </w:r>
      <w:proofErr w:type="gramStart"/>
      <w:r>
        <w:rPr>
          <w:rFonts w:ascii="Consolas" w:hAnsi="Consolas"/>
          <w:color w:val="404040"/>
        </w:rPr>
        <w:t>polyval(</w:t>
      </w:r>
      <w:proofErr w:type="gramEnd"/>
      <w:r>
        <w:rPr>
          <w:rFonts w:ascii="Consolas" w:hAnsi="Consolas"/>
          <w:color w:val="404040"/>
        </w:rPr>
        <w:t>egoLane.right, x);</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(yrightLane &lt;= y) &amp;&amp; (y &lt;= yleftLane)</w:t>
      </w:r>
    </w:p>
    <w:p w:rsidR="004F49B3" w:rsidRDefault="004F49B3" w:rsidP="004F49B3">
      <w:pPr>
        <w:pStyle w:val="HTML"/>
        <w:rPr>
          <w:rFonts w:ascii="Consolas" w:hAnsi="Consolas"/>
          <w:color w:val="404040"/>
        </w:rPr>
      </w:pPr>
      <w:r>
        <w:rPr>
          <w:rFonts w:ascii="Consolas" w:hAnsi="Consolas"/>
          <w:color w:val="404040"/>
        </w:rPr>
        <w:t xml:space="preserve">                    maxX = x;</w:t>
      </w:r>
    </w:p>
    <w:p w:rsidR="004F49B3" w:rsidRDefault="004F49B3" w:rsidP="004F49B3">
      <w:pPr>
        <w:pStyle w:val="HTML"/>
        <w:rPr>
          <w:rFonts w:ascii="Consolas" w:hAnsi="Consolas"/>
          <w:color w:val="404040"/>
        </w:rPr>
      </w:pPr>
      <w:r>
        <w:rPr>
          <w:rFonts w:ascii="Consolas" w:hAnsi="Consolas"/>
          <w:color w:val="404040"/>
        </w:rPr>
        <w:t xml:space="preserve">                    trackID = i;</w:t>
      </w:r>
    </w:p>
    <w:p w:rsidR="004F49B3" w:rsidRDefault="004F49B3" w:rsidP="004F49B3">
      <w:pPr>
        <w:pStyle w:val="HTML"/>
        <w:rPr>
          <w:rFonts w:ascii="Consolas" w:hAnsi="Consolas"/>
          <w:color w:val="404040"/>
        </w:rPr>
      </w:pPr>
      <w:r>
        <w:rPr>
          <w:rFonts w:ascii="Consolas" w:hAnsi="Consolas"/>
          <w:color w:val="404040"/>
        </w:rPr>
        <w:t xml:space="preserve">                    MIO = confirmedTracks(i</w:t>
      </w:r>
      <w:proofErr w:type="gramStart"/>
      <w:r>
        <w:rPr>
          <w:rFonts w:ascii="Consolas" w:hAnsi="Consolas"/>
          <w:color w:val="404040"/>
        </w:rPr>
        <w:t>).TrackID</w:t>
      </w:r>
      <w:proofErr w:type="gramEnd"/>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relSpeed &lt; 0 </w:t>
      </w:r>
      <w:r>
        <w:rPr>
          <w:rFonts w:ascii="Consolas" w:hAnsi="Consolas"/>
          <w:color w:val="228B22"/>
        </w:rPr>
        <w:t>% Relative speed indicates object is getting closer</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Calculate expected braking distance according to</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Euro NCAP AEB Test Protocol</w:t>
      </w:r>
    </w:p>
    <w:p w:rsidR="004F49B3" w:rsidRDefault="004F49B3" w:rsidP="004F49B3">
      <w:pPr>
        <w:pStyle w:val="HTML"/>
        <w:rPr>
          <w:rFonts w:ascii="Consolas" w:hAnsi="Consolas"/>
          <w:color w:val="404040"/>
        </w:rPr>
      </w:pPr>
      <w:r>
        <w:rPr>
          <w:rFonts w:ascii="Consolas" w:hAnsi="Consolas"/>
          <w:color w:val="404040"/>
        </w:rPr>
        <w:t xml:space="preserve">                        d = abs(relSpeed) * delayTime + relSpeed^2 / 2 / maxDeceleration;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x &lt;= d </w:t>
      </w:r>
      <w:r>
        <w:rPr>
          <w:rFonts w:ascii="Consolas" w:hAnsi="Consolas"/>
          <w:color w:val="228B22"/>
        </w:rPr>
        <w:t>% 'warn'</w:t>
      </w:r>
    </w:p>
    <w:p w:rsidR="004F49B3" w:rsidRDefault="004F49B3" w:rsidP="004F49B3">
      <w:pPr>
        <w:pStyle w:val="HTML"/>
        <w:rPr>
          <w:rFonts w:ascii="Consolas" w:hAnsi="Consolas"/>
          <w:color w:val="404040"/>
        </w:rPr>
      </w:pPr>
      <w:r>
        <w:rPr>
          <w:rFonts w:ascii="Consolas" w:hAnsi="Consolas"/>
          <w:color w:val="404040"/>
        </w:rPr>
        <w:t xml:space="preserve">                            FCW = 1;</w:t>
      </w:r>
    </w:p>
    <w:p w:rsidR="004F49B3" w:rsidRDefault="004F49B3" w:rsidP="004F49B3">
      <w:pPr>
        <w:pStyle w:val="HTML"/>
        <w:rPr>
          <w:rFonts w:ascii="Consolas" w:hAnsi="Consolas"/>
          <w:color w:val="404040"/>
        </w:rPr>
      </w:pPr>
      <w:r>
        <w:rPr>
          <w:rFonts w:ascii="Consolas" w:hAnsi="Consolas"/>
          <w:color w:val="404040"/>
        </w:rPr>
        <w:t xml:space="preserve">                            threatColor = </w:t>
      </w:r>
      <w:r>
        <w:rPr>
          <w:rFonts w:ascii="Consolas" w:hAnsi="Consolas"/>
          <w:color w:val="A020F0"/>
        </w:rPr>
        <w:t>'red'</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else</w:t>
      </w:r>
      <w:r>
        <w:rPr>
          <w:rFonts w:ascii="Consolas" w:hAnsi="Consolas"/>
          <w:color w:val="404040"/>
        </w:rPr>
        <w:t xml:space="preserve"> </w:t>
      </w:r>
      <w:r>
        <w:rPr>
          <w:rFonts w:ascii="Consolas" w:hAnsi="Consolas"/>
          <w:color w:val="228B22"/>
        </w:rPr>
        <w:t>% 'caution'</w:t>
      </w:r>
    </w:p>
    <w:p w:rsidR="004F49B3" w:rsidRDefault="004F49B3" w:rsidP="004F49B3">
      <w:pPr>
        <w:pStyle w:val="HTML"/>
        <w:rPr>
          <w:rFonts w:ascii="Consolas" w:hAnsi="Consolas"/>
          <w:color w:val="404040"/>
        </w:rPr>
      </w:pPr>
      <w:r>
        <w:rPr>
          <w:rFonts w:ascii="Consolas" w:hAnsi="Consolas"/>
          <w:color w:val="404040"/>
        </w:rPr>
        <w:lastRenderedPageBreak/>
        <w:t xml:space="preserve">                            FCW = 2;</w:t>
      </w:r>
    </w:p>
    <w:p w:rsidR="004F49B3" w:rsidRDefault="004F49B3" w:rsidP="004F49B3">
      <w:pPr>
        <w:pStyle w:val="HTML"/>
        <w:rPr>
          <w:rFonts w:ascii="Consolas" w:hAnsi="Consolas"/>
          <w:color w:val="404040"/>
        </w:rPr>
      </w:pPr>
      <w:r>
        <w:rPr>
          <w:rFonts w:ascii="Consolas" w:hAnsi="Consolas"/>
          <w:color w:val="404040"/>
        </w:rPr>
        <w:t xml:space="preserve">                            threatColor = </w:t>
      </w:r>
      <w:r>
        <w:rPr>
          <w:rFonts w:ascii="Consolas" w:hAnsi="Consolas"/>
          <w:color w:val="A020F0"/>
        </w:rPr>
        <w:t>'yellow'</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mostImportantObject = </w:t>
      </w:r>
      <w:proofErr w:type="gramStart"/>
      <w:r>
        <w:rPr>
          <w:rFonts w:ascii="Consolas" w:hAnsi="Consolas"/>
          <w:color w:val="404040"/>
        </w:rPr>
        <w:t>struct(</w:t>
      </w:r>
      <w:proofErr w:type="gramEnd"/>
      <w:r>
        <w:rPr>
          <w:rFonts w:ascii="Consolas" w:hAnsi="Consolas"/>
          <w:color w:val="A020F0"/>
        </w:rPr>
        <w:t>'ObjectID'</w:t>
      </w:r>
      <w:r>
        <w:rPr>
          <w:rFonts w:ascii="Consolas" w:hAnsi="Consolas"/>
          <w:color w:val="404040"/>
        </w:rPr>
        <w:t xml:space="preserve">, MIO, </w:t>
      </w:r>
      <w:r>
        <w:rPr>
          <w:rFonts w:ascii="Consolas" w:hAnsi="Consolas"/>
          <w:color w:val="A020F0"/>
        </w:rPr>
        <w:t>'TrackIndex'</w:t>
      </w:r>
      <w:r>
        <w:rPr>
          <w:rFonts w:ascii="Consolas" w:hAnsi="Consolas"/>
          <w:color w:val="404040"/>
        </w:rPr>
        <w:t xml:space="preserve">, trackID, </w:t>
      </w:r>
      <w:r>
        <w:rPr>
          <w:rFonts w:ascii="Consolas" w:hAnsi="Consolas"/>
          <w:color w:val="A020F0"/>
        </w:rPr>
        <w:t>'Warning'</w:t>
      </w:r>
      <w:r>
        <w:rPr>
          <w:rFonts w:ascii="Consolas" w:hAnsi="Consolas"/>
          <w:color w:val="404040"/>
        </w:rPr>
        <w:t xml:space="preserve">, FCW, </w:t>
      </w:r>
      <w:r>
        <w:rPr>
          <w:rFonts w:ascii="Consolas" w:hAnsi="Consolas"/>
          <w:color w:val="A020F0"/>
        </w:rPr>
        <w:t>'ThreatColor'</w:t>
      </w:r>
      <w:r>
        <w:rPr>
          <w:rFonts w:ascii="Consolas" w:hAnsi="Consolas"/>
          <w:color w:val="404040"/>
        </w:rPr>
        <w:t>, threatColor);</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extent cx="5927019" cy="2524125"/>
            <wp:effectExtent l="0" t="0" r="0" b="0"/>
            <wp:docPr id="214" name="图片 214" descr="https://ww2.mathworks.cn/help/examples/driving/win64/ForwardCollisionWarningUsingSensorFus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2.mathworks.cn/help/examples/driving/win64/ForwardCollisionWarningUsingSensorFusionExample_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333" cy="2526814"/>
                    </a:xfrm>
                    <a:prstGeom prst="rect">
                      <a:avLst/>
                    </a:prstGeom>
                    <a:noFill/>
                    <a:ln>
                      <a:noFill/>
                    </a:ln>
                  </pic:spPr>
                </pic:pic>
              </a:graphicData>
            </a:graphic>
          </wp:inline>
        </w:drawing>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总结</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本示例演示如何为配备了视觉、雷达和 IMU 传感器的车辆创建前碰撞警告系统。它使用</w:t>
      </w:r>
      <w:r>
        <w:rPr>
          <w:rStyle w:val="HTML1"/>
          <w:rFonts w:ascii="Consolas" w:hAnsi="Consolas"/>
          <w:color w:val="404040"/>
        </w:rPr>
        <w:t>objectDetection</w:t>
      </w:r>
      <w:r>
        <w:rPr>
          <w:rFonts w:ascii="微软雅黑" w:eastAsia="微软雅黑" w:hAnsi="微软雅黑" w:hint="eastAsia"/>
          <w:color w:val="404040"/>
          <w:sz w:val="21"/>
          <w:szCs w:val="21"/>
        </w:rPr>
        <w:t>对象将传感器报告传递给融合它们的</w:t>
      </w:r>
      <w:r>
        <w:rPr>
          <w:rStyle w:val="HTML1"/>
          <w:rFonts w:ascii="Consolas" w:hAnsi="Consolas"/>
          <w:color w:val="404040"/>
        </w:rPr>
        <w:t>multiObjectTracker</w:t>
      </w:r>
      <w:r>
        <w:rPr>
          <w:rFonts w:ascii="微软雅黑" w:eastAsia="微软雅黑" w:hAnsi="微软雅黑" w:hint="eastAsia"/>
          <w:color w:val="404040"/>
          <w:sz w:val="21"/>
          <w:szCs w:val="21"/>
        </w:rPr>
        <w:t>对象和在 ego 汽车前面跟踪的对象。</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尝试使用不同的跟踪器参数来查看它们如何影响跟踪质量。尝试修改跟踪过滤器以使用</w:t>
      </w:r>
      <w:r>
        <w:rPr>
          <w:rStyle w:val="HTML1"/>
          <w:rFonts w:ascii="Consolas" w:hAnsi="Consolas"/>
          <w:color w:val="404040"/>
        </w:rPr>
        <w:t>trackingKF</w:t>
      </w:r>
      <w:r>
        <w:rPr>
          <w:rFonts w:ascii="微软雅黑" w:eastAsia="微软雅黑" w:hAnsi="微软雅黑" w:hint="eastAsia"/>
          <w:color w:val="404040"/>
          <w:sz w:val="21"/>
          <w:szCs w:val="21"/>
        </w:rPr>
        <w:t>或</w:t>
      </w:r>
      <w:r>
        <w:rPr>
          <w:rStyle w:val="HTML1"/>
          <w:rFonts w:ascii="Consolas" w:hAnsi="Consolas"/>
          <w:color w:val="404040"/>
        </w:rPr>
        <w:t>trackingUKF</w:t>
      </w:r>
      <w:r>
        <w:rPr>
          <w:rFonts w:ascii="微软雅黑" w:eastAsia="微软雅黑" w:hAnsi="微软雅黑" w:hint="eastAsia"/>
          <w:color w:val="404040"/>
          <w:sz w:val="21"/>
          <w:szCs w:val="21"/>
        </w:rPr>
        <w:t>, 或定义不同的运动模型, 例如恒定速度或恒定转弯。最后, 您可以尝试定义自己的运动模型。</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支持功能</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readSensorRecordingsFile</w:t>
      </w:r>
      <w:r>
        <w:rPr>
          <w:rFonts w:ascii="微软雅黑" w:eastAsia="微软雅黑" w:hAnsi="微软雅黑" w:hint="eastAsia"/>
          <w:color w:val="404040"/>
          <w:sz w:val="21"/>
          <w:szCs w:val="21"/>
        </w:rPr>
        <w:t>从文件中读取记录的传感器数据</w:t>
      </w:r>
    </w:p>
    <w:p w:rsidR="004F49B3" w:rsidRDefault="004F49B3" w:rsidP="004F49B3">
      <w:pPr>
        <w:pStyle w:val="HTML"/>
        <w:rPr>
          <w:rFonts w:ascii="Consolas" w:hAnsi="Consolas"/>
          <w:color w:val="404040"/>
        </w:rPr>
      </w:pPr>
      <w:r>
        <w:rPr>
          <w:rFonts w:ascii="Consolas" w:hAnsi="Consolas"/>
          <w:color w:val="0000FF"/>
        </w:rPr>
        <w:lastRenderedPageBreak/>
        <w:t>function</w:t>
      </w:r>
      <w:r>
        <w:rPr>
          <w:rFonts w:ascii="Consolas" w:hAnsi="Consolas"/>
          <w:color w:val="404040"/>
        </w:rPr>
        <w:t xml:space="preserve"> [visionObjects, radarObjects, inertialMeasurementUnit, laneReports,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timeStep, numSteps] = readSensorRecordingsFile(sensorRecordingFileName)</w:t>
      </w:r>
    </w:p>
    <w:p w:rsidR="004F49B3" w:rsidRDefault="004F49B3" w:rsidP="004F49B3">
      <w:pPr>
        <w:pStyle w:val="HTML"/>
        <w:rPr>
          <w:rFonts w:ascii="Consolas" w:hAnsi="Consolas"/>
          <w:color w:val="404040"/>
        </w:rPr>
      </w:pPr>
      <w:r>
        <w:rPr>
          <w:rFonts w:ascii="Consolas" w:hAnsi="Consolas"/>
          <w:color w:val="228B22"/>
        </w:rPr>
        <w:t>% Read Sensor Recordings</w:t>
      </w:r>
    </w:p>
    <w:p w:rsidR="004F49B3" w:rsidRDefault="004F49B3" w:rsidP="004F49B3">
      <w:pPr>
        <w:pStyle w:val="HTML"/>
        <w:rPr>
          <w:rFonts w:ascii="Consolas" w:hAnsi="Consolas"/>
          <w:color w:val="404040"/>
        </w:rPr>
      </w:pPr>
      <w:r>
        <w:rPr>
          <w:rFonts w:ascii="Consolas" w:hAnsi="Consolas"/>
          <w:color w:val="228B22"/>
        </w:rPr>
        <w:t>% The |ReadDetectionsFile| function reads the recorded sensor data file.</w:t>
      </w:r>
    </w:p>
    <w:p w:rsidR="004F49B3" w:rsidRDefault="004F49B3" w:rsidP="004F49B3">
      <w:pPr>
        <w:pStyle w:val="HTML"/>
        <w:rPr>
          <w:rFonts w:ascii="Consolas" w:hAnsi="Consolas"/>
          <w:color w:val="404040"/>
        </w:rPr>
      </w:pPr>
      <w:r>
        <w:rPr>
          <w:rFonts w:ascii="Consolas" w:hAnsi="Consolas"/>
          <w:color w:val="228B22"/>
        </w:rPr>
        <w:t>% The recorded data is a single structure that is divided into the</w:t>
      </w:r>
    </w:p>
    <w:p w:rsidR="004F49B3" w:rsidRDefault="004F49B3" w:rsidP="004F49B3">
      <w:pPr>
        <w:pStyle w:val="HTML"/>
        <w:rPr>
          <w:rFonts w:ascii="Consolas" w:hAnsi="Consolas"/>
          <w:color w:val="404040"/>
        </w:rPr>
      </w:pPr>
      <w:r>
        <w:rPr>
          <w:rFonts w:ascii="Consolas" w:hAnsi="Consolas"/>
          <w:color w:val="228B22"/>
        </w:rPr>
        <w:t>% following substructures:</w:t>
      </w:r>
    </w:p>
    <w:p w:rsidR="004F49B3" w:rsidRDefault="004F49B3" w:rsidP="004F49B3">
      <w:pPr>
        <w:pStyle w:val="HTML"/>
        <w:rPr>
          <w:rFonts w:ascii="Consolas" w:hAnsi="Consolas"/>
          <w:color w:val="404040"/>
        </w:rPr>
      </w:pP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228B22"/>
        </w:rPr>
        <w:t>% # |inertialMeasurementUnit|, a struct array with fields: timeStamp,</w:t>
      </w:r>
    </w:p>
    <w:p w:rsidR="004F49B3" w:rsidRDefault="004F49B3" w:rsidP="004F49B3">
      <w:pPr>
        <w:pStyle w:val="HTML"/>
        <w:rPr>
          <w:rFonts w:ascii="Consolas" w:hAnsi="Consolas"/>
          <w:color w:val="404040"/>
        </w:rPr>
      </w:pPr>
      <w:r>
        <w:rPr>
          <w:rFonts w:ascii="Consolas" w:hAnsi="Consolas"/>
          <w:color w:val="228B22"/>
        </w:rPr>
        <w:t>%   velocity, and yawRate. Each element of the array corresponds to a</w:t>
      </w:r>
    </w:p>
    <w:p w:rsidR="004F49B3" w:rsidRDefault="004F49B3" w:rsidP="004F49B3">
      <w:pPr>
        <w:pStyle w:val="HTML"/>
        <w:rPr>
          <w:rFonts w:ascii="Consolas" w:hAnsi="Consolas"/>
          <w:color w:val="404040"/>
        </w:rPr>
      </w:pPr>
      <w:r>
        <w:rPr>
          <w:rFonts w:ascii="Consolas" w:hAnsi="Consolas"/>
          <w:color w:val="228B22"/>
        </w:rPr>
        <w:t>%   different timestep.</w:t>
      </w:r>
    </w:p>
    <w:p w:rsidR="004F49B3" w:rsidRDefault="004F49B3" w:rsidP="004F49B3">
      <w:pPr>
        <w:pStyle w:val="HTML"/>
        <w:rPr>
          <w:rFonts w:ascii="Consolas" w:hAnsi="Consolas"/>
          <w:color w:val="404040"/>
        </w:rPr>
      </w:pPr>
      <w:r>
        <w:rPr>
          <w:rFonts w:ascii="Consolas" w:hAnsi="Consolas"/>
          <w:color w:val="228B22"/>
        </w:rPr>
        <w:t>% # |laneReports|, a struct array with fields: left and right. Each element</w:t>
      </w:r>
    </w:p>
    <w:p w:rsidR="004F49B3" w:rsidRDefault="004F49B3" w:rsidP="004F49B3">
      <w:pPr>
        <w:pStyle w:val="HTML"/>
        <w:rPr>
          <w:rFonts w:ascii="Consolas" w:hAnsi="Consolas"/>
          <w:color w:val="404040"/>
        </w:rPr>
      </w:pPr>
      <w:r>
        <w:rPr>
          <w:rFonts w:ascii="Consolas" w:hAnsi="Consolas"/>
          <w:color w:val="228B22"/>
        </w:rPr>
        <w:t>%   of the array corresponds to a different timestep.</w:t>
      </w:r>
    </w:p>
    <w:p w:rsidR="004F49B3" w:rsidRDefault="004F49B3" w:rsidP="004F49B3">
      <w:pPr>
        <w:pStyle w:val="HTML"/>
        <w:rPr>
          <w:rFonts w:ascii="Consolas" w:hAnsi="Consolas"/>
          <w:color w:val="404040"/>
        </w:rPr>
      </w:pPr>
      <w:r>
        <w:rPr>
          <w:rFonts w:ascii="Consolas" w:hAnsi="Consolas"/>
          <w:color w:val="228B22"/>
        </w:rPr>
        <w:t>%   Both left and right are structures with fields: isValid, confidence,</w:t>
      </w:r>
    </w:p>
    <w:p w:rsidR="004F49B3" w:rsidRDefault="004F49B3" w:rsidP="004F49B3">
      <w:pPr>
        <w:pStyle w:val="HTML"/>
        <w:rPr>
          <w:rFonts w:ascii="Consolas" w:hAnsi="Consolas"/>
          <w:color w:val="404040"/>
        </w:rPr>
      </w:pPr>
      <w:r>
        <w:rPr>
          <w:rFonts w:ascii="Consolas" w:hAnsi="Consolas"/>
          <w:color w:val="228B22"/>
        </w:rPr>
        <w:t>%   boundaryType, offset, headingAngle, and curvature.</w:t>
      </w:r>
    </w:p>
    <w:p w:rsidR="004F49B3" w:rsidRDefault="004F49B3" w:rsidP="004F49B3">
      <w:pPr>
        <w:pStyle w:val="HTML"/>
        <w:rPr>
          <w:rFonts w:ascii="Consolas" w:hAnsi="Consolas"/>
          <w:color w:val="404040"/>
        </w:rPr>
      </w:pPr>
      <w:r>
        <w:rPr>
          <w:rFonts w:ascii="Consolas" w:hAnsi="Consolas"/>
          <w:color w:val="228B22"/>
        </w:rPr>
        <w:t>% # |radarObjects|, a struct array with fields: timeStamp (see below),</w:t>
      </w:r>
    </w:p>
    <w:p w:rsidR="004F49B3" w:rsidRDefault="004F49B3" w:rsidP="004F49B3">
      <w:pPr>
        <w:pStyle w:val="HTML"/>
        <w:rPr>
          <w:rFonts w:ascii="Consolas" w:hAnsi="Consolas"/>
          <w:color w:val="404040"/>
        </w:rPr>
      </w:pPr>
      <w:r>
        <w:rPr>
          <w:rFonts w:ascii="Consolas" w:hAnsi="Consolas"/>
          <w:color w:val="228B22"/>
        </w:rPr>
        <w:t>%   numObjects (integer) and object (struct). Each element of the array</w:t>
      </w:r>
    </w:p>
    <w:p w:rsidR="004F49B3" w:rsidRDefault="004F49B3" w:rsidP="004F49B3">
      <w:pPr>
        <w:pStyle w:val="HTML"/>
        <w:rPr>
          <w:rFonts w:ascii="Consolas" w:hAnsi="Consolas"/>
          <w:color w:val="404040"/>
        </w:rPr>
      </w:pPr>
      <w:r>
        <w:rPr>
          <w:rFonts w:ascii="Consolas" w:hAnsi="Consolas"/>
          <w:color w:val="228B22"/>
        </w:rPr>
        <w:t>%   corresponds to a different timestep.</w:t>
      </w:r>
    </w:p>
    <w:p w:rsidR="004F49B3" w:rsidRDefault="004F49B3" w:rsidP="004F49B3">
      <w:pPr>
        <w:pStyle w:val="HTML"/>
        <w:rPr>
          <w:rFonts w:ascii="Consolas" w:hAnsi="Consolas"/>
          <w:color w:val="404040"/>
        </w:rPr>
      </w:pPr>
      <w:r>
        <w:rPr>
          <w:rFonts w:ascii="Consolas" w:hAnsi="Consolas"/>
          <w:color w:val="228B22"/>
        </w:rPr>
        <w:t>%   |object| is a struct array, where each element is a separate object,</w:t>
      </w:r>
    </w:p>
    <w:p w:rsidR="004F49B3" w:rsidRDefault="004F49B3" w:rsidP="004F49B3">
      <w:pPr>
        <w:pStyle w:val="HTML"/>
        <w:rPr>
          <w:rFonts w:ascii="Consolas" w:hAnsi="Consolas"/>
          <w:color w:val="404040"/>
        </w:rPr>
      </w:pPr>
      <w:r>
        <w:rPr>
          <w:rFonts w:ascii="Consolas" w:hAnsi="Consolas"/>
          <w:color w:val="228B22"/>
        </w:rPr>
        <w:t>%   with the fields: id, status, position(</w:t>
      </w:r>
      <w:proofErr w:type="gramStart"/>
      <w:r>
        <w:rPr>
          <w:rFonts w:ascii="Consolas" w:hAnsi="Consolas"/>
          <w:color w:val="228B22"/>
        </w:rPr>
        <w:t>x;y</w:t>
      </w:r>
      <w:proofErr w:type="gramEnd"/>
      <w:r>
        <w:rPr>
          <w:rFonts w:ascii="Consolas" w:hAnsi="Consolas"/>
          <w:color w:val="228B22"/>
        </w:rPr>
        <w:t>;z), velocity(vx,vy,vz),</w:t>
      </w:r>
    </w:p>
    <w:p w:rsidR="004F49B3" w:rsidRDefault="004F49B3" w:rsidP="004F49B3">
      <w:pPr>
        <w:pStyle w:val="HTML"/>
        <w:rPr>
          <w:rFonts w:ascii="Consolas" w:hAnsi="Consolas"/>
          <w:color w:val="404040"/>
        </w:rPr>
      </w:pPr>
      <w:r>
        <w:rPr>
          <w:rFonts w:ascii="Consolas" w:hAnsi="Consolas"/>
          <w:color w:val="228B22"/>
        </w:rPr>
        <w:t>%   amplitude, and rangeMode.</w:t>
      </w:r>
    </w:p>
    <w:p w:rsidR="004F49B3" w:rsidRDefault="004F49B3" w:rsidP="004F49B3">
      <w:pPr>
        <w:pStyle w:val="HTML"/>
        <w:rPr>
          <w:rFonts w:ascii="Consolas" w:hAnsi="Consolas"/>
          <w:color w:val="404040"/>
        </w:rPr>
      </w:pPr>
      <w:r>
        <w:rPr>
          <w:rFonts w:ascii="Consolas" w:hAnsi="Consolas"/>
          <w:color w:val="228B22"/>
        </w:rPr>
        <w:t>%   Note: z is always constant and vz=0.</w:t>
      </w:r>
    </w:p>
    <w:p w:rsidR="004F49B3" w:rsidRDefault="004F49B3" w:rsidP="004F49B3">
      <w:pPr>
        <w:pStyle w:val="HTML"/>
        <w:rPr>
          <w:rFonts w:ascii="Consolas" w:hAnsi="Consolas"/>
          <w:color w:val="404040"/>
        </w:rPr>
      </w:pPr>
      <w:r>
        <w:rPr>
          <w:rFonts w:ascii="Consolas" w:hAnsi="Consolas"/>
          <w:color w:val="228B22"/>
        </w:rPr>
        <w:t>% # |visionObjects|, a struct array with fields: timeStamp (see below),</w:t>
      </w:r>
    </w:p>
    <w:p w:rsidR="004F49B3" w:rsidRDefault="004F49B3" w:rsidP="004F49B3">
      <w:pPr>
        <w:pStyle w:val="HTML"/>
        <w:rPr>
          <w:rFonts w:ascii="Consolas" w:hAnsi="Consolas"/>
          <w:color w:val="404040"/>
        </w:rPr>
      </w:pPr>
      <w:r>
        <w:rPr>
          <w:rFonts w:ascii="Consolas" w:hAnsi="Consolas"/>
          <w:color w:val="228B22"/>
        </w:rPr>
        <w:t>%   numObjects (integer) and object (struct). Each element of the array</w:t>
      </w:r>
    </w:p>
    <w:p w:rsidR="004F49B3" w:rsidRDefault="004F49B3" w:rsidP="004F49B3">
      <w:pPr>
        <w:pStyle w:val="HTML"/>
        <w:rPr>
          <w:rFonts w:ascii="Consolas" w:hAnsi="Consolas"/>
          <w:color w:val="404040"/>
        </w:rPr>
      </w:pPr>
      <w:r>
        <w:rPr>
          <w:rFonts w:ascii="Consolas" w:hAnsi="Consolas"/>
          <w:color w:val="228B22"/>
        </w:rPr>
        <w:t>%   corresponds to a different timestep.</w:t>
      </w:r>
    </w:p>
    <w:p w:rsidR="004F49B3" w:rsidRDefault="004F49B3" w:rsidP="004F49B3">
      <w:pPr>
        <w:pStyle w:val="HTML"/>
        <w:rPr>
          <w:rFonts w:ascii="Consolas" w:hAnsi="Consolas"/>
          <w:color w:val="404040"/>
        </w:rPr>
      </w:pPr>
      <w:r>
        <w:rPr>
          <w:rFonts w:ascii="Consolas" w:hAnsi="Consolas"/>
          <w:color w:val="228B22"/>
        </w:rPr>
        <w:t>%   |object| is a struct array, where each element is a separate object,</w:t>
      </w:r>
    </w:p>
    <w:p w:rsidR="004F49B3" w:rsidRDefault="004F49B3" w:rsidP="004F49B3">
      <w:pPr>
        <w:pStyle w:val="HTML"/>
        <w:rPr>
          <w:rFonts w:ascii="Consolas" w:hAnsi="Consolas"/>
          <w:color w:val="404040"/>
        </w:rPr>
      </w:pPr>
      <w:r>
        <w:rPr>
          <w:rFonts w:ascii="Consolas" w:hAnsi="Consolas"/>
          <w:color w:val="228B22"/>
        </w:rPr>
        <w:t>%   with the fields: id, classification, position (</w:t>
      </w:r>
      <w:proofErr w:type="gramStart"/>
      <w:r>
        <w:rPr>
          <w:rFonts w:ascii="Consolas" w:hAnsi="Consolas"/>
          <w:color w:val="228B22"/>
        </w:rPr>
        <w:t>x;y</w:t>
      </w:r>
      <w:proofErr w:type="gramEnd"/>
      <w:r>
        <w:rPr>
          <w:rFonts w:ascii="Consolas" w:hAnsi="Consolas"/>
          <w:color w:val="228B22"/>
        </w:rPr>
        <w:t>;z),</w:t>
      </w:r>
    </w:p>
    <w:p w:rsidR="004F49B3" w:rsidRDefault="004F49B3" w:rsidP="004F49B3">
      <w:pPr>
        <w:pStyle w:val="HTML"/>
        <w:rPr>
          <w:rFonts w:ascii="Consolas" w:hAnsi="Consolas"/>
          <w:color w:val="404040"/>
        </w:rPr>
      </w:pPr>
      <w:r>
        <w:rPr>
          <w:rFonts w:ascii="Consolas" w:hAnsi="Consolas"/>
          <w:color w:val="228B22"/>
        </w:rPr>
        <w:t>%   velocity(</w:t>
      </w:r>
      <w:proofErr w:type="gramStart"/>
      <w:r>
        <w:rPr>
          <w:rFonts w:ascii="Consolas" w:hAnsi="Consolas"/>
          <w:color w:val="228B22"/>
        </w:rPr>
        <w:t>vx;vy</w:t>
      </w:r>
      <w:proofErr w:type="gramEnd"/>
      <w:r>
        <w:rPr>
          <w:rFonts w:ascii="Consolas" w:hAnsi="Consolas"/>
          <w:color w:val="228B22"/>
        </w:rPr>
        <w:t>;vz), size(dx;dy;dz). Note: z=vy=vz=dx=dz=0</w:t>
      </w:r>
    </w:p>
    <w:p w:rsidR="004F49B3" w:rsidRDefault="004F49B3" w:rsidP="004F49B3">
      <w:pPr>
        <w:pStyle w:val="HTML"/>
        <w:rPr>
          <w:rFonts w:ascii="Consolas" w:hAnsi="Consolas"/>
          <w:color w:val="404040"/>
        </w:rPr>
      </w:pP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228B22"/>
        </w:rPr>
        <w:t>% The timeStamp for recorded vision and radar objects is a uint64 variable</w:t>
      </w:r>
    </w:p>
    <w:p w:rsidR="004F49B3" w:rsidRDefault="004F49B3" w:rsidP="004F49B3">
      <w:pPr>
        <w:pStyle w:val="HTML"/>
        <w:rPr>
          <w:rFonts w:ascii="Consolas" w:hAnsi="Consolas"/>
          <w:color w:val="404040"/>
        </w:rPr>
      </w:pPr>
      <w:r>
        <w:rPr>
          <w:rFonts w:ascii="Consolas" w:hAnsi="Consolas"/>
          <w:color w:val="228B22"/>
        </w:rPr>
        <w:lastRenderedPageBreak/>
        <w:t>% holding microseconds since the Unix epoch. Timestamps are recorded about</w:t>
      </w:r>
    </w:p>
    <w:p w:rsidR="004F49B3" w:rsidRDefault="004F49B3" w:rsidP="004F49B3">
      <w:pPr>
        <w:pStyle w:val="HTML"/>
        <w:rPr>
          <w:rFonts w:ascii="Consolas" w:hAnsi="Consolas"/>
          <w:color w:val="404040"/>
        </w:rPr>
      </w:pPr>
      <w:r>
        <w:rPr>
          <w:rFonts w:ascii="Consolas" w:hAnsi="Consolas"/>
          <w:color w:val="228B22"/>
        </w:rPr>
        <w:t>% 50 milliseconds apart. There is a complete synchronization between the</w:t>
      </w:r>
    </w:p>
    <w:p w:rsidR="004F49B3" w:rsidRDefault="004F49B3" w:rsidP="004F49B3">
      <w:pPr>
        <w:pStyle w:val="HTML"/>
        <w:rPr>
          <w:rFonts w:ascii="Consolas" w:hAnsi="Consolas"/>
          <w:color w:val="404040"/>
        </w:rPr>
      </w:pPr>
      <w:r>
        <w:rPr>
          <w:rFonts w:ascii="Consolas" w:hAnsi="Consolas"/>
          <w:color w:val="228B22"/>
        </w:rPr>
        <w:t>% recordings of vision and radar detections, therefore the timestamps are</w:t>
      </w:r>
    </w:p>
    <w:p w:rsidR="004F49B3" w:rsidRDefault="004F49B3" w:rsidP="004F49B3">
      <w:pPr>
        <w:pStyle w:val="HTML"/>
        <w:rPr>
          <w:rFonts w:ascii="Consolas" w:hAnsi="Consolas"/>
          <w:color w:val="404040"/>
        </w:rPr>
      </w:pPr>
      <w:r>
        <w:rPr>
          <w:rFonts w:ascii="Consolas" w:hAnsi="Consolas"/>
          <w:color w:val="228B22"/>
        </w:rPr>
        <w:t>% not used in further calculations.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A = load(sensorRecordingFileName);</w:t>
      </w:r>
    </w:p>
    <w:p w:rsidR="004F49B3" w:rsidRDefault="004F49B3" w:rsidP="004F49B3">
      <w:pPr>
        <w:pStyle w:val="HTML"/>
        <w:rPr>
          <w:rFonts w:ascii="Consolas" w:hAnsi="Consolas"/>
          <w:color w:val="404040"/>
        </w:rPr>
      </w:pPr>
      <w:r>
        <w:rPr>
          <w:rFonts w:ascii="Consolas" w:hAnsi="Consolas"/>
          <w:color w:val="404040"/>
        </w:rPr>
        <w:t xml:space="preserve">visionObjects = </w:t>
      </w:r>
      <w:proofErr w:type="gramStart"/>
      <w:r>
        <w:rPr>
          <w:rFonts w:ascii="Consolas" w:hAnsi="Consolas"/>
          <w:color w:val="404040"/>
        </w:rPr>
        <w:t>A.vision</w:t>
      </w:r>
      <w:proofErr w:type="gramEnd"/>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radarObjects = </w:t>
      </w:r>
      <w:proofErr w:type="gramStart"/>
      <w:r>
        <w:rPr>
          <w:rFonts w:ascii="Consolas" w:hAnsi="Consolas"/>
          <w:color w:val="404040"/>
        </w:rPr>
        <w:t>A.radar</w:t>
      </w:r>
      <w:proofErr w:type="gramEnd"/>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laneReports = </w:t>
      </w:r>
      <w:proofErr w:type="gramStart"/>
      <w:r>
        <w:rPr>
          <w:rFonts w:ascii="Consolas" w:hAnsi="Consolas"/>
          <w:color w:val="404040"/>
        </w:rPr>
        <w:t>A.lane</w:t>
      </w:r>
      <w:proofErr w:type="gramEnd"/>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inertialMeasurementUnit = </w:t>
      </w:r>
      <w:proofErr w:type="gramStart"/>
      <w:r>
        <w:rPr>
          <w:rFonts w:ascii="Consolas" w:hAnsi="Consolas"/>
          <w:color w:val="404040"/>
        </w:rPr>
        <w:t>A.inertialMeasurementUnit</w:t>
      </w:r>
      <w:proofErr w:type="gramEnd"/>
      <w:r>
        <w:rPr>
          <w:rFonts w:ascii="Consolas" w:hAnsi="Consolas"/>
          <w:color w:val="404040"/>
        </w:rPr>
        <w: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timeStep = 0.05;                 </w:t>
      </w:r>
      <w:r>
        <w:rPr>
          <w:rFonts w:ascii="Consolas" w:hAnsi="Consolas"/>
          <w:color w:val="228B22"/>
        </w:rPr>
        <w:t>% Data is provided every 50 milliseconds</w:t>
      </w:r>
    </w:p>
    <w:p w:rsidR="004F49B3" w:rsidRDefault="004F49B3" w:rsidP="004F49B3">
      <w:pPr>
        <w:pStyle w:val="HTML"/>
        <w:rPr>
          <w:rFonts w:ascii="Consolas" w:hAnsi="Consolas"/>
          <w:color w:val="404040"/>
        </w:rPr>
      </w:pPr>
      <w:r>
        <w:rPr>
          <w:rFonts w:ascii="Consolas" w:hAnsi="Consolas"/>
          <w:color w:val="404040"/>
        </w:rPr>
        <w:t xml:space="preserve">numSteps = numel(visionObjects); </w:t>
      </w:r>
      <w:r>
        <w:rPr>
          <w:rFonts w:ascii="Consolas" w:hAnsi="Consolas"/>
          <w:color w:val="228B22"/>
        </w:rPr>
        <w:t>% Number of recorded timesteps</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processLanes</w:t>
      </w:r>
      <w:r>
        <w:rPr>
          <w:rFonts w:ascii="微软雅黑" w:eastAsia="微软雅黑" w:hAnsi="微软雅黑" w:hint="eastAsia"/>
          <w:color w:val="404040"/>
          <w:sz w:val="21"/>
          <w:szCs w:val="21"/>
        </w:rPr>
        <w:t>将传感器报告的车道转换为</w:t>
      </w:r>
      <w:r>
        <w:rPr>
          <w:rStyle w:val="HTML1"/>
          <w:rFonts w:ascii="Consolas" w:hAnsi="Consolas"/>
          <w:color w:val="404040"/>
        </w:rPr>
        <w:t>parabolicLaneBoundary</w:t>
      </w:r>
      <w:r>
        <w:rPr>
          <w:rFonts w:ascii="微软雅黑" w:eastAsia="微软雅黑" w:hAnsi="微软雅黑" w:hint="eastAsia"/>
          <w:color w:val="404040"/>
          <w:sz w:val="21"/>
          <w:szCs w:val="21"/>
        </w:rPr>
        <w:t>车道, 并保持持续的</w:t>
      </w:r>
      <w:del w:id="40" w:author="Young Jiang" w:date="2019-01-02T01:34:00Z">
        <w:r w:rsidDel="007F234F">
          <w:rPr>
            <w:rFonts w:ascii="微软雅黑" w:eastAsia="微软雅黑" w:hAnsi="微软雅黑" w:hint="eastAsia"/>
            <w:color w:val="404040"/>
            <w:sz w:val="21"/>
            <w:szCs w:val="21"/>
          </w:rPr>
          <w:delText>自我</w:delText>
        </w:r>
      </w:del>
      <w:ins w:id="41"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车道估算值</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[laneBoundaries, egoLane] = </w:t>
      </w:r>
      <w:proofErr w:type="gramStart"/>
      <w:r>
        <w:rPr>
          <w:rFonts w:ascii="Consolas" w:hAnsi="Consolas"/>
          <w:color w:val="404040"/>
        </w:rPr>
        <w:t>processLanes(</w:t>
      </w:r>
      <w:proofErr w:type="gramEnd"/>
      <w:r>
        <w:rPr>
          <w:rFonts w:ascii="Consolas" w:hAnsi="Consolas"/>
          <w:color w:val="404040"/>
        </w:rPr>
        <w:t>laneReports, egoLane)</w:t>
      </w:r>
    </w:p>
    <w:p w:rsidR="004F49B3" w:rsidRDefault="004F49B3" w:rsidP="004F49B3">
      <w:pPr>
        <w:pStyle w:val="HTML"/>
        <w:rPr>
          <w:rFonts w:ascii="Consolas" w:hAnsi="Consolas"/>
          <w:color w:val="404040"/>
        </w:rPr>
      </w:pPr>
      <w:r>
        <w:rPr>
          <w:rFonts w:ascii="Consolas" w:hAnsi="Consolas"/>
          <w:color w:val="228B22"/>
        </w:rPr>
        <w:t>% Lane boundaries are updated based on the laneReports from the recordings.</w:t>
      </w:r>
    </w:p>
    <w:p w:rsidR="004F49B3" w:rsidRDefault="004F49B3" w:rsidP="004F49B3">
      <w:pPr>
        <w:pStyle w:val="HTML"/>
        <w:rPr>
          <w:rFonts w:ascii="Consolas" w:hAnsi="Consolas"/>
          <w:color w:val="404040"/>
        </w:rPr>
      </w:pPr>
      <w:r>
        <w:rPr>
          <w:rFonts w:ascii="Consolas" w:hAnsi="Consolas"/>
          <w:color w:val="228B22"/>
        </w:rPr>
        <w:t>% Since some laneReports contain invalid (isValid = false) reports or</w:t>
      </w:r>
    </w:p>
    <w:p w:rsidR="004F49B3" w:rsidRDefault="004F49B3" w:rsidP="004F49B3">
      <w:pPr>
        <w:pStyle w:val="HTML"/>
        <w:rPr>
          <w:rFonts w:ascii="Consolas" w:hAnsi="Consolas"/>
          <w:color w:val="404040"/>
        </w:rPr>
      </w:pPr>
      <w:r>
        <w:rPr>
          <w:rFonts w:ascii="Consolas" w:hAnsi="Consolas"/>
          <w:color w:val="228B22"/>
        </w:rPr>
        <w:t>% impossible parameter values (-1e9), these lane reports are ignored and</w:t>
      </w:r>
    </w:p>
    <w:p w:rsidR="004F49B3" w:rsidRDefault="004F49B3" w:rsidP="004F49B3">
      <w:pPr>
        <w:pStyle w:val="HTML"/>
        <w:rPr>
          <w:rFonts w:ascii="Consolas" w:hAnsi="Consolas"/>
          <w:color w:val="404040"/>
        </w:rPr>
      </w:pPr>
      <w:r>
        <w:rPr>
          <w:rFonts w:ascii="Consolas" w:hAnsi="Consolas"/>
          <w:color w:val="228B22"/>
        </w:rPr>
        <w:t>% the previous lane boundary is used.</w:t>
      </w:r>
    </w:p>
    <w:p w:rsidR="004F49B3" w:rsidRDefault="004F49B3" w:rsidP="004F49B3">
      <w:pPr>
        <w:pStyle w:val="HTML"/>
        <w:rPr>
          <w:rFonts w:ascii="Consolas" w:hAnsi="Consolas"/>
          <w:color w:val="404040"/>
        </w:rPr>
      </w:pPr>
      <w:r>
        <w:rPr>
          <w:rFonts w:ascii="Consolas" w:hAnsi="Consolas"/>
          <w:color w:val="404040"/>
        </w:rPr>
        <w:t>leftLane    = laneReports.left;</w:t>
      </w:r>
    </w:p>
    <w:p w:rsidR="004F49B3" w:rsidRDefault="004F49B3" w:rsidP="004F49B3">
      <w:pPr>
        <w:pStyle w:val="HTML"/>
        <w:rPr>
          <w:rFonts w:ascii="Consolas" w:hAnsi="Consolas"/>
          <w:color w:val="404040"/>
        </w:rPr>
      </w:pPr>
      <w:r>
        <w:rPr>
          <w:rFonts w:ascii="Consolas" w:hAnsi="Consolas"/>
          <w:color w:val="404040"/>
        </w:rPr>
        <w:t>rightLane   = laneReports.right;</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Check the validity of the reported left lane</w:t>
      </w:r>
    </w:p>
    <w:p w:rsidR="004F49B3" w:rsidRDefault="004F49B3" w:rsidP="004F49B3">
      <w:pPr>
        <w:pStyle w:val="HTML"/>
        <w:rPr>
          <w:rFonts w:ascii="Consolas" w:hAnsi="Consolas"/>
          <w:color w:val="404040"/>
        </w:rPr>
      </w:pPr>
      <w:r>
        <w:rPr>
          <w:rFonts w:ascii="Consolas" w:hAnsi="Consolas"/>
          <w:color w:val="404040"/>
        </w:rPr>
        <w:t xml:space="preserve">cond = (leftLane.isValid &amp;&amp; leftLane.confidence) &amp;&amp;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w:t>
      </w:r>
      <w:proofErr w:type="gramEnd"/>
      <w:r>
        <w:rPr>
          <w:rFonts w:ascii="Consolas" w:hAnsi="Consolas"/>
          <w:color w:val="404040"/>
        </w:rPr>
        <w:t>leftLane.headingAngle == -1e9 || leftLane.curvature == -1e9);</w:t>
      </w:r>
    </w:p>
    <w:p w:rsidR="004F49B3" w:rsidRDefault="004F49B3" w:rsidP="004F49B3">
      <w:pPr>
        <w:pStyle w:val="HTML"/>
        <w:rPr>
          <w:rFonts w:ascii="Consolas" w:hAnsi="Consolas"/>
          <w:color w:val="404040"/>
        </w:rPr>
      </w:pPr>
      <w:r>
        <w:rPr>
          <w:rFonts w:ascii="Consolas" w:hAnsi="Consolas"/>
          <w:color w:val="0000FF"/>
        </w:rPr>
        <w:t>if</w:t>
      </w:r>
      <w:r>
        <w:rPr>
          <w:rFonts w:ascii="Consolas" w:hAnsi="Consolas"/>
          <w:color w:val="404040"/>
        </w:rPr>
        <w:t xml:space="preserve"> cond</w:t>
      </w:r>
    </w:p>
    <w:p w:rsidR="004F49B3" w:rsidRDefault="004F49B3" w:rsidP="004F49B3">
      <w:pPr>
        <w:pStyle w:val="HTML"/>
        <w:rPr>
          <w:rFonts w:ascii="Consolas" w:hAnsi="Consolas"/>
          <w:color w:val="404040"/>
        </w:rPr>
      </w:pPr>
      <w:r>
        <w:rPr>
          <w:rFonts w:ascii="Consolas" w:hAnsi="Consolas"/>
          <w:color w:val="404040"/>
        </w:rPr>
        <w:t xml:space="preserve">    egoLane.left = </w:t>
      </w:r>
      <w:proofErr w:type="gramStart"/>
      <w:r>
        <w:rPr>
          <w:rFonts w:ascii="Consolas" w:hAnsi="Consolas"/>
          <w:color w:val="404040"/>
        </w:rPr>
        <w:t>cast(</w:t>
      </w:r>
      <w:proofErr w:type="gramEnd"/>
      <w:r>
        <w:rPr>
          <w:rFonts w:ascii="Consolas" w:hAnsi="Consolas"/>
          <w:color w:val="404040"/>
        </w:rPr>
        <w:t xml:space="preserve">[leftLane.curvature, leftLane.headingAngle, leftLane.offset], </w:t>
      </w:r>
      <w:r>
        <w:rPr>
          <w:rFonts w:ascii="Consolas" w:hAnsi="Consolas"/>
          <w:color w:val="A020F0"/>
        </w:rPr>
        <w:t>'double'</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Update the left lane boundary parameters or use the previous ones</w:t>
      </w:r>
    </w:p>
    <w:p w:rsidR="004F49B3" w:rsidRDefault="004F49B3" w:rsidP="004F49B3">
      <w:pPr>
        <w:pStyle w:val="HTML"/>
        <w:rPr>
          <w:rFonts w:ascii="Consolas" w:hAnsi="Consolas"/>
          <w:color w:val="404040"/>
        </w:rPr>
      </w:pPr>
      <w:proofErr w:type="gramStart"/>
      <w:r>
        <w:rPr>
          <w:rFonts w:ascii="Consolas" w:hAnsi="Consolas"/>
          <w:color w:val="404040"/>
        </w:rPr>
        <w:lastRenderedPageBreak/>
        <w:t>leftParams  =</w:t>
      </w:r>
      <w:proofErr w:type="gramEnd"/>
      <w:r>
        <w:rPr>
          <w:rFonts w:ascii="Consolas" w:hAnsi="Consolas"/>
          <w:color w:val="404040"/>
        </w:rPr>
        <w:t xml:space="preserve"> egoLane.left;</w:t>
      </w:r>
    </w:p>
    <w:p w:rsidR="004F49B3" w:rsidRDefault="004F49B3" w:rsidP="004F49B3">
      <w:pPr>
        <w:pStyle w:val="HTML"/>
        <w:rPr>
          <w:rFonts w:ascii="Consolas" w:hAnsi="Consolas"/>
          <w:color w:val="404040"/>
        </w:rPr>
      </w:pPr>
      <w:r>
        <w:rPr>
          <w:rFonts w:ascii="Consolas" w:hAnsi="Consolas"/>
          <w:color w:val="404040"/>
        </w:rPr>
        <w:t>leftBoundaries = parabolicLaneBoundary(leftParams);</w:t>
      </w:r>
    </w:p>
    <w:p w:rsidR="004F49B3" w:rsidRDefault="004F49B3" w:rsidP="004F49B3">
      <w:pPr>
        <w:pStyle w:val="HTML"/>
        <w:rPr>
          <w:rFonts w:ascii="Consolas" w:hAnsi="Consolas"/>
          <w:color w:val="404040"/>
        </w:rPr>
      </w:pPr>
      <w:r>
        <w:rPr>
          <w:rFonts w:ascii="Consolas" w:hAnsi="Consolas"/>
          <w:color w:val="404040"/>
        </w:rPr>
        <w:t>leftBoundaries.Strength = 1;</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Check the validity of the reported right lane</w:t>
      </w:r>
    </w:p>
    <w:p w:rsidR="004F49B3" w:rsidRDefault="004F49B3" w:rsidP="004F49B3">
      <w:pPr>
        <w:pStyle w:val="HTML"/>
        <w:rPr>
          <w:rFonts w:ascii="Consolas" w:hAnsi="Consolas"/>
          <w:color w:val="404040"/>
        </w:rPr>
      </w:pPr>
      <w:r>
        <w:rPr>
          <w:rFonts w:ascii="Consolas" w:hAnsi="Consolas"/>
          <w:color w:val="404040"/>
        </w:rPr>
        <w:t xml:space="preserve">cond = (rightLane.isValid &amp;&amp; rightLane.confidence) &amp;&amp;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w:t>
      </w:r>
      <w:proofErr w:type="gramEnd"/>
      <w:r>
        <w:rPr>
          <w:rFonts w:ascii="Consolas" w:hAnsi="Consolas"/>
          <w:color w:val="404040"/>
        </w:rPr>
        <w:t>rightLane.headingAngle == -1e9 || rightLane.curvature == -1e9);</w:t>
      </w:r>
    </w:p>
    <w:p w:rsidR="004F49B3" w:rsidRDefault="004F49B3" w:rsidP="004F49B3">
      <w:pPr>
        <w:pStyle w:val="HTML"/>
        <w:rPr>
          <w:rFonts w:ascii="Consolas" w:hAnsi="Consolas"/>
          <w:color w:val="404040"/>
        </w:rPr>
      </w:pPr>
      <w:r>
        <w:rPr>
          <w:rFonts w:ascii="Consolas" w:hAnsi="Consolas"/>
          <w:color w:val="0000FF"/>
        </w:rPr>
        <w:t>if</w:t>
      </w:r>
      <w:r>
        <w:rPr>
          <w:rFonts w:ascii="Consolas" w:hAnsi="Consolas"/>
          <w:color w:val="404040"/>
        </w:rPr>
        <w:t xml:space="preserve"> cond</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egoLane.right  =</w:t>
      </w:r>
      <w:proofErr w:type="gramEnd"/>
      <w:r>
        <w:rPr>
          <w:rFonts w:ascii="Consolas" w:hAnsi="Consolas"/>
          <w:color w:val="404040"/>
        </w:rPr>
        <w:t xml:space="preserve"> cast([rightLane.curvature, rightLane.headingAngle, rightLane.offset], </w:t>
      </w:r>
      <w:r>
        <w:rPr>
          <w:rFonts w:ascii="Consolas" w:hAnsi="Consolas"/>
          <w:color w:val="A020F0"/>
        </w:rPr>
        <w:t>'double'</w:t>
      </w:r>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228B22"/>
        </w:rPr>
        <w:t>% Update the right lane boundary parameters or use the previous ones</w:t>
      </w:r>
    </w:p>
    <w:p w:rsidR="004F49B3" w:rsidRDefault="004F49B3" w:rsidP="004F49B3">
      <w:pPr>
        <w:pStyle w:val="HTML"/>
        <w:rPr>
          <w:rFonts w:ascii="Consolas" w:hAnsi="Consolas"/>
          <w:color w:val="404040"/>
        </w:rPr>
      </w:pPr>
      <w:r>
        <w:rPr>
          <w:rFonts w:ascii="Consolas" w:hAnsi="Consolas"/>
          <w:color w:val="404040"/>
        </w:rPr>
        <w:t>rightParams = egoLane.right;</w:t>
      </w:r>
    </w:p>
    <w:p w:rsidR="004F49B3" w:rsidRDefault="004F49B3" w:rsidP="004F49B3">
      <w:pPr>
        <w:pStyle w:val="HTML"/>
        <w:rPr>
          <w:rFonts w:ascii="Consolas" w:hAnsi="Consolas"/>
          <w:color w:val="404040"/>
        </w:rPr>
      </w:pPr>
      <w:r>
        <w:rPr>
          <w:rFonts w:ascii="Consolas" w:hAnsi="Consolas"/>
          <w:color w:val="404040"/>
        </w:rPr>
        <w:t>rightBoundaries = parabolicLaneBoundary(rightParams);</w:t>
      </w:r>
    </w:p>
    <w:p w:rsidR="004F49B3" w:rsidRDefault="004F49B3" w:rsidP="004F49B3">
      <w:pPr>
        <w:pStyle w:val="HTML"/>
        <w:rPr>
          <w:rFonts w:ascii="Consolas" w:hAnsi="Consolas"/>
          <w:color w:val="404040"/>
        </w:rPr>
      </w:pPr>
      <w:r>
        <w:rPr>
          <w:rFonts w:ascii="Consolas" w:hAnsi="Consolas"/>
          <w:color w:val="404040"/>
        </w:rPr>
        <w:t>rightBoundaries.Strength = 1;</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laneBoundaries = [leftBoundaries, rightBoundaries];</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findNonClutterRadarObjects</w:t>
      </w:r>
      <w:r>
        <w:rPr>
          <w:rFonts w:ascii="微软雅黑" w:eastAsia="微软雅黑" w:hAnsi="微软雅黑" w:hint="eastAsia"/>
          <w:color w:val="404040"/>
          <w:sz w:val="21"/>
          <w:szCs w:val="21"/>
        </w:rPr>
        <w:t>移除被视为杂波部分的雷达对象</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realRadarObjects = </w:t>
      </w:r>
      <w:proofErr w:type="gramStart"/>
      <w:r>
        <w:rPr>
          <w:rFonts w:ascii="Consolas" w:hAnsi="Consolas"/>
          <w:color w:val="404040"/>
        </w:rPr>
        <w:t>findNonClutterRadarObjects(</w:t>
      </w:r>
      <w:proofErr w:type="gramEnd"/>
      <w:r>
        <w:rPr>
          <w:rFonts w:ascii="Consolas" w:hAnsi="Consolas"/>
          <w:color w:val="404040"/>
        </w:rPr>
        <w:t>radarObject, numRadarObjects, egoSpeed, laneBoundaries)</w:t>
      </w:r>
    </w:p>
    <w:p w:rsidR="004F49B3" w:rsidRDefault="004F49B3" w:rsidP="004F49B3">
      <w:pPr>
        <w:pStyle w:val="HTML"/>
        <w:rPr>
          <w:rFonts w:ascii="Consolas" w:hAnsi="Consolas"/>
          <w:color w:val="404040"/>
        </w:rPr>
      </w:pPr>
      <w:r>
        <w:rPr>
          <w:rFonts w:ascii="Consolas" w:hAnsi="Consolas"/>
          <w:color w:val="228B22"/>
        </w:rPr>
        <w:t>% The radar objects include many objects that belong to the clutter.</w:t>
      </w:r>
    </w:p>
    <w:p w:rsidR="004F49B3" w:rsidRDefault="004F49B3" w:rsidP="004F49B3">
      <w:pPr>
        <w:pStyle w:val="HTML"/>
        <w:rPr>
          <w:rFonts w:ascii="Consolas" w:hAnsi="Consolas"/>
          <w:color w:val="404040"/>
        </w:rPr>
      </w:pPr>
      <w:r>
        <w:rPr>
          <w:rFonts w:ascii="Consolas" w:hAnsi="Consolas"/>
          <w:color w:val="228B22"/>
        </w:rPr>
        <w:t>% Clutter is defined as a stationary object that is not in front of the</w:t>
      </w:r>
    </w:p>
    <w:p w:rsidR="004F49B3" w:rsidRDefault="004F49B3" w:rsidP="004F49B3">
      <w:pPr>
        <w:pStyle w:val="HTML"/>
        <w:rPr>
          <w:rFonts w:ascii="Consolas" w:hAnsi="Consolas"/>
          <w:color w:val="404040"/>
        </w:rPr>
      </w:pPr>
      <w:r>
        <w:rPr>
          <w:rFonts w:ascii="Consolas" w:hAnsi="Consolas"/>
          <w:color w:val="228B22"/>
        </w:rPr>
        <w:t>% car. The following types of objects pass as nonclutter:</w:t>
      </w:r>
    </w:p>
    <w:p w:rsidR="004F49B3" w:rsidRDefault="004F49B3" w:rsidP="004F49B3">
      <w:pPr>
        <w:pStyle w:val="HTML"/>
        <w:rPr>
          <w:rFonts w:ascii="Consolas" w:hAnsi="Consolas"/>
          <w:color w:val="404040"/>
        </w:rPr>
      </w:pPr>
      <w:r>
        <w:rPr>
          <w:rFonts w:ascii="Consolas" w:hAnsi="Consolas"/>
          <w:color w:val="228B22"/>
        </w:rPr>
        <w:t>%</w:t>
      </w:r>
    </w:p>
    <w:p w:rsidR="004F49B3" w:rsidRDefault="004F49B3" w:rsidP="004F49B3">
      <w:pPr>
        <w:pStyle w:val="HTML"/>
        <w:rPr>
          <w:rFonts w:ascii="Consolas" w:hAnsi="Consolas"/>
          <w:color w:val="404040"/>
        </w:rPr>
      </w:pPr>
      <w:r>
        <w:rPr>
          <w:rFonts w:ascii="Consolas" w:hAnsi="Consolas"/>
          <w:color w:val="228B22"/>
        </w:rPr>
        <w:t>% # Any object in front of the car</w:t>
      </w:r>
    </w:p>
    <w:p w:rsidR="004F49B3" w:rsidRDefault="004F49B3" w:rsidP="004F49B3">
      <w:pPr>
        <w:pStyle w:val="HTML"/>
        <w:rPr>
          <w:rFonts w:ascii="Consolas" w:hAnsi="Consolas"/>
          <w:color w:val="404040"/>
        </w:rPr>
      </w:pPr>
      <w:r>
        <w:rPr>
          <w:rFonts w:ascii="Consolas" w:hAnsi="Consolas"/>
          <w:color w:val="228B22"/>
        </w:rPr>
        <w:t>% # Any moving object in the area of interest around the car, including</w:t>
      </w:r>
    </w:p>
    <w:p w:rsidR="004F49B3" w:rsidRDefault="004F49B3" w:rsidP="004F49B3">
      <w:pPr>
        <w:pStyle w:val="HTML"/>
        <w:rPr>
          <w:rFonts w:ascii="Consolas" w:hAnsi="Consolas"/>
          <w:color w:val="404040"/>
        </w:rPr>
      </w:pPr>
      <w:r>
        <w:rPr>
          <w:rFonts w:ascii="Consolas" w:hAnsi="Consolas"/>
          <w:color w:val="228B22"/>
        </w:rPr>
        <w:t>%   objects that move at a lateral speed around the car</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Allocate memory</w:t>
      </w:r>
    </w:p>
    <w:p w:rsidR="004F49B3" w:rsidRDefault="004F49B3" w:rsidP="004F49B3">
      <w:pPr>
        <w:pStyle w:val="HTML"/>
        <w:rPr>
          <w:rFonts w:ascii="Consolas" w:hAnsi="Consolas"/>
          <w:color w:val="404040"/>
        </w:rPr>
      </w:pPr>
      <w:r>
        <w:rPr>
          <w:rFonts w:ascii="Consolas" w:hAnsi="Consolas"/>
          <w:color w:val="404040"/>
        </w:rPr>
        <w:t xml:space="preserve">    normVs = </w:t>
      </w:r>
      <w:proofErr w:type="gramStart"/>
      <w:r>
        <w:rPr>
          <w:rFonts w:ascii="Consolas" w:hAnsi="Consolas"/>
          <w:color w:val="404040"/>
        </w:rPr>
        <w:t>zeros(</w:t>
      </w:r>
      <w:proofErr w:type="gramEnd"/>
      <w:r>
        <w:rPr>
          <w:rFonts w:ascii="Consolas" w:hAnsi="Consolas"/>
          <w:color w:val="404040"/>
        </w:rPr>
        <w:t>numRadarObjects, 1);</w:t>
      </w:r>
    </w:p>
    <w:p w:rsidR="004F49B3" w:rsidRDefault="004F49B3" w:rsidP="004F49B3">
      <w:pPr>
        <w:pStyle w:val="HTML"/>
        <w:rPr>
          <w:rFonts w:ascii="Consolas" w:hAnsi="Consolas"/>
          <w:color w:val="404040"/>
        </w:rPr>
      </w:pPr>
      <w:r>
        <w:rPr>
          <w:rFonts w:ascii="Consolas" w:hAnsi="Consolas"/>
          <w:color w:val="404040"/>
        </w:rPr>
        <w:t xml:space="preserve">    inLane = </w:t>
      </w:r>
      <w:proofErr w:type="gramStart"/>
      <w:r>
        <w:rPr>
          <w:rFonts w:ascii="Consolas" w:hAnsi="Consolas"/>
          <w:color w:val="404040"/>
        </w:rPr>
        <w:t>zeros(</w:t>
      </w:r>
      <w:proofErr w:type="gramEnd"/>
      <w:r>
        <w:rPr>
          <w:rFonts w:ascii="Consolas" w:hAnsi="Consolas"/>
          <w:color w:val="404040"/>
        </w:rPr>
        <w:t>numRadarObjects, 1);</w:t>
      </w:r>
    </w:p>
    <w:p w:rsidR="004F49B3" w:rsidRDefault="004F49B3" w:rsidP="004F49B3">
      <w:pPr>
        <w:pStyle w:val="HTML"/>
        <w:rPr>
          <w:rFonts w:ascii="Consolas" w:hAnsi="Consolas"/>
          <w:color w:val="404040"/>
        </w:rPr>
      </w:pPr>
      <w:r>
        <w:rPr>
          <w:rFonts w:ascii="Consolas" w:hAnsi="Consolas"/>
          <w:color w:val="404040"/>
        </w:rPr>
        <w:t xml:space="preserve">    inZone = </w:t>
      </w:r>
      <w:proofErr w:type="gramStart"/>
      <w:r>
        <w:rPr>
          <w:rFonts w:ascii="Consolas" w:hAnsi="Consolas"/>
          <w:color w:val="404040"/>
        </w:rPr>
        <w:t>zeros(</w:t>
      </w:r>
      <w:proofErr w:type="gramEnd"/>
      <w:r>
        <w:rPr>
          <w:rFonts w:ascii="Consolas" w:hAnsi="Consolas"/>
          <w:color w:val="404040"/>
        </w:rPr>
        <w:t>numRadarObjects, 1);</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Parameters</w:t>
      </w:r>
    </w:p>
    <w:p w:rsidR="004F49B3" w:rsidRDefault="004F49B3" w:rsidP="004F49B3">
      <w:pPr>
        <w:pStyle w:val="HTML"/>
        <w:rPr>
          <w:rFonts w:ascii="Consolas" w:hAnsi="Consolas"/>
          <w:color w:val="404040"/>
        </w:rPr>
      </w:pPr>
      <w:r>
        <w:rPr>
          <w:rFonts w:ascii="Consolas" w:hAnsi="Consolas"/>
          <w:color w:val="404040"/>
        </w:rPr>
        <w:t xml:space="preserve">    LaneWidth = 3.6;            </w:t>
      </w:r>
      <w:r>
        <w:rPr>
          <w:rFonts w:ascii="Consolas" w:hAnsi="Consolas"/>
          <w:color w:val="228B22"/>
        </w:rPr>
        <w:t>% What is considered in front of the car</w:t>
      </w:r>
    </w:p>
    <w:p w:rsidR="004F49B3" w:rsidRDefault="004F49B3" w:rsidP="004F49B3">
      <w:pPr>
        <w:pStyle w:val="HTML"/>
        <w:rPr>
          <w:rFonts w:ascii="Consolas" w:hAnsi="Consolas"/>
          <w:color w:val="404040"/>
        </w:rPr>
      </w:pPr>
      <w:r>
        <w:rPr>
          <w:rFonts w:ascii="Consolas" w:hAnsi="Consolas"/>
          <w:color w:val="404040"/>
        </w:rPr>
        <w:lastRenderedPageBreak/>
        <w:t xml:space="preserve">    ZoneWidth = 1.7*</w:t>
      </w:r>
      <w:proofErr w:type="gramStart"/>
      <w:r>
        <w:rPr>
          <w:rFonts w:ascii="Consolas" w:hAnsi="Consolas"/>
          <w:color w:val="404040"/>
        </w:rPr>
        <w:t xml:space="preserve">LaneWidth;  </w:t>
      </w:r>
      <w:r>
        <w:rPr>
          <w:rFonts w:ascii="Consolas" w:hAnsi="Consolas"/>
          <w:color w:val="228B22"/>
        </w:rPr>
        <w:t>%</w:t>
      </w:r>
      <w:proofErr w:type="gramEnd"/>
      <w:r>
        <w:rPr>
          <w:rFonts w:ascii="Consolas" w:hAnsi="Consolas"/>
          <w:color w:val="228B22"/>
        </w:rPr>
        <w:t xml:space="preserve"> A wider area of interest</w:t>
      </w:r>
    </w:p>
    <w:p w:rsidR="004F49B3" w:rsidRDefault="004F49B3" w:rsidP="004F49B3">
      <w:pPr>
        <w:pStyle w:val="HTML"/>
        <w:rPr>
          <w:rFonts w:ascii="Consolas" w:hAnsi="Consolas"/>
          <w:color w:val="404040"/>
        </w:rPr>
      </w:pPr>
      <w:r>
        <w:rPr>
          <w:rFonts w:ascii="Consolas" w:hAnsi="Consolas"/>
          <w:color w:val="404040"/>
        </w:rPr>
        <w:t xml:space="preserve">    minV = </w:t>
      </w:r>
      <w:proofErr w:type="gramStart"/>
      <w:r>
        <w:rPr>
          <w:rFonts w:ascii="Consolas" w:hAnsi="Consolas"/>
          <w:color w:val="404040"/>
        </w:rPr>
        <w:t xml:space="preserve">1;   </w:t>
      </w:r>
      <w:proofErr w:type="gramEnd"/>
      <w:r>
        <w:rPr>
          <w:rFonts w:ascii="Consolas" w:hAnsi="Consolas"/>
          <w:color w:val="404040"/>
        </w:rPr>
        <w:t xml:space="preserve">                </w:t>
      </w:r>
      <w:r>
        <w:rPr>
          <w:rFonts w:ascii="Consolas" w:hAnsi="Consolas"/>
          <w:color w:val="228B22"/>
        </w:rPr>
        <w:t>% Any object that moves slower than minV is considered stationary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j = </w:t>
      </w:r>
      <w:proofErr w:type="gramStart"/>
      <w:r>
        <w:rPr>
          <w:rFonts w:ascii="Consolas" w:hAnsi="Consolas"/>
          <w:color w:val="404040"/>
        </w:rPr>
        <w:t>1:numRadarObjects</w:t>
      </w:r>
      <w:proofErr w:type="gramEnd"/>
    </w:p>
    <w:p w:rsidR="004F49B3" w:rsidRDefault="004F49B3" w:rsidP="004F49B3">
      <w:pPr>
        <w:pStyle w:val="HTML"/>
        <w:rPr>
          <w:rFonts w:ascii="Consolas" w:hAnsi="Consolas"/>
          <w:color w:val="404040"/>
        </w:rPr>
      </w:pPr>
      <w:r>
        <w:rPr>
          <w:rFonts w:ascii="Consolas" w:hAnsi="Consolas"/>
          <w:color w:val="404040"/>
        </w:rPr>
        <w:t xml:space="preserve">        [vx, vy] = calculateGroundSpeed(radarObject(j</w:t>
      </w:r>
      <w:proofErr w:type="gramStart"/>
      <w:r>
        <w:rPr>
          <w:rFonts w:ascii="Consolas" w:hAnsi="Consolas"/>
          <w:color w:val="404040"/>
        </w:rPr>
        <w:t>).velocity</w:t>
      </w:r>
      <w:proofErr w:type="gramEnd"/>
      <w:r>
        <w:rPr>
          <w:rFonts w:ascii="Consolas" w:hAnsi="Consolas"/>
          <w:color w:val="404040"/>
        </w:rPr>
        <w:t>(1),radarObject(j).velocity(2),egoSpeed);</w:t>
      </w:r>
    </w:p>
    <w:p w:rsidR="004F49B3" w:rsidRDefault="004F49B3" w:rsidP="004F49B3">
      <w:pPr>
        <w:pStyle w:val="HTML"/>
        <w:rPr>
          <w:rFonts w:ascii="Consolas" w:hAnsi="Consolas"/>
          <w:color w:val="404040"/>
        </w:rPr>
      </w:pPr>
      <w:r>
        <w:rPr>
          <w:rFonts w:ascii="Consolas" w:hAnsi="Consolas"/>
          <w:color w:val="404040"/>
        </w:rPr>
        <w:t xml:space="preserve">        normVs(j) = norm([</w:t>
      </w:r>
      <w:proofErr w:type="gramStart"/>
      <w:r>
        <w:rPr>
          <w:rFonts w:ascii="Consolas" w:hAnsi="Consolas"/>
          <w:color w:val="404040"/>
        </w:rPr>
        <w:t>vx,vy</w:t>
      </w:r>
      <w:proofErr w:type="gramEnd"/>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laneBoundariesAtObject = </w:t>
      </w:r>
      <w:proofErr w:type="gramStart"/>
      <w:r>
        <w:rPr>
          <w:rFonts w:ascii="Consolas" w:hAnsi="Consolas"/>
          <w:color w:val="404040"/>
        </w:rPr>
        <w:t>computeBoundaryModel(</w:t>
      </w:r>
      <w:proofErr w:type="gramEnd"/>
      <w:r>
        <w:rPr>
          <w:rFonts w:ascii="Consolas" w:hAnsi="Consolas"/>
          <w:color w:val="404040"/>
        </w:rPr>
        <w:t>laneBoundaries, radarObject(j).position(1));</w:t>
      </w:r>
    </w:p>
    <w:p w:rsidR="004F49B3" w:rsidRDefault="004F49B3" w:rsidP="004F49B3">
      <w:pPr>
        <w:pStyle w:val="HTML"/>
        <w:rPr>
          <w:rFonts w:ascii="Consolas" w:hAnsi="Consolas"/>
          <w:color w:val="404040"/>
        </w:rPr>
      </w:pPr>
      <w:r>
        <w:rPr>
          <w:rFonts w:ascii="Consolas" w:hAnsi="Consolas"/>
          <w:color w:val="404040"/>
        </w:rPr>
        <w:t xml:space="preserve">        laneCenter = mean(laneBoundariesAtObject);</w:t>
      </w:r>
    </w:p>
    <w:p w:rsidR="004F49B3" w:rsidRDefault="004F49B3" w:rsidP="004F49B3">
      <w:pPr>
        <w:pStyle w:val="HTML"/>
        <w:rPr>
          <w:rFonts w:ascii="Consolas" w:hAnsi="Consolas"/>
          <w:color w:val="404040"/>
        </w:rPr>
      </w:pPr>
      <w:r>
        <w:rPr>
          <w:rFonts w:ascii="Consolas" w:hAnsi="Consolas"/>
          <w:color w:val="404040"/>
        </w:rPr>
        <w:t xml:space="preserve">        inLane(j) = (abs(radarObject(j</w:t>
      </w:r>
      <w:proofErr w:type="gramStart"/>
      <w:r>
        <w:rPr>
          <w:rFonts w:ascii="Consolas" w:hAnsi="Consolas"/>
          <w:color w:val="404040"/>
        </w:rPr>
        <w:t>).position</w:t>
      </w:r>
      <w:proofErr w:type="gramEnd"/>
      <w:r>
        <w:rPr>
          <w:rFonts w:ascii="Consolas" w:hAnsi="Consolas"/>
          <w:color w:val="404040"/>
        </w:rPr>
        <w:t>(2) - laneCenter) &lt;= LaneWidth/2);</w:t>
      </w:r>
    </w:p>
    <w:p w:rsidR="004F49B3" w:rsidRDefault="004F49B3" w:rsidP="004F49B3">
      <w:pPr>
        <w:pStyle w:val="HTML"/>
        <w:rPr>
          <w:rFonts w:ascii="Consolas" w:hAnsi="Consolas"/>
          <w:color w:val="404040"/>
        </w:rPr>
      </w:pPr>
      <w:r>
        <w:rPr>
          <w:rFonts w:ascii="Consolas" w:hAnsi="Consolas"/>
          <w:color w:val="404040"/>
        </w:rPr>
        <w:t xml:space="preserve">        inZone(j) = (abs(radarObject(j</w:t>
      </w:r>
      <w:proofErr w:type="gramStart"/>
      <w:r>
        <w:rPr>
          <w:rFonts w:ascii="Consolas" w:hAnsi="Consolas"/>
          <w:color w:val="404040"/>
        </w:rPr>
        <w:t>).position</w:t>
      </w:r>
      <w:proofErr w:type="gramEnd"/>
      <w:r>
        <w:rPr>
          <w:rFonts w:ascii="Consolas" w:hAnsi="Consolas"/>
          <w:color w:val="404040"/>
        </w:rPr>
        <w:t>(2) - laneCenter) &lt;= max(abs(vy)*2, ZoneWidth));</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realRadarObjectsIdx = </w:t>
      </w:r>
      <w:proofErr w:type="gramStart"/>
      <w:r>
        <w:rPr>
          <w:rFonts w:ascii="Consolas" w:hAnsi="Consolas"/>
          <w:color w:val="404040"/>
        </w:rPr>
        <w:t>union(</w:t>
      </w:r>
      <w:proofErr w:type="gramEnd"/>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intersect(</w:t>
      </w:r>
      <w:proofErr w:type="gramEnd"/>
      <w:r>
        <w:rPr>
          <w:rFonts w:ascii="Consolas" w:hAnsi="Consolas"/>
          <w:color w:val="404040"/>
        </w:rPr>
        <w:t xml:space="preserve">find(normVs &gt; minV), find(inZone == 1)),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find(</w:t>
      </w:r>
      <w:proofErr w:type="gramEnd"/>
      <w:r>
        <w:rPr>
          <w:rFonts w:ascii="Consolas" w:hAnsi="Consolas"/>
          <w:color w:val="404040"/>
        </w:rPr>
        <w:t>inLane == 1));</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realRadarObjects = radarObject(realRadarObjectsIdx);</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calculateGroundSpeed</w:t>
      </w:r>
      <w:r>
        <w:rPr>
          <w:rFonts w:ascii="微软雅黑" w:eastAsia="微软雅黑" w:hAnsi="微软雅黑" w:hint="eastAsia"/>
          <w:color w:val="404040"/>
          <w:sz w:val="21"/>
          <w:szCs w:val="21"/>
        </w:rPr>
        <w:t>从相对速度和</w:t>
      </w:r>
      <w:del w:id="42" w:author="Young Jiang" w:date="2019-01-02T01:34:00Z">
        <w:r w:rsidDel="007F234F">
          <w:rPr>
            <w:rFonts w:ascii="微软雅黑" w:eastAsia="微软雅黑" w:hAnsi="微软雅黑" w:hint="eastAsia"/>
            <w:color w:val="404040"/>
            <w:sz w:val="21"/>
            <w:szCs w:val="21"/>
          </w:rPr>
          <w:delText>自我</w:delText>
        </w:r>
      </w:del>
      <w:ins w:id="43"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车速计算雷达报告物体的真实地面速度</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w:t>
      </w:r>
      <w:proofErr w:type="gramStart"/>
      <w:r>
        <w:rPr>
          <w:rFonts w:ascii="Consolas" w:hAnsi="Consolas"/>
          <w:color w:val="404040"/>
        </w:rPr>
        <w:t>Vx,Vy</w:t>
      </w:r>
      <w:proofErr w:type="gramEnd"/>
      <w:r>
        <w:rPr>
          <w:rFonts w:ascii="Consolas" w:hAnsi="Consolas"/>
          <w:color w:val="404040"/>
        </w:rPr>
        <w:t>] = calculateGroundSpeed(Vxi,Vyi,egoSpeed)</w:t>
      </w:r>
    </w:p>
    <w:p w:rsidR="004F49B3" w:rsidRDefault="004F49B3" w:rsidP="004F49B3">
      <w:pPr>
        <w:pStyle w:val="HTML"/>
        <w:rPr>
          <w:rFonts w:ascii="Consolas" w:hAnsi="Consolas"/>
          <w:color w:val="404040"/>
        </w:rPr>
      </w:pPr>
      <w:r>
        <w:rPr>
          <w:rFonts w:ascii="Consolas" w:hAnsi="Consolas"/>
          <w:color w:val="228B22"/>
        </w:rPr>
        <w:t>% Inputs</w:t>
      </w:r>
    </w:p>
    <w:p w:rsidR="004F49B3" w:rsidRDefault="004F49B3" w:rsidP="004F49B3">
      <w:pPr>
        <w:pStyle w:val="HTML"/>
        <w:rPr>
          <w:rFonts w:ascii="Consolas" w:hAnsi="Consolas"/>
          <w:color w:val="404040"/>
        </w:rPr>
      </w:pPr>
      <w:r>
        <w:rPr>
          <w:rFonts w:ascii="Consolas" w:hAnsi="Consolas"/>
          <w:color w:val="228B22"/>
        </w:rPr>
        <w:t>%</w:t>
      </w:r>
      <w:proofErr w:type="gramStart"/>
      <w:r>
        <w:rPr>
          <w:rFonts w:ascii="Consolas" w:hAnsi="Consolas"/>
          <w:color w:val="228B22"/>
        </w:rPr>
        <w:t xml:space="preserve">   (</w:t>
      </w:r>
      <w:proofErr w:type="gramEnd"/>
      <w:r>
        <w:rPr>
          <w:rFonts w:ascii="Consolas" w:hAnsi="Consolas"/>
          <w:color w:val="228B22"/>
        </w:rPr>
        <w:t>Vxi,Vyi) : relative object speed</w:t>
      </w:r>
    </w:p>
    <w:p w:rsidR="004F49B3" w:rsidRDefault="004F49B3" w:rsidP="004F49B3">
      <w:pPr>
        <w:pStyle w:val="HTML"/>
        <w:rPr>
          <w:rFonts w:ascii="Consolas" w:hAnsi="Consolas"/>
          <w:color w:val="404040"/>
        </w:rPr>
      </w:pPr>
      <w:r>
        <w:rPr>
          <w:rFonts w:ascii="Consolas" w:hAnsi="Consolas"/>
          <w:color w:val="228B22"/>
        </w:rPr>
        <w:t xml:space="preserve">%   </w:t>
      </w:r>
      <w:proofErr w:type="gramStart"/>
      <w:r>
        <w:rPr>
          <w:rFonts w:ascii="Consolas" w:hAnsi="Consolas"/>
          <w:color w:val="228B22"/>
        </w:rPr>
        <w:t>egoSpeed  :</w:t>
      </w:r>
      <w:proofErr w:type="gramEnd"/>
      <w:r>
        <w:rPr>
          <w:rFonts w:ascii="Consolas" w:hAnsi="Consolas"/>
          <w:color w:val="228B22"/>
        </w:rPr>
        <w:t xml:space="preserve"> ego vehicle speed</w:t>
      </w:r>
    </w:p>
    <w:p w:rsidR="004F49B3" w:rsidRDefault="004F49B3" w:rsidP="004F49B3">
      <w:pPr>
        <w:pStyle w:val="HTML"/>
        <w:rPr>
          <w:rFonts w:ascii="Consolas" w:hAnsi="Consolas"/>
          <w:color w:val="404040"/>
        </w:rPr>
      </w:pPr>
      <w:r>
        <w:rPr>
          <w:rFonts w:ascii="Consolas" w:hAnsi="Consolas"/>
          <w:color w:val="228B22"/>
        </w:rPr>
        <w:t>% Outputs</w:t>
      </w:r>
    </w:p>
    <w:p w:rsidR="004F49B3" w:rsidRDefault="004F49B3" w:rsidP="004F49B3">
      <w:pPr>
        <w:pStyle w:val="HTML"/>
        <w:rPr>
          <w:rFonts w:ascii="Consolas" w:hAnsi="Consolas"/>
          <w:color w:val="404040"/>
        </w:rPr>
      </w:pPr>
      <w:r>
        <w:rPr>
          <w:rFonts w:ascii="Consolas" w:hAnsi="Consolas"/>
          <w:color w:val="228B22"/>
        </w:rPr>
        <w:t>%</w:t>
      </w:r>
      <w:proofErr w:type="gramStart"/>
      <w:r>
        <w:rPr>
          <w:rFonts w:ascii="Consolas" w:hAnsi="Consolas"/>
          <w:color w:val="228B22"/>
        </w:rPr>
        <w:t xml:space="preserve">   [</w:t>
      </w:r>
      <w:proofErr w:type="gramEnd"/>
      <w:r>
        <w:rPr>
          <w:rFonts w:ascii="Consolas" w:hAnsi="Consolas"/>
          <w:color w:val="228B22"/>
        </w:rPr>
        <w:t>Vx,Vy]   : ground object speed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Vx = Vxi + </w:t>
      </w:r>
      <w:proofErr w:type="gramStart"/>
      <w:r>
        <w:rPr>
          <w:rFonts w:ascii="Consolas" w:hAnsi="Consolas"/>
          <w:color w:val="404040"/>
        </w:rPr>
        <w:t xml:space="preserve">egoSpeed;   </w:t>
      </w:r>
      <w:proofErr w:type="gramEnd"/>
      <w:r>
        <w:rPr>
          <w:rFonts w:ascii="Consolas" w:hAnsi="Consolas"/>
          <w:color w:val="404040"/>
        </w:rPr>
        <w:t xml:space="preserve"> </w:t>
      </w:r>
      <w:r>
        <w:rPr>
          <w:rFonts w:ascii="Consolas" w:hAnsi="Consolas"/>
          <w:color w:val="228B22"/>
        </w:rPr>
        <w:t>% Calculate longitudinal ground speed</w:t>
      </w:r>
    </w:p>
    <w:p w:rsidR="004F49B3" w:rsidRDefault="004F49B3" w:rsidP="004F49B3">
      <w:pPr>
        <w:pStyle w:val="HTML"/>
        <w:rPr>
          <w:rFonts w:ascii="Consolas" w:hAnsi="Consolas"/>
          <w:color w:val="404040"/>
        </w:rPr>
      </w:pPr>
      <w:r>
        <w:rPr>
          <w:rFonts w:ascii="Consolas" w:hAnsi="Consolas"/>
          <w:color w:val="404040"/>
        </w:rPr>
        <w:t xml:space="preserve">    theta = atan2(</w:t>
      </w:r>
      <w:proofErr w:type="gramStart"/>
      <w:r>
        <w:rPr>
          <w:rFonts w:ascii="Consolas" w:hAnsi="Consolas"/>
          <w:color w:val="404040"/>
        </w:rPr>
        <w:t>Vyi,Vxi</w:t>
      </w:r>
      <w:proofErr w:type="gramEnd"/>
      <w:r>
        <w:rPr>
          <w:rFonts w:ascii="Consolas" w:hAnsi="Consolas"/>
          <w:color w:val="404040"/>
        </w:rPr>
        <w:t xml:space="preserve">); </w:t>
      </w:r>
      <w:r>
        <w:rPr>
          <w:rFonts w:ascii="Consolas" w:hAnsi="Consolas"/>
          <w:color w:val="228B22"/>
        </w:rPr>
        <w:t>% Calculate heading angle</w:t>
      </w:r>
    </w:p>
    <w:p w:rsidR="004F49B3" w:rsidRDefault="004F49B3" w:rsidP="004F49B3">
      <w:pPr>
        <w:pStyle w:val="HTML"/>
        <w:rPr>
          <w:rFonts w:ascii="Consolas" w:hAnsi="Consolas"/>
          <w:color w:val="404040"/>
        </w:rPr>
      </w:pPr>
      <w:r>
        <w:rPr>
          <w:rFonts w:ascii="Consolas" w:hAnsi="Consolas"/>
          <w:color w:val="404040"/>
        </w:rPr>
        <w:t xml:space="preserve">    Vy = Vx * tan(theta</w:t>
      </w:r>
      <w:proofErr w:type="gramStart"/>
      <w:r>
        <w:rPr>
          <w:rFonts w:ascii="Consolas" w:hAnsi="Consolas"/>
          <w:color w:val="404040"/>
        </w:rPr>
        <w:t xml:space="preserve">);   </w:t>
      </w:r>
      <w:proofErr w:type="gramEnd"/>
      <w:r>
        <w:rPr>
          <w:rFonts w:ascii="Consolas" w:hAnsi="Consolas"/>
          <w:color w:val="228B22"/>
        </w:rPr>
        <w:t>% Calculate lateral ground speed</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processVideo</w:t>
      </w:r>
      <w:r>
        <w:rPr>
          <w:rFonts w:ascii="微软雅黑" w:eastAsia="微软雅黑" w:hAnsi="微软雅黑" w:hint="eastAsia"/>
          <w:color w:val="404040"/>
          <w:sz w:val="21"/>
          <w:szCs w:val="21"/>
        </w:rPr>
        <w:t>将报告的视觉对象转换为</w:t>
      </w:r>
      <w:r>
        <w:rPr>
          <w:rStyle w:val="HTML1"/>
          <w:rFonts w:ascii="Consolas" w:hAnsi="Consolas"/>
          <w:color w:val="404040"/>
        </w:rPr>
        <w:t>objectDetection</w:t>
      </w:r>
      <w:r>
        <w:rPr>
          <w:rFonts w:ascii="微软雅黑" w:eastAsia="微软雅黑" w:hAnsi="微软雅黑" w:hint="eastAsia"/>
          <w:color w:val="404040"/>
          <w:sz w:val="21"/>
          <w:szCs w:val="21"/>
        </w:rPr>
        <w:t>对象列表</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postProcessedDetections = </w:t>
      </w:r>
      <w:proofErr w:type="gramStart"/>
      <w:r>
        <w:rPr>
          <w:rFonts w:ascii="Consolas" w:hAnsi="Consolas"/>
          <w:color w:val="404040"/>
        </w:rPr>
        <w:t>processVideo(</w:t>
      </w:r>
      <w:proofErr w:type="gramEnd"/>
      <w:r>
        <w:rPr>
          <w:rFonts w:ascii="Consolas" w:hAnsi="Consolas"/>
          <w:color w:val="404040"/>
        </w:rPr>
        <w:t>postProcessedDetections, visionFrame, t)</w:t>
      </w:r>
    </w:p>
    <w:p w:rsidR="004F49B3" w:rsidRDefault="004F49B3" w:rsidP="004F49B3">
      <w:pPr>
        <w:pStyle w:val="HTML"/>
        <w:rPr>
          <w:rFonts w:ascii="Consolas" w:hAnsi="Consolas"/>
          <w:color w:val="404040"/>
        </w:rPr>
      </w:pPr>
      <w:r>
        <w:rPr>
          <w:rFonts w:ascii="Consolas" w:hAnsi="Consolas"/>
          <w:color w:val="228B22"/>
        </w:rPr>
        <w:t>% Process the video objects into objectDetection objects</w:t>
      </w:r>
    </w:p>
    <w:p w:rsidR="004F49B3" w:rsidRDefault="004F49B3" w:rsidP="004F49B3">
      <w:pPr>
        <w:pStyle w:val="HTML"/>
        <w:rPr>
          <w:rFonts w:ascii="Consolas" w:hAnsi="Consolas"/>
          <w:color w:val="404040"/>
        </w:rPr>
      </w:pPr>
      <w:r>
        <w:rPr>
          <w:rFonts w:ascii="Consolas" w:hAnsi="Consolas"/>
          <w:color w:val="404040"/>
        </w:rPr>
        <w:t>numRadarObjects = numel(postProcessedDetections);</w:t>
      </w:r>
    </w:p>
    <w:p w:rsidR="004F49B3" w:rsidRDefault="004F49B3" w:rsidP="004F49B3">
      <w:pPr>
        <w:pStyle w:val="HTML"/>
        <w:rPr>
          <w:rFonts w:ascii="Consolas" w:hAnsi="Consolas"/>
          <w:color w:val="404040"/>
        </w:rPr>
      </w:pPr>
      <w:r>
        <w:rPr>
          <w:rFonts w:ascii="Consolas" w:hAnsi="Consolas"/>
          <w:color w:val="404040"/>
        </w:rPr>
        <w:lastRenderedPageBreak/>
        <w:t>numVisionObjects = visionFrame.numObjects;</w:t>
      </w:r>
    </w:p>
    <w:p w:rsidR="004F49B3" w:rsidRDefault="004F49B3" w:rsidP="004F49B3">
      <w:pPr>
        <w:pStyle w:val="HTML"/>
        <w:rPr>
          <w:rFonts w:ascii="Consolas" w:hAnsi="Consolas"/>
          <w:color w:val="404040"/>
        </w:rPr>
      </w:pPr>
      <w:r>
        <w:rPr>
          <w:rFonts w:ascii="Consolas" w:hAnsi="Consolas"/>
          <w:color w:val="0000FF"/>
        </w:rPr>
        <w:t>if</w:t>
      </w:r>
      <w:r>
        <w:rPr>
          <w:rFonts w:ascii="Consolas" w:hAnsi="Consolas"/>
          <w:color w:val="404040"/>
        </w:rPr>
        <w:t xml:space="preserve"> numVisionObjects</w:t>
      </w:r>
    </w:p>
    <w:p w:rsidR="004F49B3" w:rsidRDefault="004F49B3" w:rsidP="004F49B3">
      <w:pPr>
        <w:pStyle w:val="HTML"/>
        <w:rPr>
          <w:rFonts w:ascii="Consolas" w:hAnsi="Consolas"/>
          <w:color w:val="404040"/>
        </w:rPr>
      </w:pPr>
      <w:r>
        <w:rPr>
          <w:rFonts w:ascii="Consolas" w:hAnsi="Consolas"/>
          <w:color w:val="404040"/>
        </w:rPr>
        <w:t xml:space="preserve">    classToUse = </w:t>
      </w:r>
      <w:proofErr w:type="gramStart"/>
      <w:r>
        <w:rPr>
          <w:rFonts w:ascii="Consolas" w:hAnsi="Consolas"/>
          <w:color w:val="404040"/>
        </w:rPr>
        <w:t>class(</w:t>
      </w:r>
      <w:proofErr w:type="gramEnd"/>
      <w:r>
        <w:rPr>
          <w:rFonts w:ascii="Consolas" w:hAnsi="Consolas"/>
          <w:color w:val="404040"/>
        </w:rPr>
        <w:t>visionFrame.object(1).position);</w:t>
      </w:r>
    </w:p>
    <w:p w:rsidR="004F49B3" w:rsidRDefault="004F49B3" w:rsidP="004F49B3">
      <w:pPr>
        <w:pStyle w:val="HTML"/>
        <w:rPr>
          <w:rFonts w:ascii="Consolas" w:hAnsi="Consolas"/>
          <w:color w:val="404040"/>
        </w:rPr>
      </w:pPr>
      <w:r>
        <w:rPr>
          <w:rFonts w:ascii="Consolas" w:hAnsi="Consolas"/>
          <w:color w:val="404040"/>
        </w:rPr>
        <w:t xml:space="preserve">    visionMeasCov = cast(</w:t>
      </w:r>
      <w:proofErr w:type="gramStart"/>
      <w:r>
        <w:rPr>
          <w:rFonts w:ascii="Consolas" w:hAnsi="Consolas"/>
          <w:color w:val="404040"/>
        </w:rPr>
        <w:t>diag(</w:t>
      </w:r>
      <w:proofErr w:type="gramEnd"/>
      <w:r>
        <w:rPr>
          <w:rFonts w:ascii="Consolas" w:hAnsi="Consolas"/>
          <w:color w:val="404040"/>
        </w:rPr>
        <w:t>[2,2,2,100]), classToUse);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Vision Objects:</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w:t>
      </w:r>
      <w:proofErr w:type="gramStart"/>
      <w:r>
        <w:rPr>
          <w:rFonts w:ascii="Consolas" w:hAnsi="Consolas"/>
          <w:color w:val="404040"/>
        </w:rPr>
        <w:t>1:numVisionObjects</w:t>
      </w:r>
      <w:proofErr w:type="gramEnd"/>
    </w:p>
    <w:p w:rsidR="004F49B3" w:rsidRDefault="004F49B3" w:rsidP="004F49B3">
      <w:pPr>
        <w:pStyle w:val="HTML"/>
        <w:rPr>
          <w:rFonts w:ascii="Consolas" w:hAnsi="Consolas"/>
          <w:color w:val="404040"/>
        </w:rPr>
      </w:pPr>
      <w:r>
        <w:rPr>
          <w:rFonts w:ascii="Consolas" w:hAnsi="Consolas"/>
          <w:color w:val="404040"/>
        </w:rPr>
        <w:t xml:space="preserve">        object = visionFrame.object(i);</w:t>
      </w:r>
    </w:p>
    <w:p w:rsidR="004F49B3" w:rsidRDefault="004F49B3" w:rsidP="004F49B3">
      <w:pPr>
        <w:pStyle w:val="HTML"/>
        <w:rPr>
          <w:rFonts w:ascii="Consolas" w:hAnsi="Consolas"/>
          <w:color w:val="404040"/>
        </w:rPr>
      </w:pPr>
      <w:r>
        <w:rPr>
          <w:rFonts w:ascii="Consolas" w:hAnsi="Consolas"/>
          <w:color w:val="404040"/>
        </w:rPr>
        <w:t xml:space="preserve">        postProcessedDetections{numRadarObjects+i} = </w:t>
      </w:r>
      <w:proofErr w:type="gramStart"/>
      <w:r>
        <w:rPr>
          <w:rFonts w:ascii="Consolas" w:hAnsi="Consolas"/>
          <w:color w:val="404040"/>
        </w:rPr>
        <w:t>objectDetection(</w:t>
      </w:r>
      <w:proofErr w:type="gramEnd"/>
      <w:r>
        <w:rPr>
          <w:rFonts w:ascii="Consolas" w:hAnsi="Consolas"/>
          <w:color w:val="404040"/>
        </w:rPr>
        <w:t>t,</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object.position</w:t>
      </w:r>
      <w:proofErr w:type="gramEnd"/>
      <w:r>
        <w:rPr>
          <w:rFonts w:ascii="Consolas" w:hAnsi="Consolas"/>
          <w:color w:val="404040"/>
        </w:rPr>
        <w:t xml:space="preserve">(1); object.velocity(1); object.position(2); 0],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'SensorIndex'</w:t>
      </w:r>
      <w:r>
        <w:rPr>
          <w:rFonts w:ascii="Consolas" w:hAnsi="Consolas"/>
          <w:color w:val="404040"/>
        </w:rPr>
        <w:t xml:space="preserve">, 1, </w:t>
      </w:r>
      <w:r>
        <w:rPr>
          <w:rFonts w:ascii="Consolas" w:hAnsi="Consolas"/>
          <w:color w:val="A020F0"/>
        </w:rPr>
        <w:t>'MeasurementNoise'</w:t>
      </w:r>
      <w:r>
        <w:rPr>
          <w:rFonts w:ascii="Consolas" w:hAnsi="Consolas"/>
          <w:color w:val="404040"/>
        </w:rPr>
        <w:t xml:space="preserve">, visionMeasCov,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'MeasurementParameters'</w:t>
      </w:r>
      <w:r>
        <w:rPr>
          <w:rFonts w:ascii="Consolas" w:hAnsi="Consolas"/>
          <w:color w:val="404040"/>
        </w:rPr>
        <w:t xml:space="preserve">, {1},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'ObjectClassID'</w:t>
      </w:r>
      <w:r>
        <w:rPr>
          <w:rFonts w:ascii="Consolas" w:hAnsi="Consolas"/>
          <w:color w:val="404040"/>
        </w:rPr>
        <w:t xml:space="preserve">, </w:t>
      </w:r>
      <w:proofErr w:type="gramStart"/>
      <w:r>
        <w:rPr>
          <w:rFonts w:ascii="Consolas" w:hAnsi="Consolas"/>
          <w:color w:val="404040"/>
        </w:rPr>
        <w:t>object.classification</w:t>
      </w:r>
      <w:proofErr w:type="gramEnd"/>
      <w:r>
        <w:rPr>
          <w:rFonts w:ascii="Consolas" w:hAnsi="Consolas"/>
          <w:color w:val="404040"/>
        </w:rPr>
        <w:t xml:space="preserve">,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'ObjectAttributes'</w:t>
      </w:r>
      <w:r>
        <w:rPr>
          <w:rFonts w:ascii="Consolas" w:hAnsi="Consolas"/>
          <w:color w:val="404040"/>
        </w:rPr>
        <w:t xml:space="preserve">, {object.id, </w:t>
      </w:r>
      <w:proofErr w:type="gramStart"/>
      <w:r>
        <w:rPr>
          <w:rFonts w:ascii="Consolas" w:hAnsi="Consolas"/>
          <w:color w:val="404040"/>
        </w:rPr>
        <w:t>object.size</w:t>
      </w:r>
      <w:proofErr w:type="gramEnd"/>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processRadar</w:t>
      </w:r>
      <w:r>
        <w:rPr>
          <w:rFonts w:ascii="微软雅黑" w:eastAsia="微软雅黑" w:hAnsi="微软雅黑" w:hint="eastAsia"/>
          <w:color w:val="404040"/>
          <w:sz w:val="21"/>
          <w:szCs w:val="21"/>
        </w:rPr>
        <w:t>将报告的雷达对象转换为</w:t>
      </w:r>
      <w:r>
        <w:rPr>
          <w:rStyle w:val="HTML1"/>
          <w:rFonts w:ascii="Consolas" w:hAnsi="Consolas"/>
          <w:color w:val="404040"/>
        </w:rPr>
        <w:t>objectDetection</w:t>
      </w:r>
      <w:r>
        <w:rPr>
          <w:rFonts w:ascii="微软雅黑" w:eastAsia="微软雅黑" w:hAnsi="微软雅黑" w:hint="eastAsia"/>
          <w:color w:val="404040"/>
          <w:sz w:val="21"/>
          <w:szCs w:val="21"/>
        </w:rPr>
        <w:t>对象列表</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postProcessedDetections = </w:t>
      </w:r>
      <w:proofErr w:type="gramStart"/>
      <w:r>
        <w:rPr>
          <w:rFonts w:ascii="Consolas" w:hAnsi="Consolas"/>
          <w:color w:val="404040"/>
        </w:rPr>
        <w:t>processRadar(</w:t>
      </w:r>
      <w:proofErr w:type="gramEnd"/>
      <w:r>
        <w:rPr>
          <w:rFonts w:ascii="Consolas" w:hAnsi="Consolas"/>
          <w:color w:val="404040"/>
        </w:rPr>
        <w:t>postProcessedDetections, realRadarObjects, t)</w:t>
      </w:r>
    </w:p>
    <w:p w:rsidR="004F49B3" w:rsidRDefault="004F49B3" w:rsidP="004F49B3">
      <w:pPr>
        <w:pStyle w:val="HTML"/>
        <w:rPr>
          <w:rFonts w:ascii="Consolas" w:hAnsi="Consolas"/>
          <w:color w:val="404040"/>
        </w:rPr>
      </w:pPr>
      <w:r>
        <w:rPr>
          <w:rFonts w:ascii="Consolas" w:hAnsi="Consolas"/>
          <w:color w:val="228B22"/>
        </w:rPr>
        <w:t>% Process the radar objects into objectDetection objects</w:t>
      </w:r>
    </w:p>
    <w:p w:rsidR="004F49B3" w:rsidRDefault="004F49B3" w:rsidP="004F49B3">
      <w:pPr>
        <w:pStyle w:val="HTML"/>
        <w:rPr>
          <w:rFonts w:ascii="Consolas" w:hAnsi="Consolas"/>
          <w:color w:val="404040"/>
        </w:rPr>
      </w:pPr>
      <w:r>
        <w:rPr>
          <w:rFonts w:ascii="Consolas" w:hAnsi="Consolas"/>
          <w:color w:val="404040"/>
        </w:rPr>
        <w:t>numRadarObjects = numel(realRadarObjects);</w:t>
      </w:r>
    </w:p>
    <w:p w:rsidR="004F49B3" w:rsidRDefault="004F49B3" w:rsidP="004F49B3">
      <w:pPr>
        <w:pStyle w:val="HTML"/>
        <w:rPr>
          <w:rFonts w:ascii="Consolas" w:hAnsi="Consolas"/>
          <w:color w:val="404040"/>
        </w:rPr>
      </w:pPr>
      <w:r>
        <w:rPr>
          <w:rFonts w:ascii="Consolas" w:hAnsi="Consolas"/>
          <w:color w:val="0000FF"/>
        </w:rPr>
        <w:t>if</w:t>
      </w:r>
      <w:r>
        <w:rPr>
          <w:rFonts w:ascii="Consolas" w:hAnsi="Consolas"/>
          <w:color w:val="404040"/>
        </w:rPr>
        <w:t xml:space="preserve"> numRadarObjects</w:t>
      </w:r>
    </w:p>
    <w:p w:rsidR="004F49B3" w:rsidRDefault="004F49B3" w:rsidP="004F49B3">
      <w:pPr>
        <w:pStyle w:val="HTML"/>
        <w:rPr>
          <w:rFonts w:ascii="Consolas" w:hAnsi="Consolas"/>
          <w:color w:val="404040"/>
        </w:rPr>
      </w:pPr>
      <w:r>
        <w:rPr>
          <w:rFonts w:ascii="Consolas" w:hAnsi="Consolas"/>
          <w:color w:val="404040"/>
        </w:rPr>
        <w:t xml:space="preserve">    classToUse = class(realRadarObjects(1</w:t>
      </w:r>
      <w:proofErr w:type="gramStart"/>
      <w:r>
        <w:rPr>
          <w:rFonts w:ascii="Consolas" w:hAnsi="Consolas"/>
          <w:color w:val="404040"/>
        </w:rPr>
        <w:t>).position</w:t>
      </w:r>
      <w:proofErr w:type="gramEnd"/>
      <w:r>
        <w:rPr>
          <w:rFonts w:ascii="Consolas" w:hAnsi="Consolas"/>
          <w:color w:val="404040"/>
        </w:rPr>
        <w:t>);</w:t>
      </w:r>
    </w:p>
    <w:p w:rsidR="004F49B3" w:rsidRDefault="004F49B3" w:rsidP="004F49B3">
      <w:pPr>
        <w:pStyle w:val="HTML"/>
        <w:rPr>
          <w:rFonts w:ascii="Consolas" w:hAnsi="Consolas"/>
          <w:color w:val="404040"/>
        </w:rPr>
      </w:pPr>
      <w:r>
        <w:rPr>
          <w:rFonts w:ascii="Consolas" w:hAnsi="Consolas"/>
          <w:color w:val="404040"/>
        </w:rPr>
        <w:t xml:space="preserve">    radarMeasCov = cast(</w:t>
      </w:r>
      <w:proofErr w:type="gramStart"/>
      <w:r>
        <w:rPr>
          <w:rFonts w:ascii="Consolas" w:hAnsi="Consolas"/>
          <w:color w:val="404040"/>
        </w:rPr>
        <w:t>diag(</w:t>
      </w:r>
      <w:proofErr w:type="gramEnd"/>
      <w:r>
        <w:rPr>
          <w:rFonts w:ascii="Consolas" w:hAnsi="Consolas"/>
          <w:color w:val="404040"/>
        </w:rPr>
        <w:t>[2,2,2,100]), classToUse);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228B22"/>
        </w:rPr>
        <w:t>% Process Radar Objects:</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w:t>
      </w:r>
      <w:proofErr w:type="gramStart"/>
      <w:r>
        <w:rPr>
          <w:rFonts w:ascii="Consolas" w:hAnsi="Consolas"/>
          <w:color w:val="404040"/>
        </w:rPr>
        <w:t>1:numRadarObjects</w:t>
      </w:r>
      <w:proofErr w:type="gramEnd"/>
    </w:p>
    <w:p w:rsidR="004F49B3" w:rsidRDefault="004F49B3" w:rsidP="004F49B3">
      <w:pPr>
        <w:pStyle w:val="HTML"/>
        <w:rPr>
          <w:rFonts w:ascii="Consolas" w:hAnsi="Consolas"/>
          <w:color w:val="404040"/>
        </w:rPr>
      </w:pPr>
      <w:r>
        <w:rPr>
          <w:rFonts w:ascii="Consolas" w:hAnsi="Consolas"/>
          <w:color w:val="404040"/>
        </w:rPr>
        <w:t xml:space="preserve">        object = realRadarObjects(i);</w:t>
      </w:r>
    </w:p>
    <w:p w:rsidR="004F49B3" w:rsidRDefault="004F49B3" w:rsidP="004F49B3">
      <w:pPr>
        <w:pStyle w:val="HTML"/>
        <w:rPr>
          <w:rFonts w:ascii="Consolas" w:hAnsi="Consolas"/>
          <w:color w:val="404040"/>
        </w:rPr>
      </w:pPr>
      <w:r>
        <w:rPr>
          <w:rFonts w:ascii="Consolas" w:hAnsi="Consolas"/>
          <w:color w:val="404040"/>
        </w:rPr>
        <w:t xml:space="preserve">        postProcessedDetections{i} = </w:t>
      </w:r>
      <w:proofErr w:type="gramStart"/>
      <w:r>
        <w:rPr>
          <w:rFonts w:ascii="Consolas" w:hAnsi="Consolas"/>
          <w:color w:val="404040"/>
        </w:rPr>
        <w:t>objectDetection(</w:t>
      </w:r>
      <w:proofErr w:type="gramEnd"/>
      <w:r>
        <w:rPr>
          <w:rFonts w:ascii="Consolas" w:hAnsi="Consolas"/>
          <w:color w:val="404040"/>
        </w:rPr>
        <w:t xml:space="preserve">t,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object.position</w:t>
      </w:r>
      <w:proofErr w:type="gramEnd"/>
      <w:r>
        <w:rPr>
          <w:rFonts w:ascii="Consolas" w:hAnsi="Consolas"/>
          <w:color w:val="404040"/>
        </w:rPr>
        <w:t xml:space="preserve">(1); object.velocity(1); object.position(2); object.velocity(2)],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'SensorIndex'</w:t>
      </w:r>
      <w:r>
        <w:rPr>
          <w:rFonts w:ascii="Consolas" w:hAnsi="Consolas"/>
          <w:color w:val="404040"/>
        </w:rPr>
        <w:t xml:space="preserve">, 2, </w:t>
      </w:r>
      <w:r>
        <w:rPr>
          <w:rFonts w:ascii="Consolas" w:hAnsi="Consolas"/>
          <w:color w:val="A020F0"/>
        </w:rPr>
        <w:t>'MeasurementNoise'</w:t>
      </w:r>
      <w:r>
        <w:rPr>
          <w:rFonts w:ascii="Consolas" w:hAnsi="Consolas"/>
          <w:color w:val="404040"/>
        </w:rPr>
        <w:t xml:space="preserve">, radarMeasCov,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'MeasurementParameters'</w:t>
      </w:r>
      <w:r>
        <w:rPr>
          <w:rFonts w:ascii="Consolas" w:hAnsi="Consolas"/>
          <w:color w:val="404040"/>
        </w:rPr>
        <w:t xml:space="preserve">, {2}, </w:t>
      </w:r>
      <w:r>
        <w:rPr>
          <w:rFonts w:ascii="Consolas" w:hAnsi="Consolas"/>
          <w:color w:val="0000FF"/>
        </w:rPr>
        <w:t>...</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A020F0"/>
        </w:rPr>
        <w:t>'ObjectAttributes'</w:t>
      </w:r>
      <w:r>
        <w:rPr>
          <w:rFonts w:ascii="Consolas" w:hAnsi="Consolas"/>
          <w:color w:val="404040"/>
        </w:rPr>
        <w:t xml:space="preserve">, {object.id, </w:t>
      </w:r>
      <w:proofErr w:type="gramStart"/>
      <w:r>
        <w:rPr>
          <w:rFonts w:ascii="Consolas" w:hAnsi="Consolas"/>
          <w:color w:val="404040"/>
        </w:rPr>
        <w:t>object.status</w:t>
      </w:r>
      <w:proofErr w:type="gramEnd"/>
      <w:r>
        <w:rPr>
          <w:rFonts w:ascii="Consolas" w:hAnsi="Consolas"/>
          <w:color w:val="404040"/>
        </w:rPr>
        <w:t>, object.amplitude, object.rangeMode});</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fcwmeas</w:t>
      </w:r>
      <w:r>
        <w:rPr>
          <w:rFonts w:ascii="微软雅黑" w:eastAsia="微软雅黑" w:hAnsi="微软雅黑" w:hint="eastAsia"/>
          <w:color w:val="404040"/>
          <w:sz w:val="21"/>
          <w:szCs w:val="21"/>
        </w:rPr>
        <w:t>此前向碰撞警告示例中使用的测量函数</w:t>
      </w:r>
    </w:p>
    <w:p w:rsidR="004F49B3" w:rsidRDefault="004F49B3" w:rsidP="004F49B3">
      <w:pPr>
        <w:pStyle w:val="HTML"/>
        <w:rPr>
          <w:rFonts w:ascii="Consolas" w:hAnsi="Consolas"/>
          <w:color w:val="404040"/>
        </w:rPr>
      </w:pPr>
      <w:r>
        <w:rPr>
          <w:rFonts w:ascii="Consolas" w:hAnsi="Consolas"/>
          <w:color w:val="0000FF"/>
        </w:rPr>
        <w:lastRenderedPageBreak/>
        <w:t>function</w:t>
      </w:r>
      <w:r>
        <w:rPr>
          <w:rFonts w:ascii="Consolas" w:hAnsi="Consolas"/>
          <w:color w:val="404040"/>
        </w:rPr>
        <w:t xml:space="preserve"> measurement = </w:t>
      </w:r>
      <w:proofErr w:type="gramStart"/>
      <w:r>
        <w:rPr>
          <w:rFonts w:ascii="Consolas" w:hAnsi="Consolas"/>
          <w:color w:val="404040"/>
        </w:rPr>
        <w:t>fcwmeas(</w:t>
      </w:r>
      <w:proofErr w:type="gramEnd"/>
      <w:r>
        <w:rPr>
          <w:rFonts w:ascii="Consolas" w:hAnsi="Consolas"/>
          <w:color w:val="404040"/>
        </w:rPr>
        <w:t>state, sensorID)</w:t>
      </w:r>
    </w:p>
    <w:p w:rsidR="004F49B3" w:rsidRDefault="004F49B3" w:rsidP="004F49B3">
      <w:pPr>
        <w:pStyle w:val="HTML"/>
        <w:rPr>
          <w:rFonts w:ascii="Consolas" w:hAnsi="Consolas"/>
          <w:color w:val="404040"/>
        </w:rPr>
      </w:pPr>
      <w:r>
        <w:rPr>
          <w:rFonts w:ascii="Consolas" w:hAnsi="Consolas"/>
          <w:color w:val="228B22"/>
        </w:rPr>
        <w:t>% The example measurements depend on the sensor type, which is reported by</w:t>
      </w:r>
    </w:p>
    <w:p w:rsidR="004F49B3" w:rsidRDefault="004F49B3" w:rsidP="004F49B3">
      <w:pPr>
        <w:pStyle w:val="HTML"/>
        <w:rPr>
          <w:rFonts w:ascii="Consolas" w:hAnsi="Consolas"/>
          <w:color w:val="404040"/>
        </w:rPr>
      </w:pPr>
      <w:r>
        <w:rPr>
          <w:rFonts w:ascii="Consolas" w:hAnsi="Consolas"/>
          <w:color w:val="228B22"/>
        </w:rPr>
        <w:t>% the MeasurementParameters property of the objectDetection. The following</w:t>
      </w:r>
    </w:p>
    <w:p w:rsidR="004F49B3" w:rsidRDefault="004F49B3" w:rsidP="004F49B3">
      <w:pPr>
        <w:pStyle w:val="HTML"/>
        <w:rPr>
          <w:rFonts w:ascii="Consolas" w:hAnsi="Consolas"/>
          <w:color w:val="404040"/>
        </w:rPr>
      </w:pPr>
      <w:r>
        <w:rPr>
          <w:rFonts w:ascii="Consolas" w:hAnsi="Consolas"/>
          <w:color w:val="228B22"/>
        </w:rPr>
        <w:t>% two sensorID values are used:</w:t>
      </w:r>
    </w:p>
    <w:p w:rsidR="004F49B3" w:rsidRDefault="004F49B3" w:rsidP="004F49B3">
      <w:pPr>
        <w:pStyle w:val="HTML"/>
        <w:rPr>
          <w:rFonts w:ascii="Consolas" w:hAnsi="Consolas"/>
          <w:color w:val="404040"/>
        </w:rPr>
      </w:pPr>
      <w:r>
        <w:rPr>
          <w:rFonts w:ascii="Consolas" w:hAnsi="Consolas"/>
          <w:color w:val="228B22"/>
        </w:rPr>
        <w:t>%   sensorID=1: video objects, the measurement is [</w:t>
      </w:r>
      <w:proofErr w:type="gramStart"/>
      <w:r>
        <w:rPr>
          <w:rFonts w:ascii="Consolas" w:hAnsi="Consolas"/>
          <w:color w:val="228B22"/>
        </w:rPr>
        <w:t>x;vx</w:t>
      </w:r>
      <w:proofErr w:type="gramEnd"/>
      <w:r>
        <w:rPr>
          <w:rFonts w:ascii="Consolas" w:hAnsi="Consolas"/>
          <w:color w:val="228B22"/>
        </w:rPr>
        <w:t>;y].</w:t>
      </w:r>
    </w:p>
    <w:p w:rsidR="004F49B3" w:rsidRDefault="004F49B3" w:rsidP="004F49B3">
      <w:pPr>
        <w:pStyle w:val="HTML"/>
        <w:rPr>
          <w:rFonts w:ascii="Consolas" w:hAnsi="Consolas"/>
          <w:color w:val="404040"/>
        </w:rPr>
      </w:pPr>
      <w:r>
        <w:rPr>
          <w:rFonts w:ascii="Consolas" w:hAnsi="Consolas"/>
          <w:color w:val="228B22"/>
        </w:rPr>
        <w:t>%   sensorID=2: radar objects, the measurement is [</w:t>
      </w:r>
      <w:proofErr w:type="gramStart"/>
      <w:r>
        <w:rPr>
          <w:rFonts w:ascii="Consolas" w:hAnsi="Consolas"/>
          <w:color w:val="228B22"/>
        </w:rPr>
        <w:t>x;vx</w:t>
      </w:r>
      <w:proofErr w:type="gramEnd"/>
      <w:r>
        <w:rPr>
          <w:rFonts w:ascii="Consolas" w:hAnsi="Consolas"/>
          <w:color w:val="228B22"/>
        </w:rPr>
        <w:t>;y;vy].</w:t>
      </w:r>
    </w:p>
    <w:p w:rsidR="004F49B3" w:rsidRDefault="004F49B3" w:rsidP="004F49B3">
      <w:pPr>
        <w:pStyle w:val="HTML"/>
        <w:rPr>
          <w:rFonts w:ascii="Consolas" w:hAnsi="Consolas"/>
          <w:color w:val="404040"/>
        </w:rPr>
      </w:pPr>
      <w:r>
        <w:rPr>
          <w:rFonts w:ascii="Consolas" w:hAnsi="Consolas"/>
          <w:color w:val="228B22"/>
        </w:rPr>
        <w:t>% The state is:</w:t>
      </w:r>
    </w:p>
    <w:p w:rsidR="004F49B3" w:rsidRDefault="004F49B3" w:rsidP="004F49B3">
      <w:pPr>
        <w:pStyle w:val="HTML"/>
        <w:rPr>
          <w:rFonts w:ascii="Consolas" w:hAnsi="Consolas"/>
          <w:color w:val="404040"/>
        </w:rPr>
      </w:pPr>
      <w:r>
        <w:rPr>
          <w:rFonts w:ascii="Consolas" w:hAnsi="Consolas"/>
          <w:color w:val="228B22"/>
        </w:rPr>
        <w:t>%   Constant velocity       state = [</w:t>
      </w:r>
      <w:proofErr w:type="gramStart"/>
      <w:r>
        <w:rPr>
          <w:rFonts w:ascii="Consolas" w:hAnsi="Consolas"/>
          <w:color w:val="228B22"/>
        </w:rPr>
        <w:t>x;vx</w:t>
      </w:r>
      <w:proofErr w:type="gramEnd"/>
      <w:r>
        <w:rPr>
          <w:rFonts w:ascii="Consolas" w:hAnsi="Consolas"/>
          <w:color w:val="228B22"/>
        </w:rPr>
        <w:t>;y;vy]</w:t>
      </w:r>
    </w:p>
    <w:p w:rsidR="004F49B3" w:rsidRDefault="004F49B3" w:rsidP="004F49B3">
      <w:pPr>
        <w:pStyle w:val="HTML"/>
        <w:rPr>
          <w:rFonts w:ascii="Consolas" w:hAnsi="Consolas"/>
          <w:color w:val="404040"/>
        </w:rPr>
      </w:pPr>
      <w:r>
        <w:rPr>
          <w:rFonts w:ascii="Consolas" w:hAnsi="Consolas"/>
          <w:color w:val="228B22"/>
        </w:rPr>
        <w:t>%   Constant turn           state = [</w:t>
      </w:r>
      <w:proofErr w:type="gramStart"/>
      <w:r>
        <w:rPr>
          <w:rFonts w:ascii="Consolas" w:hAnsi="Consolas"/>
          <w:color w:val="228B22"/>
        </w:rPr>
        <w:t>x;vx</w:t>
      </w:r>
      <w:proofErr w:type="gramEnd"/>
      <w:r>
        <w:rPr>
          <w:rFonts w:ascii="Consolas" w:hAnsi="Consolas"/>
          <w:color w:val="228B22"/>
        </w:rPr>
        <w:t>;y;vy;omega]</w:t>
      </w:r>
    </w:p>
    <w:p w:rsidR="004F49B3" w:rsidRDefault="004F49B3" w:rsidP="004F49B3">
      <w:pPr>
        <w:pStyle w:val="HTML"/>
        <w:rPr>
          <w:rFonts w:ascii="Consolas" w:hAnsi="Consolas"/>
          <w:color w:val="404040"/>
        </w:rPr>
      </w:pPr>
      <w:r>
        <w:rPr>
          <w:rFonts w:ascii="Consolas" w:hAnsi="Consolas"/>
          <w:color w:val="228B22"/>
        </w:rPr>
        <w:t>%   Constant acceleration   state = [</w:t>
      </w:r>
      <w:proofErr w:type="gramStart"/>
      <w:r>
        <w:rPr>
          <w:rFonts w:ascii="Consolas" w:hAnsi="Consolas"/>
          <w:color w:val="228B22"/>
        </w:rPr>
        <w:t>x;vx</w:t>
      </w:r>
      <w:proofErr w:type="gramEnd"/>
      <w:r>
        <w:rPr>
          <w:rFonts w:ascii="Consolas" w:hAnsi="Consolas"/>
          <w:color w:val="228B22"/>
        </w:rPr>
        <w:t>;ax;y;vy;ay]</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numel(state) &lt; 6 </w:t>
      </w:r>
      <w:r>
        <w:rPr>
          <w:rFonts w:ascii="Consolas" w:hAnsi="Consolas"/>
          <w:color w:val="228B22"/>
        </w:rPr>
        <w:t>% Constant turn or constant velocity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sensorID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1 </w:t>
      </w:r>
      <w:r>
        <w:rPr>
          <w:rFonts w:ascii="Consolas" w:hAnsi="Consolas"/>
          <w:color w:val="228B22"/>
        </w:rPr>
        <w:t>% video</w:t>
      </w:r>
    </w:p>
    <w:p w:rsidR="004F49B3" w:rsidRDefault="004F49B3" w:rsidP="004F49B3">
      <w:pPr>
        <w:pStyle w:val="HTML"/>
        <w:rPr>
          <w:rFonts w:ascii="Consolas" w:hAnsi="Consolas"/>
          <w:color w:val="404040"/>
        </w:rPr>
      </w:pPr>
      <w:r>
        <w:rPr>
          <w:rFonts w:ascii="Consolas" w:hAnsi="Consolas"/>
          <w:color w:val="404040"/>
        </w:rPr>
        <w:t xml:space="preserve">                measurement = [</w:t>
      </w:r>
      <w:proofErr w:type="gramStart"/>
      <w:r>
        <w:rPr>
          <w:rFonts w:ascii="Consolas" w:hAnsi="Consolas"/>
          <w:color w:val="404040"/>
        </w:rPr>
        <w:t>state(</w:t>
      </w:r>
      <w:proofErr w:type="gramEnd"/>
      <w:r>
        <w:rPr>
          <w:rFonts w:ascii="Consolas" w:hAnsi="Consolas"/>
          <w:color w:val="404040"/>
        </w:rPr>
        <w:t>1:3);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2 </w:t>
      </w:r>
      <w:r>
        <w:rPr>
          <w:rFonts w:ascii="Consolas" w:hAnsi="Consolas"/>
          <w:color w:val="228B22"/>
        </w:rPr>
        <w:t>% radar</w:t>
      </w:r>
    </w:p>
    <w:p w:rsidR="004F49B3" w:rsidRDefault="004F49B3" w:rsidP="004F49B3">
      <w:pPr>
        <w:pStyle w:val="HTML"/>
        <w:rPr>
          <w:rFonts w:ascii="Consolas" w:hAnsi="Consolas"/>
          <w:color w:val="404040"/>
        </w:rPr>
      </w:pPr>
      <w:r>
        <w:rPr>
          <w:rFonts w:ascii="Consolas" w:hAnsi="Consolas"/>
          <w:color w:val="404040"/>
        </w:rPr>
        <w:t xml:space="preserve">                measurement = </w:t>
      </w:r>
      <w:proofErr w:type="gramStart"/>
      <w:r>
        <w:rPr>
          <w:rFonts w:ascii="Consolas" w:hAnsi="Consolas"/>
          <w:color w:val="404040"/>
        </w:rPr>
        <w:t>state(</w:t>
      </w:r>
      <w:proofErr w:type="gramEnd"/>
      <w:r>
        <w:rPr>
          <w:rFonts w:ascii="Consolas" w:hAnsi="Consolas"/>
          <w:color w:val="404040"/>
        </w:rPr>
        <w:t>1:4);</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else</w:t>
      </w:r>
      <w:r>
        <w:rPr>
          <w:rFonts w:ascii="Consolas" w:hAnsi="Consolas"/>
          <w:color w:val="404040"/>
        </w:rPr>
        <w:t xml:space="preserve"> </w:t>
      </w:r>
      <w:r>
        <w:rPr>
          <w:rFonts w:ascii="Consolas" w:hAnsi="Consolas"/>
          <w:color w:val="228B22"/>
        </w:rPr>
        <w:t>% Constant acceleration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sensorID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1 </w:t>
      </w:r>
      <w:r>
        <w:rPr>
          <w:rFonts w:ascii="Consolas" w:hAnsi="Consolas"/>
          <w:color w:val="228B22"/>
        </w:rPr>
        <w:t>% video</w:t>
      </w:r>
    </w:p>
    <w:p w:rsidR="004F49B3" w:rsidRDefault="004F49B3" w:rsidP="004F49B3">
      <w:pPr>
        <w:pStyle w:val="HTML"/>
        <w:rPr>
          <w:rFonts w:ascii="Consolas" w:hAnsi="Consolas"/>
          <w:color w:val="404040"/>
        </w:rPr>
      </w:pPr>
      <w:r>
        <w:rPr>
          <w:rFonts w:ascii="Consolas" w:hAnsi="Consolas"/>
          <w:color w:val="404040"/>
        </w:rPr>
        <w:t xml:space="preserve">                measurement = [</w:t>
      </w:r>
      <w:proofErr w:type="gramStart"/>
      <w:r>
        <w:rPr>
          <w:rFonts w:ascii="Consolas" w:hAnsi="Consolas"/>
          <w:color w:val="404040"/>
        </w:rPr>
        <w:t>state(</w:t>
      </w:r>
      <w:proofErr w:type="gramEnd"/>
      <w:r>
        <w:rPr>
          <w:rFonts w:ascii="Consolas" w:hAnsi="Consolas"/>
          <w:color w:val="404040"/>
        </w:rPr>
        <w:t>1:2); state(4); 0];</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2 </w:t>
      </w:r>
      <w:r>
        <w:rPr>
          <w:rFonts w:ascii="Consolas" w:hAnsi="Consolas"/>
          <w:color w:val="228B22"/>
        </w:rPr>
        <w:t>% radar</w:t>
      </w:r>
    </w:p>
    <w:p w:rsidR="004F49B3" w:rsidRDefault="004F49B3" w:rsidP="004F49B3">
      <w:pPr>
        <w:pStyle w:val="HTML"/>
        <w:rPr>
          <w:rFonts w:ascii="Consolas" w:hAnsi="Consolas"/>
          <w:color w:val="404040"/>
        </w:rPr>
      </w:pPr>
      <w:r>
        <w:rPr>
          <w:rFonts w:ascii="Consolas" w:hAnsi="Consolas"/>
          <w:color w:val="404040"/>
        </w:rPr>
        <w:t xml:space="preserve">                measurement = [</w:t>
      </w:r>
      <w:proofErr w:type="gramStart"/>
      <w:r>
        <w:rPr>
          <w:rFonts w:ascii="Consolas" w:hAnsi="Consolas"/>
          <w:color w:val="404040"/>
        </w:rPr>
        <w:t>state(</w:t>
      </w:r>
      <w:proofErr w:type="gramEnd"/>
      <w:r>
        <w:rPr>
          <w:rFonts w:ascii="Consolas" w:hAnsi="Consolas"/>
          <w:color w:val="404040"/>
        </w:rPr>
        <w:t>1:2); state(4:5)];</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a6"/>
          <w:rFonts w:ascii="微软雅黑" w:eastAsia="微软雅黑" w:hAnsi="微软雅黑" w:hint="eastAsia"/>
          <w:color w:val="404040"/>
          <w:sz w:val="21"/>
          <w:szCs w:val="21"/>
        </w:rPr>
        <w:t>fcwmeasjac</w:t>
      </w:r>
      <w:r>
        <w:rPr>
          <w:rFonts w:ascii="微软雅黑" w:eastAsia="微软雅黑" w:hAnsi="微软雅黑" w:hint="eastAsia"/>
          <w:color w:val="404040"/>
          <w:sz w:val="21"/>
          <w:szCs w:val="21"/>
        </w:rPr>
        <w:t>此前向碰撞警告示例中使用的测量函数的雅可比</w:t>
      </w:r>
    </w:p>
    <w:p w:rsidR="004F49B3" w:rsidRDefault="004F49B3" w:rsidP="004F49B3">
      <w:pPr>
        <w:pStyle w:val="HTML"/>
        <w:rPr>
          <w:rFonts w:ascii="Consolas" w:hAnsi="Consolas"/>
          <w:color w:val="404040"/>
        </w:rPr>
      </w:pPr>
      <w:r>
        <w:rPr>
          <w:rFonts w:ascii="Consolas" w:hAnsi="Consolas"/>
          <w:color w:val="0000FF"/>
        </w:rPr>
        <w:t>function</w:t>
      </w:r>
      <w:r>
        <w:rPr>
          <w:rFonts w:ascii="Consolas" w:hAnsi="Consolas"/>
          <w:color w:val="404040"/>
        </w:rPr>
        <w:t xml:space="preserve"> jacobian = </w:t>
      </w:r>
      <w:proofErr w:type="gramStart"/>
      <w:r>
        <w:rPr>
          <w:rFonts w:ascii="Consolas" w:hAnsi="Consolas"/>
          <w:color w:val="404040"/>
        </w:rPr>
        <w:t>fcwmeasjac(</w:t>
      </w:r>
      <w:proofErr w:type="gramEnd"/>
      <w:r>
        <w:rPr>
          <w:rFonts w:ascii="Consolas" w:hAnsi="Consolas"/>
          <w:color w:val="404040"/>
        </w:rPr>
        <w:t>state, sensorID)</w:t>
      </w:r>
    </w:p>
    <w:p w:rsidR="004F49B3" w:rsidRDefault="004F49B3" w:rsidP="004F49B3">
      <w:pPr>
        <w:pStyle w:val="HTML"/>
        <w:rPr>
          <w:rFonts w:ascii="Consolas" w:hAnsi="Consolas"/>
          <w:color w:val="404040"/>
        </w:rPr>
      </w:pPr>
      <w:r>
        <w:rPr>
          <w:rFonts w:ascii="Consolas" w:hAnsi="Consolas"/>
          <w:color w:val="228B22"/>
        </w:rPr>
        <w:t>% The example measurements depend on the sensor type, which is reported by</w:t>
      </w:r>
    </w:p>
    <w:p w:rsidR="004F49B3" w:rsidRDefault="004F49B3" w:rsidP="004F49B3">
      <w:pPr>
        <w:pStyle w:val="HTML"/>
        <w:rPr>
          <w:rFonts w:ascii="Consolas" w:hAnsi="Consolas"/>
          <w:color w:val="404040"/>
        </w:rPr>
      </w:pPr>
      <w:r>
        <w:rPr>
          <w:rFonts w:ascii="Consolas" w:hAnsi="Consolas"/>
          <w:color w:val="228B22"/>
        </w:rPr>
        <w:t>% the MeasurementParameters property of the objectDetection. We choose</w:t>
      </w:r>
    </w:p>
    <w:p w:rsidR="004F49B3" w:rsidRDefault="004F49B3" w:rsidP="004F49B3">
      <w:pPr>
        <w:pStyle w:val="HTML"/>
        <w:rPr>
          <w:rFonts w:ascii="Consolas" w:hAnsi="Consolas"/>
          <w:color w:val="404040"/>
        </w:rPr>
      </w:pPr>
      <w:r>
        <w:rPr>
          <w:rFonts w:ascii="Consolas" w:hAnsi="Consolas"/>
          <w:color w:val="228B22"/>
        </w:rPr>
        <w:t>% sensorID=1 for video objects and sensorID=2 for radar objects.  The</w:t>
      </w:r>
    </w:p>
    <w:p w:rsidR="004F49B3" w:rsidRDefault="004F49B3" w:rsidP="004F49B3">
      <w:pPr>
        <w:pStyle w:val="HTML"/>
        <w:rPr>
          <w:rFonts w:ascii="Consolas" w:hAnsi="Consolas"/>
          <w:color w:val="404040"/>
        </w:rPr>
      </w:pPr>
      <w:r>
        <w:rPr>
          <w:rFonts w:ascii="Consolas" w:hAnsi="Consolas"/>
          <w:color w:val="228B22"/>
        </w:rPr>
        <w:t>% following two sensorID values are used:</w:t>
      </w:r>
    </w:p>
    <w:p w:rsidR="004F49B3" w:rsidRDefault="004F49B3" w:rsidP="004F49B3">
      <w:pPr>
        <w:pStyle w:val="HTML"/>
        <w:rPr>
          <w:rFonts w:ascii="Consolas" w:hAnsi="Consolas"/>
          <w:color w:val="404040"/>
        </w:rPr>
      </w:pPr>
      <w:r>
        <w:rPr>
          <w:rFonts w:ascii="Consolas" w:hAnsi="Consolas"/>
          <w:color w:val="228B22"/>
        </w:rPr>
        <w:t>%   sensorID=1: video objects, the measurement is [</w:t>
      </w:r>
      <w:proofErr w:type="gramStart"/>
      <w:r>
        <w:rPr>
          <w:rFonts w:ascii="Consolas" w:hAnsi="Consolas"/>
          <w:color w:val="228B22"/>
        </w:rPr>
        <w:t>x;vx</w:t>
      </w:r>
      <w:proofErr w:type="gramEnd"/>
      <w:r>
        <w:rPr>
          <w:rFonts w:ascii="Consolas" w:hAnsi="Consolas"/>
          <w:color w:val="228B22"/>
        </w:rPr>
        <w:t>;y].</w:t>
      </w:r>
    </w:p>
    <w:p w:rsidR="004F49B3" w:rsidRDefault="004F49B3" w:rsidP="004F49B3">
      <w:pPr>
        <w:pStyle w:val="HTML"/>
        <w:rPr>
          <w:rFonts w:ascii="Consolas" w:hAnsi="Consolas"/>
          <w:color w:val="404040"/>
        </w:rPr>
      </w:pPr>
      <w:r>
        <w:rPr>
          <w:rFonts w:ascii="Consolas" w:hAnsi="Consolas"/>
          <w:color w:val="228B22"/>
        </w:rPr>
        <w:t>%   sensorID=2: radar objects, the measurement is [</w:t>
      </w:r>
      <w:proofErr w:type="gramStart"/>
      <w:r>
        <w:rPr>
          <w:rFonts w:ascii="Consolas" w:hAnsi="Consolas"/>
          <w:color w:val="228B22"/>
        </w:rPr>
        <w:t>x;vx</w:t>
      </w:r>
      <w:proofErr w:type="gramEnd"/>
      <w:r>
        <w:rPr>
          <w:rFonts w:ascii="Consolas" w:hAnsi="Consolas"/>
          <w:color w:val="228B22"/>
        </w:rPr>
        <w:t>;y;vy].</w:t>
      </w:r>
    </w:p>
    <w:p w:rsidR="004F49B3" w:rsidRDefault="004F49B3" w:rsidP="004F49B3">
      <w:pPr>
        <w:pStyle w:val="HTML"/>
        <w:rPr>
          <w:rFonts w:ascii="Consolas" w:hAnsi="Consolas"/>
          <w:color w:val="404040"/>
        </w:rPr>
      </w:pPr>
      <w:r>
        <w:rPr>
          <w:rFonts w:ascii="Consolas" w:hAnsi="Consolas"/>
          <w:color w:val="228B22"/>
        </w:rPr>
        <w:t>% The state is:</w:t>
      </w:r>
    </w:p>
    <w:p w:rsidR="004F49B3" w:rsidRDefault="004F49B3" w:rsidP="004F49B3">
      <w:pPr>
        <w:pStyle w:val="HTML"/>
        <w:rPr>
          <w:rFonts w:ascii="Consolas" w:hAnsi="Consolas"/>
          <w:color w:val="404040"/>
        </w:rPr>
      </w:pPr>
      <w:r>
        <w:rPr>
          <w:rFonts w:ascii="Consolas" w:hAnsi="Consolas"/>
          <w:color w:val="228B22"/>
        </w:rPr>
        <w:t>%   Constant velocity       state = [</w:t>
      </w:r>
      <w:proofErr w:type="gramStart"/>
      <w:r>
        <w:rPr>
          <w:rFonts w:ascii="Consolas" w:hAnsi="Consolas"/>
          <w:color w:val="228B22"/>
        </w:rPr>
        <w:t>x;vx</w:t>
      </w:r>
      <w:proofErr w:type="gramEnd"/>
      <w:r>
        <w:rPr>
          <w:rFonts w:ascii="Consolas" w:hAnsi="Consolas"/>
          <w:color w:val="228B22"/>
        </w:rPr>
        <w:t>;y;vy]</w:t>
      </w:r>
    </w:p>
    <w:p w:rsidR="004F49B3" w:rsidRDefault="004F49B3" w:rsidP="004F49B3">
      <w:pPr>
        <w:pStyle w:val="HTML"/>
        <w:rPr>
          <w:rFonts w:ascii="Consolas" w:hAnsi="Consolas"/>
          <w:color w:val="404040"/>
        </w:rPr>
      </w:pPr>
      <w:r>
        <w:rPr>
          <w:rFonts w:ascii="Consolas" w:hAnsi="Consolas"/>
          <w:color w:val="228B22"/>
        </w:rPr>
        <w:t>%   Constant turn           state = [</w:t>
      </w:r>
      <w:proofErr w:type="gramStart"/>
      <w:r>
        <w:rPr>
          <w:rFonts w:ascii="Consolas" w:hAnsi="Consolas"/>
          <w:color w:val="228B22"/>
        </w:rPr>
        <w:t>x;vx</w:t>
      </w:r>
      <w:proofErr w:type="gramEnd"/>
      <w:r>
        <w:rPr>
          <w:rFonts w:ascii="Consolas" w:hAnsi="Consolas"/>
          <w:color w:val="228B22"/>
        </w:rPr>
        <w:t>;y;vy;omega]</w:t>
      </w:r>
    </w:p>
    <w:p w:rsidR="004F49B3" w:rsidRDefault="004F49B3" w:rsidP="004F49B3">
      <w:pPr>
        <w:pStyle w:val="HTML"/>
        <w:rPr>
          <w:rFonts w:ascii="Consolas" w:hAnsi="Consolas"/>
          <w:color w:val="404040"/>
        </w:rPr>
      </w:pPr>
      <w:r>
        <w:rPr>
          <w:rFonts w:ascii="Consolas" w:hAnsi="Consolas"/>
          <w:color w:val="228B22"/>
        </w:rPr>
        <w:lastRenderedPageBreak/>
        <w:t>%   Constant acceleration   state = [</w:t>
      </w:r>
      <w:proofErr w:type="gramStart"/>
      <w:r>
        <w:rPr>
          <w:rFonts w:ascii="Consolas" w:hAnsi="Consolas"/>
          <w:color w:val="228B22"/>
        </w:rPr>
        <w:t>x;vx</w:t>
      </w:r>
      <w:proofErr w:type="gramEnd"/>
      <w:r>
        <w:rPr>
          <w:rFonts w:ascii="Consolas" w:hAnsi="Consolas"/>
          <w:color w:val="228B22"/>
        </w:rPr>
        <w:t>;ax;y;vy;ay]</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numStates = numel(state);</w:t>
      </w:r>
    </w:p>
    <w:p w:rsidR="004F49B3" w:rsidRDefault="004F49B3" w:rsidP="004F49B3">
      <w:pPr>
        <w:pStyle w:val="HTML"/>
        <w:rPr>
          <w:rFonts w:ascii="Consolas" w:hAnsi="Consolas"/>
          <w:color w:val="404040"/>
        </w:rPr>
      </w:pPr>
      <w:r>
        <w:rPr>
          <w:rFonts w:ascii="Consolas" w:hAnsi="Consolas"/>
          <w:color w:val="404040"/>
        </w:rPr>
        <w:t xml:space="preserve">    jacobian = </w:t>
      </w:r>
      <w:proofErr w:type="gramStart"/>
      <w:r>
        <w:rPr>
          <w:rFonts w:ascii="Consolas" w:hAnsi="Consolas"/>
          <w:color w:val="404040"/>
        </w:rPr>
        <w:t>zeros(</w:t>
      </w:r>
      <w:proofErr w:type="gramEnd"/>
      <w:r>
        <w:rPr>
          <w:rFonts w:ascii="Consolas" w:hAnsi="Consolas"/>
          <w:color w:val="404040"/>
        </w:rPr>
        <w:t>4, numStates);</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numel(state) &lt; 6 </w:t>
      </w:r>
      <w:r>
        <w:rPr>
          <w:rFonts w:ascii="Consolas" w:hAnsi="Consolas"/>
          <w:color w:val="228B22"/>
        </w:rPr>
        <w:t>% Constant turn or constant velocity</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sensorID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1 </w:t>
      </w:r>
      <w:r>
        <w:rPr>
          <w:rFonts w:ascii="Consolas" w:hAnsi="Consolas"/>
          <w:color w:val="228B22"/>
        </w:rPr>
        <w:t>% video</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1,1)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2,2)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3,3) = 1;</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2 </w:t>
      </w:r>
      <w:r>
        <w:rPr>
          <w:rFonts w:ascii="Consolas" w:hAnsi="Consolas"/>
          <w:color w:val="228B22"/>
        </w:rPr>
        <w:t>% radar</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1,1)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2,2)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3,3)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4,4) = 1;</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else</w:t>
      </w:r>
      <w:r>
        <w:rPr>
          <w:rFonts w:ascii="Consolas" w:hAnsi="Consolas"/>
          <w:color w:val="404040"/>
        </w:rPr>
        <w:t xml:space="preserve"> </w:t>
      </w:r>
      <w:r>
        <w:rPr>
          <w:rFonts w:ascii="Consolas" w:hAnsi="Consolas"/>
          <w:color w:val="228B22"/>
        </w:rPr>
        <w:t>% Constant acceleration</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switch</w:t>
      </w:r>
      <w:r>
        <w:rPr>
          <w:rFonts w:ascii="Consolas" w:hAnsi="Consolas"/>
          <w:color w:val="404040"/>
        </w:rPr>
        <w:t xml:space="preserve"> sensorID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1 </w:t>
      </w:r>
      <w:r>
        <w:rPr>
          <w:rFonts w:ascii="Consolas" w:hAnsi="Consolas"/>
          <w:color w:val="228B22"/>
        </w:rPr>
        <w:t>% video</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1,1)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2,2)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3,4) = 1;</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case</w:t>
      </w:r>
      <w:r>
        <w:rPr>
          <w:rFonts w:ascii="Consolas" w:hAnsi="Consolas"/>
          <w:color w:val="404040"/>
        </w:rPr>
        <w:t xml:space="preserve"> 2 </w:t>
      </w:r>
      <w:r>
        <w:rPr>
          <w:rFonts w:ascii="Consolas" w:hAnsi="Consolas"/>
          <w:color w:val="228B22"/>
        </w:rPr>
        <w:t>% radar</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1,1)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2,2)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3,4) = 1;</w:t>
      </w:r>
    </w:p>
    <w:p w:rsidR="004F49B3" w:rsidRDefault="004F49B3" w:rsidP="004F49B3">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jacobian(</w:t>
      </w:r>
      <w:proofErr w:type="gramEnd"/>
      <w:r>
        <w:rPr>
          <w:rFonts w:ascii="Consolas" w:hAnsi="Consolas"/>
          <w:color w:val="404040"/>
        </w:rPr>
        <w:t>4,5) = 1;</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4F49B3" w:rsidRDefault="004F49B3" w:rsidP="004F49B3">
      <w:pPr>
        <w:pStyle w:val="HTML"/>
        <w:rPr>
          <w:rFonts w:ascii="Consolas" w:hAnsi="Consolas"/>
          <w:color w:val="404040"/>
        </w:rPr>
      </w:pPr>
      <w:r>
        <w:rPr>
          <w:rFonts w:ascii="Consolas" w:hAnsi="Consolas"/>
          <w:color w:val="0000FF"/>
        </w:rPr>
        <w:t>end</w:t>
      </w:r>
    </w:p>
    <w:p w:rsidR="004F49B3" w:rsidRDefault="004F49B3">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4F49B3" w:rsidRDefault="004F49B3" w:rsidP="004F49B3">
      <w:pPr>
        <w:pStyle w:val="2"/>
        <w:pBdr>
          <w:bottom w:val="single" w:sz="6" w:space="2" w:color="CBCBCB"/>
        </w:pBdr>
        <w:shd w:val="clear" w:color="auto" w:fill="FFFFFF"/>
        <w:spacing w:before="0" w:beforeAutospacing="0" w:after="240" w:afterAutospacing="0"/>
        <w:rPr>
          <w:rFonts w:ascii="Arial" w:hAnsi="Arial" w:cs="Arial"/>
          <w:b w:val="0"/>
          <w:bCs w:val="0"/>
          <w:color w:val="C45400"/>
        </w:rPr>
      </w:pPr>
      <w:r>
        <w:rPr>
          <w:rFonts w:ascii="Arial" w:hAnsi="Arial" w:cs="Arial"/>
          <w:b w:val="0"/>
          <w:bCs w:val="0"/>
          <w:color w:val="C45400"/>
        </w:rPr>
        <w:lastRenderedPageBreak/>
        <w:t>传感器融合的自适应巡航控制</w:t>
      </w:r>
    </w:p>
    <w:p w:rsidR="004F49B3" w:rsidRDefault="004F49B3" w:rsidP="004F49B3">
      <w:pPr>
        <w:pStyle w:val="addmargin0"/>
        <w:shd w:val="clear" w:color="auto" w:fill="FFFFFF"/>
        <w:spacing w:before="0" w:beforeAutospacing="0"/>
        <w:rPr>
          <w:rFonts w:ascii="微软雅黑" w:eastAsia="微软雅黑" w:hAnsi="微软雅黑"/>
          <w:color w:val="404040"/>
          <w:sz w:val="21"/>
          <w:szCs w:val="21"/>
        </w:rPr>
      </w:pPr>
      <w:r>
        <w:rPr>
          <w:rFonts w:ascii="微软雅黑" w:eastAsia="微软雅黑" w:hAnsi="微软雅黑" w:hint="eastAsia"/>
          <w:color w:val="404040"/>
          <w:sz w:val="21"/>
          <w:szCs w:val="21"/>
        </w:rPr>
        <w:t>此示例使用:</w:t>
      </w:r>
    </w:p>
    <w:p w:rsidR="004F49B3" w:rsidRDefault="00BD0362"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1" w:history="1">
        <w:r w:rsidR="004F49B3">
          <w:rPr>
            <w:rStyle w:val="a3"/>
            <w:rFonts w:ascii="微软雅黑" w:eastAsia="微软雅黑" w:hAnsi="微软雅黑" w:hint="eastAsia"/>
            <w:color w:val="004B87"/>
            <w:szCs w:val="21"/>
          </w:rPr>
          <w:t>自动驾驶系统工具箱</w:t>
        </w:r>
      </w:hyperlink>
    </w:p>
    <w:p w:rsidR="004F49B3" w:rsidRDefault="00BD0362"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2" w:history="1">
        <w:r w:rsidR="004F49B3">
          <w:rPr>
            <w:rStyle w:val="a3"/>
            <w:rFonts w:ascii="微软雅黑" w:eastAsia="微软雅黑" w:hAnsi="微软雅黑" w:hint="eastAsia"/>
            <w:color w:val="004B87"/>
            <w:szCs w:val="21"/>
          </w:rPr>
          <w:t>嵌入式编码器</w:t>
        </w:r>
      </w:hyperlink>
    </w:p>
    <w:p w:rsidR="004F49B3" w:rsidRDefault="00BD0362"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3" w:history="1">
        <w:r w:rsidR="004F49B3">
          <w:rPr>
            <w:rStyle w:val="a3"/>
            <w:rFonts w:ascii="微软雅黑" w:eastAsia="微软雅黑" w:hAnsi="微软雅黑" w:hint="eastAsia"/>
            <w:color w:val="004B87"/>
            <w:szCs w:val="21"/>
          </w:rPr>
          <w:t>模型预测控制工具箱</w:t>
        </w:r>
      </w:hyperlink>
    </w:p>
    <w:p w:rsidR="004F49B3" w:rsidRDefault="00BD0362"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4" w:history="1">
        <w:r w:rsidR="004F49B3">
          <w:rPr>
            <w:rStyle w:val="a3"/>
            <w:rFonts w:ascii="微软雅黑" w:eastAsia="微软雅黑" w:hAnsi="微软雅黑" w:hint="eastAsia"/>
            <w:color w:val="004B87"/>
            <w:szCs w:val="21"/>
          </w:rPr>
          <w:t>仿真控制设计</w:t>
        </w:r>
      </w:hyperlink>
    </w:p>
    <w:p w:rsidR="004F49B3" w:rsidRDefault="00BD0362" w:rsidP="004F49B3">
      <w:pPr>
        <w:widowControl/>
        <w:numPr>
          <w:ilvl w:val="0"/>
          <w:numId w:val="9"/>
        </w:numPr>
        <w:shd w:val="clear" w:color="auto" w:fill="FFFFFF"/>
        <w:spacing w:after="75"/>
        <w:ind w:left="0"/>
        <w:jc w:val="left"/>
        <w:rPr>
          <w:rFonts w:ascii="微软雅黑" w:eastAsia="微软雅黑" w:hAnsi="微软雅黑"/>
          <w:color w:val="404040"/>
          <w:szCs w:val="21"/>
        </w:rPr>
      </w:pPr>
      <w:hyperlink r:id="rId35" w:history="1">
        <w:r w:rsidR="004F49B3">
          <w:rPr>
            <w:rStyle w:val="a3"/>
            <w:rFonts w:ascii="微软雅黑" w:eastAsia="微软雅黑" w:hAnsi="微软雅黑" w:hint="eastAsia"/>
            <w:color w:val="004B87"/>
            <w:szCs w:val="21"/>
          </w:rPr>
          <w:t>Simulink</w:t>
        </w:r>
      </w:hyperlink>
    </w:p>
    <w:p w:rsidR="004F49B3" w:rsidRDefault="00BD0362" w:rsidP="004F49B3">
      <w:pPr>
        <w:shd w:val="clear" w:color="auto" w:fill="FFFFFF"/>
        <w:rPr>
          <w:rFonts w:ascii="微软雅黑" w:eastAsia="微软雅黑" w:hAnsi="微软雅黑"/>
          <w:color w:val="404040"/>
          <w:szCs w:val="21"/>
        </w:rPr>
      </w:pPr>
      <w:hyperlink r:id="rId36" w:history="1"/>
    </w:p>
    <w:p w:rsidR="004F49B3" w:rsidRDefault="004F49B3" w:rsidP="004F49B3">
      <w:pPr>
        <w:pStyle w:val="shortdesc"/>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本示例说明如何使用传感器融合实现基于传感器融合的汽车自适应巡航控制器, 用于在弯曲道路上行驶的车辆。</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在本例中, 您将:</w:t>
      </w:r>
    </w:p>
    <w:p w:rsidR="004F49B3" w:rsidRDefault="004F49B3" w:rsidP="004F49B3">
      <w:pPr>
        <w:pStyle w:val="a4"/>
        <w:numPr>
          <w:ilvl w:val="0"/>
          <w:numId w:val="10"/>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查看结合传感器融合和自适应巡航控制器 (ACC) 的控制系统。提供了 ACC 的两种变体: 经典控制器和自适应巡航控制系统模块, 从模型预测控制工具箱。</w:t>
      </w:r>
    </w:p>
    <w:p w:rsidR="004F49B3" w:rsidRDefault="004F49B3" w:rsidP="004F49B3">
      <w:pPr>
        <w:pStyle w:val="a4"/>
        <w:numPr>
          <w:ilvl w:val="0"/>
          <w:numId w:val="10"/>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使用自动驾驶系统工具箱生成的合成数据测试闭环 Simulink 模型中的控制系统。</w:t>
      </w:r>
    </w:p>
    <w:p w:rsidR="004F49B3" w:rsidRDefault="004F49B3" w:rsidP="004F49B3">
      <w:pPr>
        <w:pStyle w:val="a4"/>
        <w:numPr>
          <w:ilvl w:val="0"/>
          <w:numId w:val="10"/>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为软件在循环模拟中配置代码生成设置, 并自动为控件算法生成代码。</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介绍</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自适应巡航控制系统是一种控制系统, 可根据路况调整</w:t>
      </w:r>
      <w:del w:id="44" w:author="Young Jiang" w:date="2019-01-02T01:34:00Z">
        <w:r w:rsidDel="007F234F">
          <w:rPr>
            <w:rFonts w:ascii="微软雅黑" w:eastAsia="微软雅黑" w:hAnsi="微软雅黑" w:hint="eastAsia"/>
            <w:color w:val="404040"/>
            <w:sz w:val="21"/>
            <w:szCs w:val="21"/>
          </w:rPr>
          <w:delText>自我</w:delText>
        </w:r>
      </w:del>
      <w:ins w:id="45"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汽车的速度。与常规巡航控制一样, 驾驶员为汽车设定了所需的速度;此外, 自适应巡航控制系统可以减慢</w:t>
      </w:r>
      <w:del w:id="46" w:author="Young Jiang" w:date="2019-01-02T01:34:00Z">
        <w:r w:rsidDel="007F234F">
          <w:rPr>
            <w:rFonts w:ascii="微软雅黑" w:eastAsia="微软雅黑" w:hAnsi="微软雅黑" w:hint="eastAsia"/>
            <w:color w:val="404040"/>
            <w:sz w:val="21"/>
            <w:szCs w:val="21"/>
          </w:rPr>
          <w:delText>自我</w:delText>
        </w:r>
      </w:del>
      <w:ins w:id="47"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汽车下降, 如果有另一辆车移动慢在车道前面的。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为了使 ACC 正常工作, ego 汽车必须确定它前面的车道是如何弯曲的, 哪辆车是 "</w:t>
      </w:r>
      <w:del w:id="48" w:author="Young Jiang" w:date="2019-01-02T01:42:00Z">
        <w:r w:rsidDel="008447E5">
          <w:rPr>
            <w:rFonts w:ascii="微软雅黑" w:eastAsia="微软雅黑" w:hAnsi="微软雅黑" w:hint="eastAsia"/>
            <w:color w:val="404040"/>
            <w:sz w:val="21"/>
            <w:szCs w:val="21"/>
          </w:rPr>
          <w:delText>铅车</w:delText>
        </w:r>
      </w:del>
      <w:ins w:id="49"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 也就是在车道上的</w:t>
      </w:r>
      <w:ins w:id="50" w:author="Young Jiang" w:date="2019-01-02T01:37:00Z">
        <w:r w:rsidR="00444C1D">
          <w:rPr>
            <w:rFonts w:ascii="微软雅黑" w:eastAsia="微软雅黑" w:hAnsi="微软雅黑" w:hint="eastAsia"/>
            <w:color w:val="404040"/>
            <w:sz w:val="21"/>
            <w:szCs w:val="21"/>
          </w:rPr>
          <w:t>当前</w:t>
        </w:r>
      </w:ins>
      <w:del w:id="51" w:author="Young Jiang" w:date="2019-01-02T01:37:00Z">
        <w:r w:rsidDel="00444C1D">
          <w:rPr>
            <w:rFonts w:ascii="微软雅黑" w:eastAsia="微软雅黑" w:hAnsi="微软雅黑" w:hint="eastAsia"/>
            <w:color w:val="404040"/>
            <w:sz w:val="21"/>
            <w:szCs w:val="21"/>
          </w:rPr>
          <w:delText>小我</w:delText>
        </w:r>
      </w:del>
      <w:r>
        <w:rPr>
          <w:rFonts w:ascii="微软雅黑" w:eastAsia="微软雅黑" w:hAnsi="微软雅黑" w:hint="eastAsia"/>
          <w:color w:val="404040"/>
          <w:sz w:val="21"/>
          <w:szCs w:val="21"/>
        </w:rPr>
        <w:t>车</w:t>
      </w:r>
      <w:ins w:id="52" w:author="Young Jiang" w:date="2019-01-02T01:37:00Z">
        <w:r w:rsidR="001F1A71">
          <w:rPr>
            <w:rFonts w:ascii="微软雅黑" w:eastAsia="微软雅黑" w:hAnsi="微软雅黑" w:hint="eastAsia"/>
            <w:color w:val="404040"/>
            <w:sz w:val="21"/>
            <w:szCs w:val="21"/>
          </w:rPr>
          <w:t>的</w:t>
        </w:r>
      </w:ins>
      <w:r>
        <w:rPr>
          <w:rFonts w:ascii="微软雅黑" w:eastAsia="微软雅黑" w:hAnsi="微软雅黑" w:hint="eastAsia"/>
          <w:color w:val="404040"/>
          <w:sz w:val="21"/>
          <w:szCs w:val="21"/>
        </w:rPr>
        <w:t>前面。从</w:t>
      </w:r>
      <w:ins w:id="53" w:author="Young Jiang" w:date="2019-01-02T01:37:00Z">
        <w:r w:rsidR="001F1A71">
          <w:rPr>
            <w:rFonts w:ascii="微软雅黑" w:eastAsia="微软雅黑" w:hAnsi="微软雅黑" w:hint="eastAsia"/>
            <w:color w:val="404040"/>
            <w:sz w:val="21"/>
            <w:szCs w:val="21"/>
          </w:rPr>
          <w:t>当前</w:t>
        </w:r>
      </w:ins>
      <w:del w:id="54" w:author="Young Jiang" w:date="2019-01-02T01:37:00Z">
        <w:r w:rsidDel="001F1A71">
          <w:rPr>
            <w:rFonts w:ascii="微软雅黑" w:eastAsia="微软雅黑" w:hAnsi="微软雅黑" w:hint="eastAsia"/>
            <w:color w:val="404040"/>
            <w:sz w:val="21"/>
            <w:szCs w:val="21"/>
          </w:rPr>
          <w:delText>小我</w:delText>
        </w:r>
      </w:del>
      <w:r>
        <w:rPr>
          <w:rFonts w:ascii="微软雅黑" w:eastAsia="微软雅黑" w:hAnsi="微软雅黑" w:hint="eastAsia"/>
          <w:color w:val="404040"/>
          <w:sz w:val="21"/>
          <w:szCs w:val="21"/>
        </w:rPr>
        <w:t>汽车的角度来看, 一个典型的场景如下图所示。</w:t>
      </w:r>
      <w:del w:id="55" w:author="Young Jiang" w:date="2019-01-02T01:34:00Z">
        <w:r w:rsidDel="007F234F">
          <w:rPr>
            <w:rFonts w:ascii="微软雅黑" w:eastAsia="微软雅黑" w:hAnsi="微软雅黑" w:hint="eastAsia"/>
            <w:color w:val="404040"/>
            <w:sz w:val="21"/>
            <w:szCs w:val="21"/>
          </w:rPr>
          <w:delText>自我</w:delText>
        </w:r>
      </w:del>
      <w:ins w:id="56"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 xml:space="preserve">汽车 (蓝色) 沿着弯曲的道路行驶。起初, </w:t>
      </w:r>
      <w:del w:id="57" w:author="Young Jiang" w:date="2019-01-02T01:42:00Z">
        <w:r w:rsidDel="008447E5">
          <w:rPr>
            <w:rFonts w:ascii="微软雅黑" w:eastAsia="微软雅黑" w:hAnsi="微软雅黑" w:hint="eastAsia"/>
            <w:color w:val="404040"/>
            <w:sz w:val="21"/>
            <w:szCs w:val="21"/>
          </w:rPr>
          <w:delText>铅车</w:delText>
        </w:r>
      </w:del>
      <w:ins w:id="58"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是粉红色的汽车。然后, 紫色的汽车削减到</w:t>
      </w:r>
      <w:del w:id="59" w:author="Young Jiang" w:date="2019-01-02T01:34:00Z">
        <w:r w:rsidDel="007F234F">
          <w:rPr>
            <w:rFonts w:ascii="微软雅黑" w:eastAsia="微软雅黑" w:hAnsi="微软雅黑" w:hint="eastAsia"/>
            <w:color w:val="404040"/>
            <w:sz w:val="21"/>
            <w:szCs w:val="21"/>
          </w:rPr>
          <w:delText>自我</w:delText>
        </w:r>
      </w:del>
      <w:ins w:id="60"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汽车的车道, 成为</w:t>
      </w:r>
      <w:del w:id="61" w:author="Young Jiang" w:date="2019-01-02T01:42:00Z">
        <w:r w:rsidDel="008447E5">
          <w:rPr>
            <w:rFonts w:ascii="微软雅黑" w:eastAsia="微软雅黑" w:hAnsi="微软雅黑" w:hint="eastAsia"/>
            <w:color w:val="404040"/>
            <w:sz w:val="21"/>
            <w:szCs w:val="21"/>
          </w:rPr>
          <w:delText>铅车</w:delText>
        </w:r>
      </w:del>
      <w:ins w:id="62"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。过了一会儿, 紫色的汽车变成了另一条车道, 粉红色的汽车又成为了</w:t>
      </w:r>
      <w:del w:id="63" w:author="Young Jiang" w:date="2019-01-02T01:42:00Z">
        <w:r w:rsidDel="008447E5">
          <w:rPr>
            <w:rFonts w:ascii="微软雅黑" w:eastAsia="微软雅黑" w:hAnsi="微软雅黑" w:hint="eastAsia"/>
            <w:color w:val="404040"/>
            <w:sz w:val="21"/>
            <w:szCs w:val="21"/>
          </w:rPr>
          <w:delText>铅车</w:delText>
        </w:r>
      </w:del>
      <w:ins w:id="64"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。粉红色的</w:t>
      </w:r>
      <w:proofErr w:type="gramStart"/>
      <w:r>
        <w:rPr>
          <w:rFonts w:ascii="微软雅黑" w:eastAsia="微软雅黑" w:hAnsi="微软雅黑" w:hint="eastAsia"/>
          <w:color w:val="404040"/>
          <w:sz w:val="21"/>
          <w:szCs w:val="21"/>
        </w:rPr>
        <w:t>汽车后</w:t>
      </w:r>
      <w:ins w:id="65" w:author="Young Jiang" w:date="2019-01-02T01:36:00Z">
        <w:r w:rsidR="00107F36">
          <w:rPr>
            <w:rFonts w:ascii="微软雅黑" w:eastAsia="微软雅黑" w:hAnsi="微软雅黑" w:hint="eastAsia"/>
            <w:color w:val="404040"/>
            <w:sz w:val="21"/>
            <w:szCs w:val="21"/>
          </w:rPr>
          <w:t>面</w:t>
        </w:r>
      </w:ins>
      <w:proofErr w:type="gramEnd"/>
      <w:del w:id="66" w:author="Young Jiang" w:date="2019-01-02T01:36:00Z">
        <w:r w:rsidDel="00107F36">
          <w:rPr>
            <w:rFonts w:ascii="微软雅黑" w:eastAsia="微软雅黑" w:hAnsi="微软雅黑" w:hint="eastAsia"/>
            <w:color w:val="404040"/>
            <w:sz w:val="21"/>
            <w:szCs w:val="21"/>
          </w:rPr>
          <w:delText>来</w:delText>
        </w:r>
      </w:del>
      <w:r>
        <w:rPr>
          <w:rFonts w:ascii="微软雅黑" w:eastAsia="微软雅黑" w:hAnsi="微软雅黑" w:hint="eastAsia"/>
          <w:color w:val="404040"/>
          <w:sz w:val="21"/>
          <w:szCs w:val="21"/>
        </w:rPr>
        <w:t>仍然是</w:t>
      </w:r>
      <w:del w:id="67" w:author="Young Jiang" w:date="2019-01-02T01:42:00Z">
        <w:r w:rsidDel="008447E5">
          <w:rPr>
            <w:rFonts w:ascii="微软雅黑" w:eastAsia="微软雅黑" w:hAnsi="微软雅黑" w:hint="eastAsia"/>
            <w:color w:val="404040"/>
            <w:sz w:val="21"/>
            <w:szCs w:val="21"/>
          </w:rPr>
          <w:delText>铅车</w:delText>
        </w:r>
      </w:del>
      <w:ins w:id="68"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。ACC 设计必须对道路上的</w:t>
      </w:r>
      <w:del w:id="69" w:author="Young Jiang" w:date="2019-01-02T01:42:00Z">
        <w:r w:rsidDel="008447E5">
          <w:rPr>
            <w:rFonts w:ascii="微软雅黑" w:eastAsia="微软雅黑" w:hAnsi="微软雅黑" w:hint="eastAsia"/>
            <w:color w:val="404040"/>
            <w:sz w:val="21"/>
            <w:szCs w:val="21"/>
          </w:rPr>
          <w:delText>铅车</w:delText>
        </w:r>
      </w:del>
      <w:ins w:id="70"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的变化</w:t>
      </w:r>
      <w:proofErr w:type="gramStart"/>
      <w:r>
        <w:rPr>
          <w:rFonts w:ascii="微软雅黑" w:eastAsia="微软雅黑" w:hAnsi="微软雅黑" w:hint="eastAsia"/>
          <w:color w:val="404040"/>
          <w:sz w:val="21"/>
          <w:szCs w:val="21"/>
        </w:rPr>
        <w:t>作出</w:t>
      </w:r>
      <w:proofErr w:type="gramEnd"/>
      <w:r>
        <w:rPr>
          <w:rFonts w:ascii="微软雅黑" w:eastAsia="微软雅黑" w:hAnsi="微软雅黑" w:hint="eastAsia"/>
          <w:color w:val="404040"/>
          <w:sz w:val="21"/>
          <w:szCs w:val="21"/>
        </w:rPr>
        <w:t>反应。</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64ACF70C" wp14:editId="5A8E74AE">
            <wp:extent cx="5486400" cy="2743200"/>
            <wp:effectExtent l="0" t="0" r="0" b="0"/>
            <wp:docPr id="260" name="图片 260" descr="https://ww2.mathworks.cn/help/examples/mpc/win64/xxsce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2.mathworks.cn/help/examples/mpc/win64/xxscenar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目前 ACC 的设计主要依赖于从雷达获得的范围和范围速率测量, 并设计为沿直线道路最佳工作。在</w:t>
      </w:r>
      <w:hyperlink r:id="rId38" w:history="1">
        <w:r>
          <w:rPr>
            <w:rStyle w:val="a3"/>
            <w:rFonts w:ascii="微软雅黑" w:eastAsia="微软雅黑" w:hAnsi="微软雅黑" w:hint="eastAsia"/>
            <w:color w:val="004B87"/>
            <w:sz w:val="21"/>
            <w:szCs w:val="21"/>
          </w:rPr>
          <w:t>自适应巡航控制系统中, 采用模型预测控制</w:t>
        </w:r>
      </w:hyperlink>
      <w:r>
        <w:rPr>
          <w:rFonts w:ascii="微软雅黑" w:eastAsia="微软雅黑" w:hAnsi="微软雅黑" w:hint="eastAsia"/>
          <w:color w:val="404040"/>
          <w:sz w:val="21"/>
          <w:szCs w:val="21"/>
        </w:rPr>
        <w:t>(模型预测控制工具箱) 和 FMCW 技术 (相控阵系统工具箱) 进行</w:t>
      </w:r>
      <w:hyperlink r:id="rId39" w:history="1">
        <w:r>
          <w:rPr>
            <w:rStyle w:val="a3"/>
            <w:rFonts w:ascii="微软雅黑" w:eastAsia="微软雅黑" w:hAnsi="微软雅黑" w:hint="eastAsia"/>
            <w:color w:val="004B87"/>
            <w:sz w:val="21"/>
            <w:szCs w:val="21"/>
          </w:rPr>
          <w:t>汽车自适应巡航控制</w:t>
        </w:r>
      </w:hyperlink>
      <w:r>
        <w:rPr>
          <w:rFonts w:ascii="微软雅黑" w:eastAsia="微软雅黑" w:hAnsi="微软雅黑" w:hint="eastAsia"/>
          <w:color w:val="404040"/>
          <w:sz w:val="21"/>
          <w:szCs w:val="21"/>
        </w:rPr>
        <w:t>, 给出了该系统的一个实例。从 ADAS 设计转向更多自主系统, ACC 必须应对以下挑战:</w:t>
      </w:r>
    </w:p>
    <w:p w:rsidR="004F49B3" w:rsidRDefault="004F49B3" w:rsidP="004F49B3">
      <w:pPr>
        <w:pStyle w:val="a4"/>
        <w:numPr>
          <w:ilvl w:val="0"/>
          <w:numId w:val="1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估计在</w:t>
      </w:r>
      <w:del w:id="71" w:author="Young Jiang" w:date="2019-01-02T01:34:00Z">
        <w:r w:rsidDel="007F234F">
          <w:rPr>
            <w:rFonts w:ascii="微软雅黑" w:eastAsia="微软雅黑" w:hAnsi="微软雅黑" w:hint="eastAsia"/>
            <w:color w:val="404040"/>
            <w:sz w:val="21"/>
            <w:szCs w:val="21"/>
          </w:rPr>
          <w:delText>自我</w:delText>
        </w:r>
      </w:del>
      <w:ins w:id="72"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汽车附近的汽车的相对位置和速度, 并有显著的横向运动相对于</w:t>
      </w:r>
      <w:del w:id="73" w:author="Young Jiang" w:date="2019-01-02T01:34:00Z">
        <w:r w:rsidDel="007F234F">
          <w:rPr>
            <w:rFonts w:ascii="微软雅黑" w:eastAsia="微软雅黑" w:hAnsi="微软雅黑" w:hint="eastAsia"/>
            <w:color w:val="404040"/>
            <w:sz w:val="21"/>
            <w:szCs w:val="21"/>
          </w:rPr>
          <w:delText>自我</w:delText>
        </w:r>
      </w:del>
      <w:ins w:id="74"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w:t>
      </w:r>
    </w:p>
    <w:p w:rsidR="004F49B3" w:rsidRDefault="004F49B3" w:rsidP="004F49B3">
      <w:pPr>
        <w:pStyle w:val="a4"/>
        <w:numPr>
          <w:ilvl w:val="0"/>
          <w:numId w:val="1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估计在</w:t>
      </w:r>
      <w:del w:id="75" w:author="Young Jiang" w:date="2019-01-02T01:34:00Z">
        <w:r w:rsidDel="007F234F">
          <w:rPr>
            <w:rFonts w:ascii="微软雅黑" w:eastAsia="微软雅黑" w:hAnsi="微软雅黑" w:hint="eastAsia"/>
            <w:color w:val="404040"/>
            <w:sz w:val="21"/>
            <w:szCs w:val="21"/>
          </w:rPr>
          <w:delText>自我</w:delText>
        </w:r>
      </w:del>
      <w:ins w:id="76"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汽车前面的车道, 找出在</w:t>
      </w:r>
      <w:del w:id="77" w:author="Young Jiang" w:date="2019-01-02T01:34:00Z">
        <w:r w:rsidDel="007F234F">
          <w:rPr>
            <w:rFonts w:ascii="微软雅黑" w:eastAsia="微软雅黑" w:hAnsi="微软雅黑" w:hint="eastAsia"/>
            <w:color w:val="404040"/>
            <w:sz w:val="21"/>
            <w:szCs w:val="21"/>
          </w:rPr>
          <w:delText>自我</w:delText>
        </w:r>
      </w:del>
      <w:ins w:id="78"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汽车前面的汽车是在同一车道上最接近的一辆车。</w:t>
      </w:r>
    </w:p>
    <w:p w:rsidR="004F49B3" w:rsidRDefault="004F49B3" w:rsidP="004F49B3">
      <w:pPr>
        <w:pStyle w:val="a4"/>
        <w:numPr>
          <w:ilvl w:val="0"/>
          <w:numId w:val="11"/>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对其他车辆在环境中的积极机动反应, 特别是当另一辆汽车进入</w:t>
      </w:r>
      <w:del w:id="79" w:author="Young Jiang" w:date="2019-01-02T01:34:00Z">
        <w:r w:rsidDel="007F234F">
          <w:rPr>
            <w:rFonts w:ascii="微软雅黑" w:eastAsia="微软雅黑" w:hAnsi="微软雅黑" w:hint="eastAsia"/>
            <w:color w:val="404040"/>
            <w:sz w:val="21"/>
            <w:szCs w:val="21"/>
          </w:rPr>
          <w:delText>自我</w:delText>
        </w:r>
      </w:del>
      <w:ins w:id="80"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汽车车道时。</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本示例演示了满足这些挑战的现有 ACC 设计的两个主要添加内容: 添加传感器融合系统和更新基于模型预测控制 (MPC) 的控制器设计。使用视觉和雷达传感器的传感器融合和跟踪系统具有以下优点:</w:t>
      </w:r>
    </w:p>
    <w:p w:rsidR="004F49B3" w:rsidRDefault="004F49B3" w:rsidP="004F49B3">
      <w:pPr>
        <w:pStyle w:val="a4"/>
        <w:numPr>
          <w:ilvl w:val="0"/>
          <w:numId w:val="1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它将从视觉传感器获得的位置和速度的更好的横向测量与雷达传感器的范围和范围速率测量相结合。</w:t>
      </w:r>
    </w:p>
    <w:p w:rsidR="004F49B3" w:rsidRDefault="004F49B3" w:rsidP="004F49B3">
      <w:pPr>
        <w:pStyle w:val="a4"/>
        <w:numPr>
          <w:ilvl w:val="0"/>
          <w:numId w:val="12"/>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视觉传感器可以检测车道, 提供车道相对于</w:t>
      </w:r>
      <w:del w:id="81" w:author="Young Jiang" w:date="2019-01-02T01:34:00Z">
        <w:r w:rsidDel="007F234F">
          <w:rPr>
            <w:rFonts w:ascii="微软雅黑" w:eastAsia="微软雅黑" w:hAnsi="微软雅黑" w:hint="eastAsia"/>
            <w:color w:val="404040"/>
            <w:sz w:val="21"/>
            <w:szCs w:val="21"/>
          </w:rPr>
          <w:delText>自我</w:delText>
        </w:r>
      </w:del>
      <w:ins w:id="82"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汽车的横向位置的估计, 并在场景中相对于</w:t>
      </w:r>
      <w:del w:id="83" w:author="Young Jiang" w:date="2019-01-02T01:34:00Z">
        <w:r w:rsidDel="007F234F">
          <w:rPr>
            <w:rFonts w:ascii="微软雅黑" w:eastAsia="微软雅黑" w:hAnsi="微软雅黑" w:hint="eastAsia"/>
            <w:color w:val="404040"/>
            <w:sz w:val="21"/>
            <w:szCs w:val="21"/>
          </w:rPr>
          <w:delText>自我</w:delText>
        </w:r>
      </w:del>
      <w:ins w:id="84"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车道定位其他车辆。在本例中, 我们考虑了理想的车道检测。</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先进的 MPC 控制器增加了对其他车辆在环境中进行更激进的机动反应的能力。与采用恒定增益 PID 设计的经典控制器相比, MPC 控制器可调节 ego 汽车的速度, 同时保持严格的安全距离约束。因此, 当环境发生快速变化时, 控制器可以应用更激进的机动操作, 这与人类驾驶员所做的类似。</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将示例文件文件夹添加到 MATLAB®路径。</w:t>
      </w:r>
    </w:p>
    <w:p w:rsidR="004F49B3" w:rsidRDefault="004F49B3" w:rsidP="004F49B3">
      <w:pPr>
        <w:pStyle w:val="HTML"/>
        <w:spacing w:after="150"/>
        <w:ind w:left="480"/>
        <w:rPr>
          <w:rFonts w:ascii="Consolas" w:hAnsi="Consolas"/>
          <w:color w:val="404040"/>
        </w:rPr>
      </w:pPr>
      <w:r>
        <w:rPr>
          <w:rFonts w:ascii="Consolas" w:hAnsi="Consolas"/>
          <w:color w:val="404040"/>
        </w:rPr>
        <w:t>addpath(fullfile(matlabroot,</w:t>
      </w:r>
      <w:r>
        <w:rPr>
          <w:rFonts w:ascii="Consolas" w:hAnsi="Consolas"/>
          <w:color w:val="A020F0"/>
        </w:rPr>
        <w:t>'examples'</w:t>
      </w:r>
      <w:r>
        <w:rPr>
          <w:rFonts w:ascii="Consolas" w:hAnsi="Consolas"/>
          <w:color w:val="404040"/>
        </w:rPr>
        <w:t>,</w:t>
      </w:r>
      <w:r>
        <w:rPr>
          <w:rFonts w:ascii="Consolas" w:hAnsi="Consolas"/>
          <w:color w:val="A020F0"/>
        </w:rPr>
        <w:t>'mpc'</w:t>
      </w:r>
      <w:r>
        <w:rPr>
          <w:rFonts w:ascii="Consolas" w:hAnsi="Consolas"/>
          <w:color w:val="404040"/>
        </w:rPr>
        <w:t>,</w:t>
      </w:r>
      <w:r>
        <w:rPr>
          <w:rFonts w:ascii="Consolas" w:hAnsi="Consolas"/>
          <w:color w:val="A020F0"/>
        </w:rPr>
        <w:t>'main'</w:t>
      </w:r>
      <w:r>
        <w:rPr>
          <w:rFonts w:ascii="Consolas" w:hAnsi="Consolas"/>
          <w:color w:val="404040"/>
        </w:rPr>
        <w:t>));</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测试台模型和仿真结果概述</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要打开主 Simulink 模型, 请使用以下命令:</w:t>
      </w:r>
    </w:p>
    <w:p w:rsidR="004F49B3" w:rsidRDefault="004F49B3" w:rsidP="004F49B3">
      <w:pPr>
        <w:pStyle w:val="HTML"/>
        <w:spacing w:after="150"/>
        <w:ind w:left="480"/>
        <w:rPr>
          <w:rFonts w:ascii="Consolas" w:hAnsi="Consolas"/>
          <w:color w:val="404040"/>
        </w:rPr>
      </w:pPr>
      <w:r>
        <w:rPr>
          <w:rFonts w:ascii="Consolas" w:hAnsi="Consolas"/>
          <w:color w:val="404040"/>
        </w:rPr>
        <w:t>open_system(</w:t>
      </w:r>
      <w:r>
        <w:rPr>
          <w:rFonts w:ascii="Consolas" w:hAnsi="Consolas"/>
          <w:color w:val="A020F0"/>
        </w:rPr>
        <w:t>'ACCTestBenchExample'</w:t>
      </w:r>
      <w:r>
        <w:rPr>
          <w:rFonts w:ascii="Consolas" w:hAnsi="Consolas"/>
          <w:color w:val="404040"/>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261F1194" wp14:editId="10F2107E">
            <wp:extent cx="5948404" cy="4005779"/>
            <wp:effectExtent l="0" t="0" r="0" b="0"/>
            <wp:docPr id="259" name="图片 259" descr="https://ww2.mathworks.cn/help/examples/mpc/win64/ACCWithSensorFus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2.mathworks.cn/help/examples/mpc/win64/ACCWithSensorFusionExample_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2673" cy="4008654"/>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该模型包含两个主要子系统:</w:t>
      </w:r>
    </w:p>
    <w:p w:rsidR="004F49B3" w:rsidRDefault="004F49B3" w:rsidP="004F49B3">
      <w:pPr>
        <w:pStyle w:val="a4"/>
        <w:numPr>
          <w:ilvl w:val="0"/>
          <w:numId w:val="1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ACC 与传感器融合, 模型传感器融合和控制车辆的纵向加速度。此组件允许您选择设计的经典或模型预测控制版本。</w:t>
      </w:r>
    </w:p>
    <w:p w:rsidR="004F49B3" w:rsidRDefault="004F49B3" w:rsidP="004F49B3">
      <w:pPr>
        <w:pStyle w:val="a4"/>
        <w:numPr>
          <w:ilvl w:val="0"/>
          <w:numId w:val="13"/>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车辆和环境子系统, 模型的</w:t>
      </w:r>
      <w:del w:id="85" w:author="Young Jiang" w:date="2019-01-02T01:34:00Z">
        <w:r w:rsidDel="007F234F">
          <w:rPr>
            <w:rFonts w:ascii="微软雅黑" w:eastAsia="微软雅黑" w:hAnsi="微软雅黑" w:hint="eastAsia"/>
            <w:color w:val="404040"/>
            <w:sz w:val="21"/>
            <w:szCs w:val="21"/>
          </w:rPr>
          <w:delText>自我</w:delText>
        </w:r>
      </w:del>
      <w:ins w:id="86"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汽车的运动和模型的环境。雷达和视觉传感器的仿真为控制子系统提供了综合数据。</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要在运行模型之前运行关联的初始化脚本, 请在 Simulink 模型中, 单击 "</w:t>
      </w:r>
      <w:r>
        <w:rPr>
          <w:rStyle w:val="a6"/>
          <w:rFonts w:ascii="微软雅黑" w:eastAsia="微软雅黑" w:hAnsi="微软雅黑" w:hint="eastAsia"/>
          <w:color w:val="404040"/>
          <w:sz w:val="21"/>
          <w:szCs w:val="21"/>
        </w:rPr>
        <w:t>运行安装程序脚本</w:t>
      </w:r>
      <w:r>
        <w:rPr>
          <w:rFonts w:ascii="微软雅黑" w:eastAsia="微软雅黑" w:hAnsi="微软雅黑" w:hint="eastAsia"/>
          <w:color w:val="404040"/>
          <w:sz w:val="21"/>
          <w:szCs w:val="21"/>
        </w:rPr>
        <w:t>" 或在命令提示符下键入以下内容:</w:t>
      </w:r>
    </w:p>
    <w:p w:rsidR="004F49B3" w:rsidRDefault="004F49B3" w:rsidP="004F49B3">
      <w:pPr>
        <w:pStyle w:val="HTML"/>
        <w:spacing w:after="150"/>
        <w:ind w:left="480"/>
        <w:rPr>
          <w:rFonts w:ascii="Consolas" w:hAnsi="Consolas"/>
          <w:color w:val="404040"/>
        </w:rPr>
      </w:pPr>
      <w:r>
        <w:rPr>
          <w:rFonts w:ascii="Consolas" w:hAnsi="Consolas"/>
          <w:color w:val="404040"/>
        </w:rPr>
        <w:t>helperACCSetUp</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该脚本加载 Simulink 模型所需的某些常量, 如车辆和 ACC 设计参数。默认的 ACC 是经典控制器。该脚本还创建了用于定义控制系统引用模型的输入和输出所需的总线。在模型编</w:t>
      </w:r>
      <w:r>
        <w:rPr>
          <w:rFonts w:ascii="微软雅黑" w:eastAsia="微软雅黑" w:hAnsi="微软雅黑" w:hint="eastAsia"/>
          <w:color w:val="404040"/>
          <w:sz w:val="21"/>
          <w:szCs w:val="21"/>
        </w:rPr>
        <w:lastRenderedPageBreak/>
        <w:t>译之前, 必须在工作区中定义这些总线。当模型编译时, 额外的 Simulink 总线由各自的块自动生成。</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要绘制模拟结果并描绘</w:t>
      </w:r>
      <w:del w:id="87" w:author="Young Jiang" w:date="2019-01-02T01:34:00Z">
        <w:r w:rsidDel="007F234F">
          <w:rPr>
            <w:rFonts w:ascii="微软雅黑" w:eastAsia="微软雅黑" w:hAnsi="微软雅黑" w:hint="eastAsia"/>
            <w:color w:val="404040"/>
            <w:sz w:val="21"/>
            <w:szCs w:val="21"/>
          </w:rPr>
          <w:delText>自我</w:delText>
        </w:r>
      </w:del>
      <w:ins w:id="88"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 (包括跟踪对象) 周围的环境, 请使用</w:t>
      </w:r>
      <w:del w:id="89" w:author="Young Jiang" w:date="2019-01-02T01:39:00Z">
        <w:r w:rsidDel="008447E5">
          <w:rPr>
            <w:rFonts w:ascii="微软雅黑" w:eastAsia="微软雅黑" w:hAnsi="微软雅黑" w:hint="eastAsia"/>
            <w:color w:val="404040"/>
            <w:sz w:val="21"/>
            <w:szCs w:val="21"/>
          </w:rPr>
          <w:delText>鸟眼</w:delText>
        </w:r>
      </w:del>
      <w:ins w:id="90" w:author="Young Jiang" w:date="2019-01-02T01:39:00Z">
        <w:r w:rsidR="008447E5">
          <w:rPr>
            <w:rFonts w:ascii="微软雅黑" w:eastAsia="微软雅黑" w:hAnsi="微软雅黑" w:hint="eastAsia"/>
            <w:color w:val="404040"/>
            <w:sz w:val="21"/>
            <w:szCs w:val="21"/>
          </w:rPr>
          <w:t>鸟瞰</w:t>
        </w:r>
      </w:ins>
      <w:r>
        <w:rPr>
          <w:rFonts w:ascii="微软雅黑" w:eastAsia="微软雅黑" w:hAnsi="微软雅黑" w:hint="eastAsia"/>
          <w:color w:val="404040"/>
          <w:sz w:val="21"/>
          <w:szCs w:val="21"/>
        </w:rPr>
        <w:t>范围。</w:t>
      </w:r>
      <w:del w:id="91" w:author="Young Jiang" w:date="2019-01-02T01:39:00Z">
        <w:r w:rsidDel="008447E5">
          <w:rPr>
            <w:rFonts w:ascii="微软雅黑" w:eastAsia="微软雅黑" w:hAnsi="微软雅黑" w:hint="eastAsia"/>
            <w:color w:val="404040"/>
            <w:sz w:val="21"/>
            <w:szCs w:val="21"/>
          </w:rPr>
          <w:delText>鸟眼</w:delText>
        </w:r>
      </w:del>
      <w:ins w:id="92" w:author="Young Jiang" w:date="2019-01-02T01:39:00Z">
        <w:r w:rsidR="008447E5">
          <w:rPr>
            <w:rFonts w:ascii="微软雅黑" w:eastAsia="微软雅黑" w:hAnsi="微软雅黑" w:hint="eastAsia"/>
            <w:color w:val="404040"/>
            <w:sz w:val="21"/>
            <w:szCs w:val="21"/>
          </w:rPr>
          <w:t>鸟瞰</w:t>
        </w:r>
      </w:ins>
      <w:r>
        <w:rPr>
          <w:rFonts w:ascii="微软雅黑" w:eastAsia="微软雅黑" w:hAnsi="微软雅黑" w:hint="eastAsia"/>
          <w:color w:val="404040"/>
          <w:sz w:val="21"/>
          <w:szCs w:val="21"/>
        </w:rPr>
        <w:t>范围是 simulink 中的</w:t>
      </w:r>
      <w:proofErr w:type="gramStart"/>
      <w:r>
        <w:rPr>
          <w:rFonts w:ascii="微软雅黑" w:eastAsia="微软雅黑" w:hAnsi="微软雅黑" w:hint="eastAsia"/>
          <w:color w:val="404040"/>
          <w:sz w:val="21"/>
          <w:szCs w:val="21"/>
        </w:rPr>
        <w:t>模型级</w:t>
      </w:r>
      <w:proofErr w:type="gramEnd"/>
      <w:r>
        <w:rPr>
          <w:rFonts w:ascii="微软雅黑" w:eastAsia="微软雅黑" w:hAnsi="微软雅黑" w:hint="eastAsia"/>
          <w:color w:val="404040"/>
          <w:sz w:val="21"/>
          <w:szCs w:val="21"/>
        </w:rPr>
        <w:t>可视化工具, 您可以使用 simulink 模型工具栏上提供的菜单打开。有关详细信息, 请参阅在 simulink (simulink)</w:t>
      </w:r>
      <w:hyperlink r:id="rId41" w:history="1">
        <w:r>
          <w:rPr>
            <w:rStyle w:val="a3"/>
            <w:rFonts w:ascii="微软雅黑" w:eastAsia="微软雅黑" w:hAnsi="微软雅黑" w:hint="eastAsia"/>
            <w:color w:val="004B87"/>
            <w:sz w:val="21"/>
            <w:szCs w:val="21"/>
          </w:rPr>
          <w:t>中检查和分析模型</w:t>
        </w:r>
      </w:hyperlink>
      <w:r>
        <w:rPr>
          <w:rFonts w:ascii="微软雅黑" w:eastAsia="微软雅黑" w:hAnsi="微软雅黑" w:hint="eastAsia"/>
          <w:color w:val="404040"/>
          <w:sz w:val="21"/>
          <w:szCs w:val="21"/>
        </w:rPr>
        <w:t>。打开作用域后, 单击 "</w:t>
      </w:r>
      <w:r>
        <w:rPr>
          <w:rStyle w:val="a6"/>
          <w:rFonts w:ascii="微软雅黑" w:eastAsia="微软雅黑" w:hAnsi="微软雅黑" w:hint="eastAsia"/>
          <w:color w:val="404040"/>
          <w:sz w:val="21"/>
          <w:szCs w:val="21"/>
        </w:rPr>
        <w:t>查找信号</w:t>
      </w:r>
      <w:r>
        <w:rPr>
          <w:rFonts w:ascii="微软雅黑" w:eastAsia="微软雅黑" w:hAnsi="微软雅黑" w:hint="eastAsia"/>
          <w:color w:val="404040"/>
          <w:sz w:val="21"/>
          <w:szCs w:val="21"/>
        </w:rPr>
        <w:t>" 设置信号。以下命令将模拟运行到</w:t>
      </w:r>
      <w:r>
        <w:rPr>
          <w:rStyle w:val="HTML1"/>
          <w:rFonts w:ascii="Consolas" w:hAnsi="Consolas"/>
          <w:color w:val="404040"/>
        </w:rPr>
        <w:t>15</w:t>
      </w:r>
      <w:r>
        <w:rPr>
          <w:rFonts w:ascii="微软雅黑" w:eastAsia="微软雅黑" w:hAnsi="微软雅黑" w:hint="eastAsia"/>
          <w:color w:val="404040"/>
          <w:sz w:val="21"/>
          <w:szCs w:val="21"/>
        </w:rPr>
        <w:t>秒, 以获取中间模拟图片, 并再次运行到模拟结束的所有方法以收集结果。</w:t>
      </w:r>
    </w:p>
    <w:p w:rsidR="004F49B3" w:rsidRDefault="004F49B3" w:rsidP="004F49B3">
      <w:pPr>
        <w:pStyle w:val="HTML"/>
        <w:spacing w:after="150"/>
        <w:ind w:left="480"/>
        <w:rPr>
          <w:rFonts w:ascii="Consolas" w:hAnsi="Consolas"/>
          <w:color w:val="404040"/>
        </w:rPr>
      </w:pPr>
      <w:r>
        <w:rPr>
          <w:rFonts w:ascii="Consolas" w:hAnsi="Consolas"/>
          <w:color w:val="404040"/>
        </w:rPr>
        <w:t>sim(</w:t>
      </w:r>
      <w:r>
        <w:rPr>
          <w:rFonts w:ascii="Consolas" w:hAnsi="Consolas"/>
          <w:color w:val="A020F0"/>
        </w:rPr>
        <w:t>'ACCTestBenchExample'</w:t>
      </w:r>
      <w:r>
        <w:rPr>
          <w:rFonts w:ascii="Consolas" w:hAnsi="Consolas"/>
          <w:color w:val="404040"/>
        </w:rPr>
        <w:t>,</w:t>
      </w:r>
      <w:r>
        <w:rPr>
          <w:rFonts w:ascii="Consolas" w:hAnsi="Consolas"/>
          <w:color w:val="A020F0"/>
        </w:rPr>
        <w:t>'StopTime'</w:t>
      </w:r>
      <w:r>
        <w:rPr>
          <w:rFonts w:ascii="Consolas" w:hAnsi="Consolas"/>
          <w:color w:val="404040"/>
        </w:rPr>
        <w:t>,</w:t>
      </w:r>
      <w:r>
        <w:rPr>
          <w:rFonts w:ascii="Consolas" w:hAnsi="Consolas"/>
          <w:color w:val="A020F0"/>
        </w:rPr>
        <w:t>'15'</w:t>
      </w:r>
      <w:r>
        <w:rPr>
          <w:rFonts w:ascii="Consolas" w:hAnsi="Consolas"/>
          <w:color w:val="404040"/>
        </w:rPr>
        <w:t xml:space="preserve">) </w:t>
      </w:r>
      <w:r>
        <w:rPr>
          <w:rFonts w:ascii="Consolas" w:hAnsi="Consolas"/>
          <w:color w:val="228B22"/>
        </w:rPr>
        <w:t>%Simulate 15 seconds</w:t>
      </w:r>
    </w:p>
    <w:p w:rsidR="004F49B3" w:rsidRDefault="004F49B3" w:rsidP="004F49B3">
      <w:pPr>
        <w:pStyle w:val="HTML"/>
        <w:spacing w:after="150"/>
        <w:ind w:left="480"/>
        <w:rPr>
          <w:rFonts w:ascii="Consolas" w:hAnsi="Consolas"/>
          <w:color w:val="404040"/>
        </w:rPr>
      </w:pPr>
      <w:r>
        <w:rPr>
          <w:rFonts w:ascii="Consolas" w:hAnsi="Consolas"/>
          <w:color w:val="404040"/>
        </w:rPr>
        <w:t>sim(</w:t>
      </w:r>
      <w:r>
        <w:rPr>
          <w:rFonts w:ascii="Consolas" w:hAnsi="Consolas"/>
          <w:color w:val="A020F0"/>
        </w:rPr>
        <w:t>'ACCTestBenchExample'</w:t>
      </w:r>
      <w:r>
        <w:rPr>
          <w:rFonts w:ascii="Consolas" w:hAnsi="Consolas"/>
          <w:color w:val="404040"/>
        </w:rPr>
        <w:t xml:space="preserve">) </w:t>
      </w:r>
      <w:r>
        <w:rPr>
          <w:rFonts w:ascii="Consolas" w:hAnsi="Consolas"/>
          <w:color w:val="228B22"/>
        </w:rPr>
        <w:t>%Simulate to end of scenario</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316F6E51" wp14:editId="1AE7EA47">
            <wp:extent cx="6162675" cy="4974159"/>
            <wp:effectExtent l="0" t="0" r="0" b="0"/>
            <wp:docPr id="258" name="图片 258" descr="https://ww2.mathworks.cn/help/examples/mpc/win64/xxmpcBirdsEyeScopeA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2.mathworks.cn/help/examples/mpc/win64/xxmpcBirdsEyeScopeACC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2675" cy="4974159"/>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4E1358E5" wp14:editId="57461E62">
            <wp:extent cx="5562600" cy="4489813"/>
            <wp:effectExtent l="0" t="0" r="0" b="6350"/>
            <wp:docPr id="257" name="图片 257" descr="https://ww2.mathworks.cn/help/examples/mpc/win64/xxmpcBirdsEyeScopeAC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2.mathworks.cn/help/examples/mpc/win64/xxmpcBirdsEyeScopeACC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600" cy="4489813"/>
                    </a:xfrm>
                    <a:prstGeom prst="rect">
                      <a:avLst/>
                    </a:prstGeom>
                    <a:noFill/>
                    <a:ln>
                      <a:noFill/>
                    </a:ln>
                  </pic:spPr>
                </pic:pic>
              </a:graphicData>
            </a:graphic>
          </wp:inline>
        </w:drawing>
      </w:r>
    </w:p>
    <w:p w:rsidR="004F49B3" w:rsidRDefault="004F49B3" w:rsidP="004F49B3">
      <w:pPr>
        <w:pStyle w:val="HTML"/>
        <w:rPr>
          <w:rFonts w:ascii="Consolas" w:hAnsi="Consolas"/>
          <w:color w:val="404040"/>
        </w:rPr>
      </w:pPr>
      <w:r>
        <w:rPr>
          <w:rFonts w:ascii="Consolas" w:hAnsi="Consolas"/>
          <w:color w:val="404040"/>
        </w:rPr>
        <w:t xml:space="preserve">ans =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Simulink.SimulationOutput:</w:t>
      </w:r>
    </w:p>
    <w:p w:rsidR="004F49B3" w:rsidRDefault="004F49B3" w:rsidP="004F49B3">
      <w:pPr>
        <w:pStyle w:val="HTML"/>
        <w:rPr>
          <w:rFonts w:ascii="Consolas" w:hAnsi="Consolas"/>
          <w:color w:val="404040"/>
        </w:rPr>
      </w:pPr>
      <w:r>
        <w:rPr>
          <w:rFonts w:ascii="Consolas" w:hAnsi="Consolas"/>
          <w:color w:val="404040"/>
        </w:rPr>
        <w:t xml:space="preserve">                logsout: [1x1 </w:t>
      </w:r>
      <w:proofErr w:type="gramStart"/>
      <w:r>
        <w:rPr>
          <w:rFonts w:ascii="Consolas" w:hAnsi="Consolas"/>
          <w:color w:val="404040"/>
        </w:rPr>
        <w:t>Simulink.SimulationData.Dataset</w:t>
      </w:r>
      <w:proofErr w:type="gramEnd"/>
      <w:r>
        <w:rPr>
          <w:rFonts w:ascii="Consolas" w:hAnsi="Consolas"/>
          <w:color w:val="404040"/>
        </w:rPr>
        <w:t xml:space="preserve">] </w:t>
      </w:r>
    </w:p>
    <w:p w:rsidR="004F49B3" w:rsidRDefault="004F49B3" w:rsidP="004F49B3">
      <w:pPr>
        <w:pStyle w:val="HTML"/>
        <w:rPr>
          <w:rFonts w:ascii="Consolas" w:hAnsi="Consolas"/>
          <w:color w:val="404040"/>
        </w:rPr>
      </w:pPr>
      <w:r>
        <w:rPr>
          <w:rFonts w:ascii="Consolas" w:hAnsi="Consolas"/>
          <w:color w:val="404040"/>
        </w:rPr>
        <w:t xml:space="preserve">                   tout: [151x1 double]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SimulationMetadata: [1x1 Simulink.SimulationMetadata] </w:t>
      </w:r>
    </w:p>
    <w:p w:rsidR="004F49B3" w:rsidRDefault="004F49B3" w:rsidP="004F49B3">
      <w:pPr>
        <w:pStyle w:val="HTML"/>
        <w:rPr>
          <w:rFonts w:ascii="Consolas" w:hAnsi="Consolas"/>
          <w:color w:val="404040"/>
        </w:rPr>
      </w:pPr>
      <w:r>
        <w:rPr>
          <w:rFonts w:ascii="Consolas" w:hAnsi="Consolas"/>
          <w:color w:val="404040"/>
        </w:rPr>
        <w:t xml:space="preserve">           ErrorMessage: [0x0 char] </w:t>
      </w:r>
    </w:p>
    <w:p w:rsidR="004F49B3" w:rsidRDefault="004F49B3" w:rsidP="004F49B3">
      <w:pPr>
        <w:pStyle w:val="HTML"/>
        <w:rPr>
          <w:rFonts w:ascii="Consolas" w:hAnsi="Consolas"/>
          <w:color w:val="404040"/>
        </w:rPr>
      </w:pP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del w:id="93" w:author="Young Jiang" w:date="2019-01-02T01:39:00Z">
        <w:r w:rsidDel="008447E5">
          <w:rPr>
            <w:rFonts w:ascii="微软雅黑" w:eastAsia="微软雅黑" w:hAnsi="微软雅黑" w:hint="eastAsia"/>
            <w:color w:val="404040"/>
            <w:sz w:val="21"/>
            <w:szCs w:val="21"/>
          </w:rPr>
          <w:delText>鸟眼</w:delText>
        </w:r>
      </w:del>
      <w:ins w:id="94" w:author="Young Jiang" w:date="2019-01-02T01:39:00Z">
        <w:r w:rsidR="008447E5">
          <w:rPr>
            <w:rFonts w:ascii="微软雅黑" w:eastAsia="微软雅黑" w:hAnsi="微软雅黑" w:hint="eastAsia"/>
            <w:color w:val="404040"/>
            <w:sz w:val="21"/>
            <w:szCs w:val="21"/>
          </w:rPr>
          <w:t>鸟瞰</w:t>
        </w:r>
      </w:ins>
      <w:r>
        <w:rPr>
          <w:rFonts w:ascii="微软雅黑" w:eastAsia="微软雅黑" w:hAnsi="微软雅黑" w:hint="eastAsia"/>
          <w:color w:val="404040"/>
          <w:sz w:val="21"/>
          <w:szCs w:val="21"/>
        </w:rPr>
        <w:t>范围显示了传感器融合的结果。它显示了雷达和视觉传感器如何检测传感器覆盖区域内的车辆。它还显示了由</w:t>
      </w:r>
      <w:proofErr w:type="gramStart"/>
      <w:r>
        <w:rPr>
          <w:rFonts w:ascii="微软雅黑" w:eastAsia="微软雅黑" w:hAnsi="微软雅黑" w:hint="eastAsia"/>
          <w:color w:val="404040"/>
          <w:sz w:val="21"/>
          <w:szCs w:val="21"/>
        </w:rPr>
        <w:t>多对象跟踪器块维护</w:t>
      </w:r>
      <w:proofErr w:type="gramEnd"/>
      <w:r>
        <w:rPr>
          <w:rFonts w:ascii="微软雅黑" w:eastAsia="微软雅黑" w:hAnsi="微软雅黑" w:hint="eastAsia"/>
          <w:color w:val="404040"/>
          <w:sz w:val="21"/>
          <w:szCs w:val="21"/>
        </w:rPr>
        <w:t>的轨道。黄色轨道显示最重要的对象 (MIO): 在其车道上的</w:t>
      </w:r>
      <w:del w:id="95" w:author="Young Jiang" w:date="2019-01-02T01:34:00Z">
        <w:r w:rsidDel="007F234F">
          <w:rPr>
            <w:rFonts w:ascii="微软雅黑" w:eastAsia="微软雅黑" w:hAnsi="微软雅黑" w:hint="eastAsia"/>
            <w:color w:val="404040"/>
            <w:sz w:val="21"/>
            <w:szCs w:val="21"/>
          </w:rPr>
          <w:delText>自我</w:delText>
        </w:r>
      </w:del>
      <w:ins w:id="96"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汽车前面最接近的轨道。我们看到, 在场景的开始, 最重要的对象是在</w:t>
      </w:r>
      <w:del w:id="97" w:author="Young Jiang" w:date="2019-01-02T01:34:00Z">
        <w:r w:rsidDel="007F234F">
          <w:rPr>
            <w:rFonts w:ascii="微软雅黑" w:eastAsia="微软雅黑" w:hAnsi="微软雅黑" w:hint="eastAsia"/>
            <w:color w:val="404040"/>
            <w:sz w:val="21"/>
            <w:szCs w:val="21"/>
          </w:rPr>
          <w:delText>自我</w:delText>
        </w:r>
      </w:del>
      <w:ins w:id="98"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汽车前面的快速移动的汽车。当路过的汽车接近缓慢移动的汽车时, 它穿过左车道, 而传感器融合系统将其识别为的是 MIO。这辆车离</w:t>
      </w:r>
      <w:del w:id="99" w:author="Young Jiang" w:date="2019-01-02T01:37:00Z">
        <w:r w:rsidDel="008447E5">
          <w:rPr>
            <w:rFonts w:ascii="微软雅黑" w:eastAsia="微软雅黑" w:hAnsi="微软雅黑" w:hint="eastAsia"/>
            <w:color w:val="404040"/>
            <w:sz w:val="21"/>
            <w:szCs w:val="21"/>
          </w:rPr>
          <w:delText>小我</w:delText>
        </w:r>
      </w:del>
      <w:ins w:id="100" w:author="Young Jiang" w:date="2019-01-02T01:37:00Z">
        <w:r w:rsidR="008447E5">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车更近, 比它慢得多。因此, 行政协调会必须放慢</w:t>
      </w:r>
      <w:del w:id="101" w:author="Young Jiang" w:date="2019-01-02T01:34:00Z">
        <w:r w:rsidDel="007F234F">
          <w:rPr>
            <w:rFonts w:ascii="微软雅黑" w:eastAsia="微软雅黑" w:hAnsi="微软雅黑" w:hint="eastAsia"/>
            <w:color w:val="404040"/>
            <w:sz w:val="21"/>
            <w:szCs w:val="21"/>
          </w:rPr>
          <w:delText>自我</w:delText>
        </w:r>
      </w:del>
      <w:ins w:id="102"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汽车的速度。</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在经典 ACC 系统的以下结果中,:</w:t>
      </w:r>
    </w:p>
    <w:p w:rsidR="004F49B3" w:rsidRDefault="004F49B3" w:rsidP="004F49B3">
      <w:pPr>
        <w:pStyle w:val="a4"/>
        <w:numPr>
          <w:ilvl w:val="0"/>
          <w:numId w:val="14"/>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顶部图显示了</w:t>
      </w:r>
      <w:del w:id="103" w:author="Young Jiang" w:date="2019-01-02T01:34:00Z">
        <w:r w:rsidDel="007F234F">
          <w:rPr>
            <w:rFonts w:ascii="微软雅黑" w:eastAsia="微软雅黑" w:hAnsi="微软雅黑" w:hint="eastAsia"/>
            <w:color w:val="404040"/>
            <w:sz w:val="21"/>
            <w:szCs w:val="21"/>
          </w:rPr>
          <w:delText>自我</w:delText>
        </w:r>
      </w:del>
      <w:ins w:id="104"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汽车的速度。</w:t>
      </w:r>
    </w:p>
    <w:p w:rsidR="004F49B3" w:rsidRDefault="004F49B3" w:rsidP="004F49B3">
      <w:pPr>
        <w:pStyle w:val="a4"/>
        <w:numPr>
          <w:ilvl w:val="0"/>
          <w:numId w:val="14"/>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中间图显示了</w:t>
      </w:r>
      <w:del w:id="105" w:author="Young Jiang" w:date="2019-01-02T01:34:00Z">
        <w:r w:rsidDel="007F234F">
          <w:rPr>
            <w:rFonts w:ascii="微软雅黑" w:eastAsia="微软雅黑" w:hAnsi="微软雅黑" w:hint="eastAsia"/>
            <w:color w:val="404040"/>
            <w:sz w:val="21"/>
            <w:szCs w:val="21"/>
          </w:rPr>
          <w:delText>自我</w:delText>
        </w:r>
      </w:del>
      <w:ins w:id="106"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汽车和</w:t>
      </w:r>
      <w:del w:id="107" w:author="Young Jiang" w:date="2019-01-02T01:42:00Z">
        <w:r w:rsidDel="008447E5">
          <w:rPr>
            <w:rFonts w:ascii="微软雅黑" w:eastAsia="微软雅黑" w:hAnsi="微软雅黑" w:hint="eastAsia"/>
            <w:color w:val="404040"/>
            <w:sz w:val="21"/>
            <w:szCs w:val="21"/>
          </w:rPr>
          <w:delText>铅车</w:delText>
        </w:r>
      </w:del>
      <w:ins w:id="108"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之间的相对距离。</w:t>
      </w:r>
    </w:p>
    <w:p w:rsidR="004F49B3" w:rsidRDefault="004F49B3" w:rsidP="004F49B3">
      <w:pPr>
        <w:pStyle w:val="a4"/>
        <w:numPr>
          <w:ilvl w:val="0"/>
          <w:numId w:val="14"/>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底部图显示了</w:t>
      </w:r>
      <w:del w:id="109" w:author="Young Jiang" w:date="2019-01-02T01:34:00Z">
        <w:r w:rsidDel="007F234F">
          <w:rPr>
            <w:rFonts w:ascii="微软雅黑" w:eastAsia="微软雅黑" w:hAnsi="微软雅黑" w:hint="eastAsia"/>
            <w:color w:val="404040"/>
            <w:sz w:val="21"/>
            <w:szCs w:val="21"/>
          </w:rPr>
          <w:delText>自我</w:delText>
        </w:r>
      </w:del>
      <w:ins w:id="110"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汽车加速。</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在本例中, 跟踪和传感器融合系统的原始数据用于 ACC 设计, 无需后期处理。由于传感器模型中的不确定性, 特别是当另一辆汽车进入或离开</w:t>
      </w:r>
      <w:del w:id="111" w:author="Young Jiang" w:date="2019-01-02T01:34:00Z">
        <w:r w:rsidDel="007F234F">
          <w:rPr>
            <w:rFonts w:ascii="微软雅黑" w:eastAsia="微软雅黑" w:hAnsi="微软雅黑" w:hint="eastAsia"/>
            <w:color w:val="404040"/>
            <w:sz w:val="21"/>
            <w:szCs w:val="21"/>
          </w:rPr>
          <w:delText>自我</w:delText>
        </w:r>
      </w:del>
      <w:ins w:id="112"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汽车车道时, 您可以期待看到一些 "尖峰" (中间图)。</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要查看仿真结果, 请使用以下命令。</w:t>
      </w:r>
    </w:p>
    <w:p w:rsidR="004F49B3" w:rsidRDefault="004F49B3" w:rsidP="004F49B3">
      <w:pPr>
        <w:pStyle w:val="HTML"/>
        <w:spacing w:after="150"/>
        <w:ind w:left="480"/>
        <w:rPr>
          <w:rFonts w:ascii="Consolas" w:hAnsi="Consolas"/>
          <w:color w:val="404040"/>
        </w:rPr>
      </w:pPr>
      <w:r>
        <w:rPr>
          <w:rFonts w:ascii="Consolas" w:hAnsi="Consolas"/>
          <w:color w:val="404040"/>
        </w:rPr>
        <w:t>helperPlotACCResults(</w:t>
      </w:r>
      <w:proofErr w:type="gramStart"/>
      <w:r>
        <w:rPr>
          <w:rFonts w:ascii="Consolas" w:hAnsi="Consolas"/>
          <w:color w:val="404040"/>
        </w:rPr>
        <w:t>logsout,default</w:t>
      </w:r>
      <w:proofErr w:type="gramEnd"/>
      <w:r>
        <w:rPr>
          <w:rFonts w:ascii="Consolas" w:hAnsi="Consolas"/>
          <w:color w:val="404040"/>
        </w:rPr>
        <w:t>_spacing,time_gap)</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38088399" wp14:editId="39AD50EF">
            <wp:extent cx="6096000" cy="5080000"/>
            <wp:effectExtent l="0" t="0" r="0" b="6350"/>
            <wp:docPr id="256" name="图片 256" descr="https://ww2.mathworks.cn/help/examples/mpc/win64/ACCWithSensorFus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2.mathworks.cn/help/examples/mpc/win64/ACCWithSensorFusionExample_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0" cy="5080000"/>
                    </a:xfrm>
                    <a:prstGeom prst="rect">
                      <a:avLst/>
                    </a:prstGeom>
                    <a:noFill/>
                    <a:ln>
                      <a:noFill/>
                    </a:ln>
                  </pic:spPr>
                </pic:pic>
              </a:graphicData>
            </a:graphic>
          </wp:inline>
        </w:drawing>
      </w:r>
    </w:p>
    <w:p w:rsidR="004F49B3" w:rsidRDefault="004F49B3" w:rsidP="004F49B3">
      <w:pPr>
        <w:pStyle w:val="a4"/>
        <w:numPr>
          <w:ilvl w:val="0"/>
          <w:numId w:val="15"/>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 xml:space="preserve">在前11秒, </w:t>
      </w:r>
      <w:del w:id="113" w:author="Young Jiang" w:date="2019-01-02T01:42:00Z">
        <w:r w:rsidDel="008447E5">
          <w:rPr>
            <w:rFonts w:ascii="微软雅黑" w:eastAsia="微软雅黑" w:hAnsi="微软雅黑" w:hint="eastAsia"/>
            <w:color w:val="404040"/>
            <w:sz w:val="21"/>
            <w:szCs w:val="21"/>
          </w:rPr>
          <w:delText>铅车</w:delText>
        </w:r>
      </w:del>
      <w:ins w:id="114"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远远领先于</w:t>
      </w:r>
      <w:del w:id="115" w:author="Young Jiang" w:date="2019-01-02T01:34:00Z">
        <w:r w:rsidDel="007F234F">
          <w:rPr>
            <w:rFonts w:ascii="微软雅黑" w:eastAsia="微软雅黑" w:hAnsi="微软雅黑" w:hint="eastAsia"/>
            <w:color w:val="404040"/>
            <w:sz w:val="21"/>
            <w:szCs w:val="21"/>
          </w:rPr>
          <w:delText>自我</w:delText>
        </w:r>
      </w:del>
      <w:ins w:id="116"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 (中间图)。</w:t>
      </w:r>
      <w:del w:id="117" w:author="Young Jiang" w:date="2019-01-02T01:34:00Z">
        <w:r w:rsidDel="007F234F">
          <w:rPr>
            <w:rFonts w:ascii="微软雅黑" w:eastAsia="微软雅黑" w:hAnsi="微软雅黑" w:hint="eastAsia"/>
            <w:color w:val="404040"/>
            <w:sz w:val="21"/>
            <w:szCs w:val="21"/>
          </w:rPr>
          <w:delText>自我</w:delText>
        </w:r>
      </w:del>
      <w:ins w:id="118"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汽车加速并达到驾驶员设定的速度 V_set (顶部图)。</w:t>
      </w:r>
    </w:p>
    <w:p w:rsidR="004F49B3" w:rsidRDefault="004F49B3" w:rsidP="004F49B3">
      <w:pPr>
        <w:pStyle w:val="a4"/>
        <w:numPr>
          <w:ilvl w:val="0"/>
          <w:numId w:val="15"/>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另一辆汽车成为</w:t>
      </w:r>
      <w:del w:id="119" w:author="Young Jiang" w:date="2019-01-02T01:42:00Z">
        <w:r w:rsidDel="008447E5">
          <w:rPr>
            <w:rFonts w:ascii="微软雅黑" w:eastAsia="微软雅黑" w:hAnsi="微软雅黑" w:hint="eastAsia"/>
            <w:color w:val="404040"/>
            <w:sz w:val="21"/>
            <w:szCs w:val="21"/>
          </w:rPr>
          <w:delText>铅车</w:delText>
        </w:r>
      </w:del>
      <w:ins w:id="120"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从11到20秒, 当汽车切入</w:t>
      </w:r>
      <w:del w:id="121" w:author="Young Jiang" w:date="2019-01-02T01:34:00Z">
        <w:r w:rsidDel="007F234F">
          <w:rPr>
            <w:rFonts w:ascii="微软雅黑" w:eastAsia="微软雅黑" w:hAnsi="微软雅黑" w:hint="eastAsia"/>
            <w:color w:val="404040"/>
            <w:sz w:val="21"/>
            <w:szCs w:val="21"/>
          </w:rPr>
          <w:delText>自我</w:delText>
        </w:r>
      </w:del>
      <w:ins w:id="122"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汽车车道 (中间图)。当</w:t>
      </w:r>
      <w:del w:id="123" w:author="Young Jiang" w:date="2019-01-02T01:42:00Z">
        <w:r w:rsidDel="008447E5">
          <w:rPr>
            <w:rFonts w:ascii="微软雅黑" w:eastAsia="微软雅黑" w:hAnsi="微软雅黑" w:hint="eastAsia"/>
            <w:color w:val="404040"/>
            <w:sz w:val="21"/>
            <w:szCs w:val="21"/>
          </w:rPr>
          <w:delText>铅车</w:delText>
        </w:r>
      </w:del>
      <w:ins w:id="124"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和 ego 车之间的距离很大 (11-15 秒) 时, ego 汽车仍然以驾驶员设定的速度行驶。当距离变小 (15-20 秒) 时, ego 汽车减速以保持与</w:t>
      </w:r>
      <w:del w:id="125" w:author="Young Jiang" w:date="2019-01-02T01:42:00Z">
        <w:r w:rsidDel="008447E5">
          <w:rPr>
            <w:rFonts w:ascii="微软雅黑" w:eastAsia="微软雅黑" w:hAnsi="微软雅黑" w:hint="eastAsia"/>
            <w:color w:val="404040"/>
            <w:sz w:val="21"/>
            <w:szCs w:val="21"/>
          </w:rPr>
          <w:delText>铅车</w:delText>
        </w:r>
      </w:del>
      <w:ins w:id="126"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的安全距离 (顶部图)。</w:t>
      </w:r>
    </w:p>
    <w:p w:rsidR="004F49B3" w:rsidRDefault="004F49B3" w:rsidP="004F49B3">
      <w:pPr>
        <w:pStyle w:val="a4"/>
        <w:numPr>
          <w:ilvl w:val="0"/>
          <w:numId w:val="15"/>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t>从20到34秒, 前面的汽车移动到另一个车道, 和一个新的</w:t>
      </w:r>
      <w:del w:id="127" w:author="Young Jiang" w:date="2019-01-02T01:42:00Z">
        <w:r w:rsidDel="008447E5">
          <w:rPr>
            <w:rFonts w:ascii="微软雅黑" w:eastAsia="微软雅黑" w:hAnsi="微软雅黑" w:hint="eastAsia"/>
            <w:color w:val="404040"/>
            <w:sz w:val="21"/>
            <w:szCs w:val="21"/>
          </w:rPr>
          <w:delText>铅车</w:delText>
        </w:r>
      </w:del>
      <w:ins w:id="128"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出现 (中间图)。因为</w:t>
      </w:r>
      <w:del w:id="129" w:author="Young Jiang" w:date="2019-01-02T01:42:00Z">
        <w:r w:rsidDel="008447E5">
          <w:rPr>
            <w:rFonts w:ascii="微软雅黑" w:eastAsia="微软雅黑" w:hAnsi="微软雅黑" w:hint="eastAsia"/>
            <w:color w:val="404040"/>
            <w:sz w:val="21"/>
            <w:szCs w:val="21"/>
          </w:rPr>
          <w:delText>铅车</w:delText>
        </w:r>
      </w:del>
      <w:ins w:id="130"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和 ego 车之间的距离很大, 所以</w:t>
      </w:r>
      <w:del w:id="131" w:author="Young Jiang" w:date="2019-01-02T01:34:00Z">
        <w:r w:rsidDel="007F234F">
          <w:rPr>
            <w:rFonts w:ascii="微软雅黑" w:eastAsia="微软雅黑" w:hAnsi="微软雅黑" w:hint="eastAsia"/>
            <w:color w:val="404040"/>
            <w:sz w:val="21"/>
            <w:szCs w:val="21"/>
          </w:rPr>
          <w:delText>自我</w:delText>
        </w:r>
      </w:del>
      <w:ins w:id="132"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汽车会加速, 直到它达到驾驶员设定的速度27秒。然后, ego 汽车继续以驾驶员设定的速度行驶 (顶部图)。</w:t>
      </w:r>
    </w:p>
    <w:p w:rsidR="004F49B3" w:rsidRDefault="004F49B3" w:rsidP="004F49B3">
      <w:pPr>
        <w:pStyle w:val="a4"/>
        <w:numPr>
          <w:ilvl w:val="0"/>
          <w:numId w:val="15"/>
        </w:numPr>
        <w:shd w:val="clear" w:color="auto" w:fill="FFFFFF"/>
        <w:spacing w:before="0" w:beforeAutospacing="0" w:after="75" w:afterAutospacing="0"/>
        <w:ind w:left="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底部图解表明加速度在范围 [-32] m/s^2 内。平稳瞬态行为表明驾驶员的舒适性是令人满意的。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在基于 MPC 的 ACC 设计中, 通过跟踪驾驶员设定的速度来确定潜在的优化问题, 并从</w:t>
      </w:r>
      <w:del w:id="133" w:author="Young Jiang" w:date="2019-01-02T01:42:00Z">
        <w:r w:rsidDel="008447E5">
          <w:rPr>
            <w:rFonts w:ascii="微软雅黑" w:eastAsia="微软雅黑" w:hAnsi="微软雅黑" w:hint="eastAsia"/>
            <w:color w:val="404040"/>
            <w:sz w:val="21"/>
            <w:szCs w:val="21"/>
          </w:rPr>
          <w:delText>铅车</w:delText>
        </w:r>
      </w:del>
      <w:ins w:id="134"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中执行安全距离。在自适应巡航控制器部分描述了 MPC 控制器的设计。要使用 mpc 设计运行模型, 请首先激活 mpc 变体, 然后运行以下命令。此步骤需要模型预测控制工具箱软件。您可以使用以下代码</w:t>
      </w:r>
      <w:proofErr w:type="gramStart"/>
      <w:r>
        <w:rPr>
          <w:rFonts w:ascii="微软雅黑" w:eastAsia="微软雅黑" w:hAnsi="微软雅黑" w:hint="eastAsia"/>
          <w:color w:val="404040"/>
          <w:sz w:val="21"/>
          <w:szCs w:val="21"/>
        </w:rPr>
        <w:t>检查此</w:t>
      </w:r>
      <w:proofErr w:type="gramEnd"/>
      <w:r>
        <w:rPr>
          <w:rFonts w:ascii="微软雅黑" w:eastAsia="微软雅黑" w:hAnsi="微软雅黑" w:hint="eastAsia"/>
          <w:color w:val="404040"/>
          <w:sz w:val="21"/>
          <w:szCs w:val="21"/>
        </w:rPr>
        <w:t>许可证是否存在。如果不存在代码, 则会描述类似结果的示例。</w:t>
      </w:r>
    </w:p>
    <w:p w:rsidR="004F49B3" w:rsidRDefault="004F49B3" w:rsidP="004F49B3">
      <w:pPr>
        <w:pStyle w:val="HTML"/>
        <w:spacing w:after="150"/>
        <w:ind w:left="480"/>
        <w:rPr>
          <w:rFonts w:ascii="Consolas" w:hAnsi="Consolas"/>
          <w:color w:val="404040"/>
        </w:rPr>
      </w:pPr>
      <w:r>
        <w:rPr>
          <w:rFonts w:ascii="Consolas" w:hAnsi="Consolas"/>
          <w:color w:val="404040"/>
        </w:rPr>
        <w:t>hasMPCLicense = license(</w:t>
      </w:r>
      <w:r>
        <w:rPr>
          <w:rFonts w:ascii="Consolas" w:hAnsi="Consolas"/>
          <w:color w:val="A020F0"/>
        </w:rPr>
        <w:t>'checkout'</w:t>
      </w:r>
      <w:r>
        <w:rPr>
          <w:rFonts w:ascii="Consolas" w:hAnsi="Consolas"/>
          <w:color w:val="404040"/>
        </w:rPr>
        <w:t>,</w:t>
      </w:r>
      <w:r>
        <w:rPr>
          <w:rFonts w:ascii="Consolas" w:hAnsi="Consolas"/>
          <w:color w:val="A020F0"/>
        </w:rPr>
        <w:t>'MPC_Toolbox'</w:t>
      </w:r>
      <w:r>
        <w:rPr>
          <w:rFonts w:ascii="Consolas" w:hAnsi="Consolas"/>
          <w:color w:val="404040"/>
        </w:rPr>
        <w:t>);</w:t>
      </w:r>
    </w:p>
    <w:p w:rsidR="004F49B3" w:rsidRDefault="004F49B3" w:rsidP="004F49B3">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hasMPCLicense</w:t>
      </w:r>
    </w:p>
    <w:p w:rsidR="004F49B3" w:rsidRDefault="004F49B3" w:rsidP="004F49B3">
      <w:pPr>
        <w:pStyle w:val="HTML"/>
        <w:spacing w:after="150"/>
        <w:ind w:left="480"/>
        <w:rPr>
          <w:rFonts w:ascii="Consolas" w:hAnsi="Consolas"/>
          <w:color w:val="404040"/>
        </w:rPr>
      </w:pPr>
      <w:r>
        <w:rPr>
          <w:rFonts w:ascii="Consolas" w:hAnsi="Consolas"/>
          <w:color w:val="404040"/>
        </w:rPr>
        <w:t xml:space="preserve">    controller_type = 2;</w:t>
      </w:r>
    </w:p>
    <w:p w:rsidR="004F49B3" w:rsidRDefault="004F49B3" w:rsidP="004F49B3">
      <w:pPr>
        <w:pStyle w:val="HTML"/>
        <w:spacing w:after="150"/>
        <w:ind w:left="480"/>
        <w:rPr>
          <w:rFonts w:ascii="Consolas" w:hAnsi="Consolas"/>
          <w:color w:val="404040"/>
        </w:rPr>
      </w:pPr>
      <w:r>
        <w:rPr>
          <w:rFonts w:ascii="Consolas" w:hAnsi="Consolas"/>
          <w:color w:val="404040"/>
        </w:rPr>
        <w:t xml:space="preserve">    sim(</w:t>
      </w:r>
      <w:r>
        <w:rPr>
          <w:rFonts w:ascii="Consolas" w:hAnsi="Consolas"/>
          <w:color w:val="A020F0"/>
        </w:rPr>
        <w:t>'ACCTestBenchExample'</w:t>
      </w:r>
      <w:r>
        <w:rPr>
          <w:rFonts w:ascii="Consolas" w:hAnsi="Consolas"/>
          <w:color w:val="404040"/>
        </w:rPr>
        <w:t>,</w:t>
      </w:r>
      <w:r>
        <w:rPr>
          <w:rFonts w:ascii="Consolas" w:hAnsi="Consolas"/>
          <w:color w:val="A020F0"/>
        </w:rPr>
        <w:t>'StopTime'</w:t>
      </w:r>
      <w:r>
        <w:rPr>
          <w:rFonts w:ascii="Consolas" w:hAnsi="Consolas"/>
          <w:color w:val="404040"/>
        </w:rPr>
        <w:t>,</w:t>
      </w:r>
      <w:r>
        <w:rPr>
          <w:rFonts w:ascii="Consolas" w:hAnsi="Consolas"/>
          <w:color w:val="A020F0"/>
        </w:rPr>
        <w:t>'15'</w:t>
      </w:r>
      <w:r>
        <w:rPr>
          <w:rFonts w:ascii="Consolas" w:hAnsi="Consolas"/>
          <w:color w:val="404040"/>
        </w:rPr>
        <w:t xml:space="preserve">) </w:t>
      </w:r>
      <w:r>
        <w:rPr>
          <w:rFonts w:ascii="Consolas" w:hAnsi="Consolas"/>
          <w:color w:val="228B22"/>
        </w:rPr>
        <w:t>%Simulate 15 seconds</w:t>
      </w:r>
    </w:p>
    <w:p w:rsidR="004F49B3" w:rsidRDefault="004F49B3" w:rsidP="004F49B3">
      <w:pPr>
        <w:pStyle w:val="HTML"/>
        <w:spacing w:after="150"/>
        <w:ind w:left="480"/>
        <w:rPr>
          <w:rFonts w:ascii="Consolas" w:hAnsi="Consolas"/>
          <w:color w:val="404040"/>
        </w:rPr>
      </w:pPr>
      <w:r>
        <w:rPr>
          <w:rFonts w:ascii="Consolas" w:hAnsi="Consolas"/>
          <w:color w:val="404040"/>
        </w:rPr>
        <w:t xml:space="preserve">    sim(</w:t>
      </w:r>
      <w:r>
        <w:rPr>
          <w:rFonts w:ascii="Consolas" w:hAnsi="Consolas"/>
          <w:color w:val="A020F0"/>
        </w:rPr>
        <w:t>'ACCTestBenchExample'</w:t>
      </w:r>
      <w:r>
        <w:rPr>
          <w:rFonts w:ascii="Consolas" w:hAnsi="Consolas"/>
          <w:color w:val="404040"/>
        </w:rPr>
        <w:t xml:space="preserve">) </w:t>
      </w:r>
      <w:r>
        <w:rPr>
          <w:rFonts w:ascii="Consolas" w:hAnsi="Consolas"/>
          <w:color w:val="228B22"/>
        </w:rPr>
        <w:t>%Simulate to end of scenario</w:t>
      </w:r>
    </w:p>
    <w:p w:rsidR="004F49B3" w:rsidRDefault="004F49B3" w:rsidP="004F49B3">
      <w:pPr>
        <w:pStyle w:val="HTML"/>
        <w:spacing w:after="150"/>
        <w:ind w:left="480"/>
        <w:rPr>
          <w:rFonts w:ascii="Consolas" w:hAnsi="Consolas"/>
          <w:color w:val="404040"/>
        </w:rPr>
      </w:pPr>
      <w:r>
        <w:rPr>
          <w:rFonts w:ascii="Consolas" w:hAnsi="Consolas"/>
          <w:color w:val="0000FF"/>
        </w:rPr>
        <w:t>else</w:t>
      </w:r>
    </w:p>
    <w:p w:rsidR="004F49B3" w:rsidRDefault="004F49B3" w:rsidP="004F49B3">
      <w:pPr>
        <w:pStyle w:val="HTML"/>
        <w:spacing w:after="150"/>
        <w:ind w:left="480"/>
        <w:rPr>
          <w:rFonts w:ascii="Consolas" w:hAnsi="Consolas"/>
          <w:color w:val="404040"/>
        </w:rPr>
      </w:pPr>
      <w:r>
        <w:rPr>
          <w:rFonts w:ascii="Consolas" w:hAnsi="Consolas"/>
          <w:color w:val="404040"/>
        </w:rPr>
        <w:t xml:space="preserve">    load </w:t>
      </w:r>
      <w:r>
        <w:rPr>
          <w:rFonts w:ascii="Consolas" w:hAnsi="Consolas"/>
          <w:color w:val="A020F0"/>
        </w:rPr>
        <w:t>data_mpc</w:t>
      </w:r>
    </w:p>
    <w:p w:rsidR="004F49B3" w:rsidRDefault="004F49B3" w:rsidP="004F49B3">
      <w:pPr>
        <w:pStyle w:val="HTML"/>
        <w:spacing w:after="150"/>
        <w:ind w:left="480"/>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4906BE2F" wp14:editId="22BAF75A">
            <wp:extent cx="5838825" cy="4712766"/>
            <wp:effectExtent l="0" t="0" r="0" b="0"/>
            <wp:docPr id="255" name="图片 255" descr="https://ww2.mathworks.cn/help/examples/mpc/win64/xxmpcBirdsEyeScopeA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2.mathworks.cn/help/examples/mpc/win64/xxmpcBirdsEyeScopeACC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8825" cy="4712766"/>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79B00F35" wp14:editId="72446A73">
            <wp:extent cx="6162675" cy="4974159"/>
            <wp:effectExtent l="0" t="0" r="0" b="0"/>
            <wp:docPr id="254" name="图片 254" descr="https://ww2.mathworks.cn/help/examples/mpc/win64/xxmpcBirdsEyeScopeAC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2.mathworks.cn/help/examples/mpc/win64/xxmpcBirdsEyeScopeACC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2675" cy="4974159"/>
                    </a:xfrm>
                    <a:prstGeom prst="rect">
                      <a:avLst/>
                    </a:prstGeom>
                    <a:noFill/>
                    <a:ln>
                      <a:noFill/>
                    </a:ln>
                  </pic:spPr>
                </pic:pic>
              </a:graphicData>
            </a:graphic>
          </wp:inline>
        </w:drawing>
      </w:r>
    </w:p>
    <w:p w:rsidR="004F49B3" w:rsidRDefault="004F49B3" w:rsidP="004F49B3">
      <w:pPr>
        <w:pStyle w:val="HTML"/>
        <w:rPr>
          <w:rFonts w:ascii="Consolas" w:hAnsi="Consolas"/>
          <w:color w:val="404040"/>
        </w:rPr>
      </w:pPr>
      <w:r>
        <w:rPr>
          <w:rFonts w:ascii="Consolas" w:hAnsi="Consolas"/>
          <w:color w:val="404040"/>
        </w:rPr>
        <w:t>--&gt;Converting model to discrete time.</w:t>
      </w:r>
    </w:p>
    <w:p w:rsidR="004F49B3" w:rsidRDefault="004F49B3" w:rsidP="004F49B3">
      <w:pPr>
        <w:pStyle w:val="HTML"/>
        <w:rPr>
          <w:rFonts w:ascii="Consolas" w:hAnsi="Consolas"/>
          <w:color w:val="404040"/>
        </w:rPr>
      </w:pPr>
      <w:r>
        <w:rPr>
          <w:rFonts w:ascii="Consolas" w:hAnsi="Consolas"/>
          <w:color w:val="404040"/>
        </w:rPr>
        <w:t>--&gt;Assuming output disturbance added to measured output channel #2 is integrated white noise.</w:t>
      </w:r>
    </w:p>
    <w:p w:rsidR="004F49B3" w:rsidRDefault="004F49B3" w:rsidP="004F49B3">
      <w:pPr>
        <w:pStyle w:val="HTML"/>
        <w:rPr>
          <w:rFonts w:ascii="Consolas" w:hAnsi="Consolas"/>
          <w:color w:val="404040"/>
        </w:rPr>
      </w:pPr>
      <w:r>
        <w:rPr>
          <w:rFonts w:ascii="Consolas" w:hAnsi="Consolas"/>
          <w:color w:val="404040"/>
        </w:rPr>
        <w:t xml:space="preserve">   Assuming no disturbance added to measured output channel #1.</w:t>
      </w:r>
    </w:p>
    <w:p w:rsidR="004F49B3" w:rsidRDefault="004F49B3" w:rsidP="004F49B3">
      <w:pPr>
        <w:pStyle w:val="HTML"/>
        <w:rPr>
          <w:rFonts w:ascii="Consolas" w:hAnsi="Consolas"/>
          <w:color w:val="404040"/>
        </w:rPr>
      </w:pPr>
      <w:r>
        <w:rPr>
          <w:rFonts w:ascii="Consolas" w:hAnsi="Consolas"/>
          <w:color w:val="404040"/>
        </w:rPr>
        <w:t>--&gt;The "Model.Noise" property of the "mpc" object is empty. Assuming white noise on each measured output channel.</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ans =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Simulink.SimulationOutput:</w:t>
      </w:r>
    </w:p>
    <w:p w:rsidR="004F49B3" w:rsidRDefault="004F49B3" w:rsidP="004F49B3">
      <w:pPr>
        <w:pStyle w:val="HTML"/>
        <w:rPr>
          <w:rFonts w:ascii="Consolas" w:hAnsi="Consolas"/>
          <w:color w:val="404040"/>
        </w:rPr>
      </w:pPr>
      <w:r>
        <w:rPr>
          <w:rFonts w:ascii="Consolas" w:hAnsi="Consolas"/>
          <w:color w:val="404040"/>
        </w:rPr>
        <w:t xml:space="preserve">                logsout: [1x1 </w:t>
      </w:r>
      <w:proofErr w:type="gramStart"/>
      <w:r>
        <w:rPr>
          <w:rFonts w:ascii="Consolas" w:hAnsi="Consolas"/>
          <w:color w:val="404040"/>
        </w:rPr>
        <w:t>Simulink.SimulationData.Dataset</w:t>
      </w:r>
      <w:proofErr w:type="gramEnd"/>
      <w:r>
        <w:rPr>
          <w:rFonts w:ascii="Consolas" w:hAnsi="Consolas"/>
          <w:color w:val="404040"/>
        </w:rPr>
        <w:t xml:space="preserve">] </w:t>
      </w:r>
    </w:p>
    <w:p w:rsidR="004F49B3" w:rsidRDefault="004F49B3" w:rsidP="004F49B3">
      <w:pPr>
        <w:pStyle w:val="HTML"/>
        <w:rPr>
          <w:rFonts w:ascii="Consolas" w:hAnsi="Consolas"/>
          <w:color w:val="404040"/>
        </w:rPr>
      </w:pPr>
      <w:r>
        <w:rPr>
          <w:rFonts w:ascii="Consolas" w:hAnsi="Consolas"/>
          <w:color w:val="404040"/>
        </w:rPr>
        <w:t xml:space="preserve">                   tout: [151x1 double]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 xml:space="preserve">     SimulationMetadata: [1x1 Simulink.SimulationMetadata] </w:t>
      </w:r>
    </w:p>
    <w:p w:rsidR="004F49B3" w:rsidRDefault="004F49B3" w:rsidP="004F49B3">
      <w:pPr>
        <w:pStyle w:val="HTML"/>
        <w:rPr>
          <w:rFonts w:ascii="Consolas" w:hAnsi="Consolas"/>
          <w:color w:val="404040"/>
        </w:rPr>
      </w:pPr>
      <w:r>
        <w:rPr>
          <w:rFonts w:ascii="Consolas" w:hAnsi="Consolas"/>
          <w:color w:val="404040"/>
        </w:rPr>
        <w:t xml:space="preserve">           ErrorMessage: [0x0 char] </w:t>
      </w:r>
    </w:p>
    <w:p w:rsidR="004F49B3" w:rsidRDefault="004F49B3" w:rsidP="004F49B3">
      <w:pPr>
        <w:pStyle w:val="HTML"/>
        <w:rPr>
          <w:rFonts w:ascii="Consolas" w:hAnsi="Consolas"/>
          <w:color w:val="404040"/>
        </w:rPr>
      </w:pPr>
    </w:p>
    <w:p w:rsidR="004F49B3" w:rsidRDefault="004F49B3" w:rsidP="004F49B3">
      <w:pPr>
        <w:pStyle w:val="HTML"/>
        <w:rPr>
          <w:rFonts w:ascii="Consolas" w:hAnsi="Consolas"/>
          <w:color w:val="404040"/>
        </w:rPr>
      </w:pPr>
      <w:r>
        <w:rPr>
          <w:rFonts w:ascii="Consolas" w:hAnsi="Consolas"/>
          <w:color w:val="404040"/>
        </w:rPr>
        <w:t>--&gt;Converting model to discrete time.</w:t>
      </w:r>
    </w:p>
    <w:p w:rsidR="004F49B3" w:rsidRDefault="004F49B3" w:rsidP="004F49B3">
      <w:pPr>
        <w:pStyle w:val="HTML"/>
        <w:rPr>
          <w:rFonts w:ascii="Consolas" w:hAnsi="Consolas"/>
          <w:color w:val="404040"/>
        </w:rPr>
      </w:pPr>
      <w:r>
        <w:rPr>
          <w:rFonts w:ascii="Consolas" w:hAnsi="Consolas"/>
          <w:color w:val="404040"/>
        </w:rPr>
        <w:lastRenderedPageBreak/>
        <w:t>--&gt;Assuming output disturbance added to measured output channel #2 is integrated white noise.</w:t>
      </w:r>
    </w:p>
    <w:p w:rsidR="004F49B3" w:rsidRDefault="004F49B3" w:rsidP="004F49B3">
      <w:pPr>
        <w:pStyle w:val="HTML"/>
        <w:rPr>
          <w:rFonts w:ascii="Consolas" w:hAnsi="Consolas"/>
          <w:color w:val="404040"/>
        </w:rPr>
      </w:pPr>
      <w:r>
        <w:rPr>
          <w:rFonts w:ascii="Consolas" w:hAnsi="Consolas"/>
          <w:color w:val="404040"/>
        </w:rPr>
        <w:t xml:space="preserve">   Assuming no disturbance added to measured output channel #1.</w:t>
      </w:r>
    </w:p>
    <w:p w:rsidR="004F49B3" w:rsidRDefault="004F49B3" w:rsidP="004F49B3">
      <w:pPr>
        <w:pStyle w:val="HTML"/>
        <w:rPr>
          <w:rFonts w:ascii="Consolas" w:hAnsi="Consolas"/>
          <w:color w:val="404040"/>
        </w:rPr>
      </w:pPr>
      <w:r>
        <w:rPr>
          <w:rFonts w:ascii="Consolas" w:hAnsi="Consolas"/>
          <w:color w:val="404040"/>
        </w:rPr>
        <w:t>--&gt;The "Model.Noise" property of the "mpc" object is empty. Assuming white noise on each measured output channel.</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在基于 MPC 的 acc 的仿真结果中, 与经典的 acc 设计相似, 实现了速度和间距控制的目标。与经典 acc 设计相比, 基于 MPC 的 acc 更具攻击性, 因为它使用全油门或制动来加速或减速。此行为是由于相对距离的显式约束。在道路发生突然变化时, 例如当</w:t>
      </w:r>
      <w:del w:id="135" w:author="Young Jiang" w:date="2019-01-02T01:42:00Z">
        <w:r w:rsidDel="008447E5">
          <w:rPr>
            <w:rFonts w:ascii="微软雅黑" w:eastAsia="微软雅黑" w:hAnsi="微软雅黑" w:hint="eastAsia"/>
            <w:color w:val="404040"/>
            <w:sz w:val="21"/>
            <w:szCs w:val="21"/>
          </w:rPr>
          <w:delText>铅车</w:delText>
        </w:r>
      </w:del>
      <w:ins w:id="136"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变成</w:t>
      </w:r>
      <w:proofErr w:type="gramStart"/>
      <w:r>
        <w:rPr>
          <w:rFonts w:ascii="微软雅黑" w:eastAsia="微软雅黑" w:hAnsi="微软雅黑" w:hint="eastAsia"/>
          <w:color w:val="404040"/>
          <w:sz w:val="21"/>
          <w:szCs w:val="21"/>
        </w:rPr>
        <w:t>慢速车</w:t>
      </w:r>
      <w:proofErr w:type="gramEnd"/>
      <w:r>
        <w:rPr>
          <w:rFonts w:ascii="微软雅黑" w:eastAsia="微软雅黑" w:hAnsi="微软雅黑" w:hint="eastAsia"/>
          <w:color w:val="404040"/>
          <w:sz w:val="21"/>
          <w:szCs w:val="21"/>
        </w:rPr>
        <w:t>时, 可能会倾向于攻击性行为。为使控制器的攻击性降低, 请打开自适应巡航控制系统块的掩码, 并减小 "控制器行为" 滑块的值。如上所述, 中间图中的峰值是由于传感器模型中的不确定性造成的。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要使用基于 MPC 的 ACC 查看模拟结果, 请执行以下命令。</w:t>
      </w:r>
    </w:p>
    <w:p w:rsidR="004F49B3" w:rsidRDefault="004F49B3" w:rsidP="004F49B3">
      <w:pPr>
        <w:pStyle w:val="HTML"/>
        <w:spacing w:after="150"/>
        <w:ind w:left="480"/>
        <w:rPr>
          <w:rFonts w:ascii="Consolas" w:hAnsi="Consolas"/>
          <w:color w:val="404040"/>
        </w:rPr>
      </w:pPr>
      <w:r>
        <w:rPr>
          <w:rFonts w:ascii="Consolas" w:hAnsi="Consolas"/>
          <w:color w:val="404040"/>
        </w:rPr>
        <w:t>helperPlotACCResults(</w:t>
      </w:r>
      <w:proofErr w:type="gramStart"/>
      <w:r>
        <w:rPr>
          <w:rFonts w:ascii="Consolas" w:hAnsi="Consolas"/>
          <w:color w:val="404040"/>
        </w:rPr>
        <w:t>logsout,default</w:t>
      </w:r>
      <w:proofErr w:type="gramEnd"/>
      <w:r>
        <w:rPr>
          <w:rFonts w:ascii="Consolas" w:hAnsi="Consolas"/>
          <w:color w:val="404040"/>
        </w:rPr>
        <w:t>_spacing,time_gap)</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45B4A3E8" wp14:editId="3E00C4F0">
            <wp:extent cx="6248400" cy="5207000"/>
            <wp:effectExtent l="0" t="0" r="0" b="0"/>
            <wp:docPr id="253" name="图片 253" descr="https://ww2.mathworks.cn/help/examples/mpc/win64/ACCWithSensorFus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2.mathworks.cn/help/examples/mpc/win64/ACCWithSensorFusionExample_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8400" cy="520700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在下面, 详细介绍了测试台模型中每个子系统的功能。带有传感器融合子系统的 ACC。它包含两个主要部分: 1) 跟踪和传感器融合和 2) 自适应巡航控制器。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3E8FF3DE" wp14:editId="338B6CD5">
            <wp:extent cx="5905500" cy="2199247"/>
            <wp:effectExtent l="0" t="0" r="0" b="0"/>
            <wp:docPr id="252" name="图片 252" descr="https://ww2.mathworks.cn/help/examples/mpc/win64/ACCWithSensorFus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2.mathworks.cn/help/examples/mpc/win64/ACCWithSensorFusionExample_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5935" cy="2199409"/>
                    </a:xfrm>
                    <a:prstGeom prst="rect">
                      <a:avLst/>
                    </a:prstGeom>
                    <a:noFill/>
                    <a:ln>
                      <a:noFill/>
                    </a:ln>
                  </pic:spPr>
                </pic:pic>
              </a:graphicData>
            </a:graphic>
          </wp:inline>
        </w:drawing>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lastRenderedPageBreak/>
        <w:t>跟踪和传感器融合</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跟踪和传感器融合子系统处理来自车辆和环境子系统的视觉和雷达检测, 并生成</w:t>
      </w:r>
      <w:del w:id="137" w:author="Young Jiang" w:date="2019-01-02T01:34:00Z">
        <w:r w:rsidDel="007F234F">
          <w:rPr>
            <w:rFonts w:ascii="微软雅黑" w:eastAsia="微软雅黑" w:hAnsi="微软雅黑" w:hint="eastAsia"/>
            <w:color w:val="404040"/>
            <w:sz w:val="21"/>
            <w:szCs w:val="21"/>
          </w:rPr>
          <w:delText>自我</w:delText>
        </w:r>
      </w:del>
      <w:ins w:id="138"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汽车周围环境的全面情况图。此外, 它还为 ACC 提供了对</w:t>
      </w:r>
      <w:del w:id="139" w:author="Young Jiang" w:date="2019-01-02T01:34:00Z">
        <w:r w:rsidDel="007F234F">
          <w:rPr>
            <w:rFonts w:ascii="微软雅黑" w:eastAsia="微软雅黑" w:hAnsi="微软雅黑" w:hint="eastAsia"/>
            <w:color w:val="404040"/>
            <w:sz w:val="21"/>
            <w:szCs w:val="21"/>
          </w:rPr>
          <w:delText>自我</w:delText>
        </w:r>
      </w:del>
      <w:ins w:id="140"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汽车前面车道上最近的汽车的估计。</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6DAF169" wp14:editId="186C0E4E">
            <wp:extent cx="5668505" cy="2514600"/>
            <wp:effectExtent l="0" t="0" r="8890" b="0"/>
            <wp:docPr id="251" name="图片 251" descr="https://ww2.mathworks.cn/help/examples/mpc/win64/ACCWithSensorFus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2.mathworks.cn/help/examples/mpc/win64/ACCWithSensorFusionExample_0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8505" cy="251460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跟踪和传感器融合子系统的主块是</w:t>
      </w:r>
      <w:hyperlink r:id="rId50" w:history="1">
        <w:r>
          <w:rPr>
            <w:rStyle w:val="a3"/>
            <w:rFonts w:ascii="微软雅黑" w:eastAsia="微软雅黑" w:hAnsi="微软雅黑" w:hint="eastAsia"/>
            <w:color w:val="004B87"/>
            <w:sz w:val="21"/>
            <w:szCs w:val="21"/>
          </w:rPr>
          <w:t>多目标跟踪</w:t>
        </w:r>
      </w:hyperlink>
      <w:r>
        <w:rPr>
          <w:rFonts w:ascii="微软雅黑" w:eastAsia="微软雅黑" w:hAnsi="微软雅黑" w:hint="eastAsia"/>
          <w:color w:val="404040"/>
          <w:sz w:val="21"/>
          <w:szCs w:val="21"/>
        </w:rPr>
        <w:t>块, 其输入是所有传感器检测和预测时间的组合列表。</w:t>
      </w:r>
      <w:proofErr w:type="gramStart"/>
      <w:r>
        <w:rPr>
          <w:rFonts w:ascii="微软雅黑" w:eastAsia="微软雅黑" w:hAnsi="微软雅黑" w:hint="eastAsia"/>
          <w:color w:val="404040"/>
          <w:sz w:val="21"/>
          <w:szCs w:val="21"/>
        </w:rPr>
        <w:t>多对象</w:t>
      </w:r>
      <w:proofErr w:type="gramEnd"/>
      <w:r>
        <w:rPr>
          <w:rFonts w:ascii="微软雅黑" w:eastAsia="微软雅黑" w:hAnsi="微软雅黑" w:hint="eastAsia"/>
          <w:color w:val="404040"/>
          <w:sz w:val="21"/>
          <w:szCs w:val="21"/>
        </w:rPr>
        <w:t>跟踪块的输出是已确认轨道的列表。</w:t>
      </w:r>
    </w:p>
    <w:p w:rsidR="004F49B3" w:rsidRDefault="00BD0362" w:rsidP="004F49B3">
      <w:pPr>
        <w:pStyle w:val="a4"/>
        <w:shd w:val="clear" w:color="auto" w:fill="FFFFFF"/>
        <w:spacing w:before="0" w:beforeAutospacing="0" w:after="150" w:afterAutospacing="0"/>
        <w:rPr>
          <w:rFonts w:ascii="微软雅黑" w:eastAsia="微软雅黑" w:hAnsi="微软雅黑"/>
          <w:color w:val="404040"/>
          <w:sz w:val="21"/>
          <w:szCs w:val="21"/>
        </w:rPr>
      </w:pPr>
      <w:hyperlink r:id="rId51" w:history="1">
        <w:r w:rsidR="004F49B3">
          <w:rPr>
            <w:rStyle w:val="a3"/>
            <w:rFonts w:ascii="微软雅黑" w:eastAsia="微软雅黑" w:hAnsi="微软雅黑" w:hint="eastAsia"/>
            <w:color w:val="004B87"/>
            <w:sz w:val="21"/>
            <w:szCs w:val="21"/>
          </w:rPr>
          <w:t>检测串联</w:t>
        </w:r>
      </w:hyperlink>
      <w:r w:rsidR="004F49B3">
        <w:rPr>
          <w:rFonts w:ascii="微软雅黑" w:eastAsia="微软雅黑" w:hAnsi="微软雅黑" w:hint="eastAsia"/>
          <w:color w:val="404040"/>
          <w:sz w:val="21"/>
          <w:szCs w:val="21"/>
        </w:rPr>
        <w:t>块串联视觉和雷达检测。预测时间由车辆和环境子系统中的时钟驱动。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检测群集块群集多个雷达检测, 因为跟踪器预计每个传感器每个对象最多一个检测。</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1"/>
          <w:rFonts w:ascii="Consolas" w:hAnsi="Consolas"/>
          <w:color w:val="404040"/>
        </w:rPr>
        <w:t>findLeadCar</w:t>
      </w:r>
      <w:r>
        <w:rPr>
          <w:rFonts w:ascii="微软雅黑" w:eastAsia="微软雅黑" w:hAnsi="微软雅黑" w:hint="eastAsia"/>
          <w:color w:val="404040"/>
          <w:sz w:val="21"/>
          <w:szCs w:val="21"/>
        </w:rPr>
        <w:t> MATLAB 功能</w:t>
      </w:r>
      <w:proofErr w:type="gramStart"/>
      <w:r>
        <w:rPr>
          <w:rFonts w:ascii="微软雅黑" w:eastAsia="微软雅黑" w:hAnsi="微软雅黑" w:hint="eastAsia"/>
          <w:color w:val="404040"/>
          <w:sz w:val="21"/>
          <w:szCs w:val="21"/>
        </w:rPr>
        <w:t>块发现</w:t>
      </w:r>
      <w:proofErr w:type="gramEnd"/>
      <w:r>
        <w:rPr>
          <w:rFonts w:ascii="微软雅黑" w:eastAsia="微软雅黑" w:hAnsi="微软雅黑" w:hint="eastAsia"/>
          <w:color w:val="404040"/>
          <w:sz w:val="21"/>
          <w:szCs w:val="21"/>
        </w:rPr>
        <w:t>哪辆车是最接近</w:t>
      </w:r>
      <w:del w:id="141" w:author="Young Jiang" w:date="2019-01-02T01:34:00Z">
        <w:r w:rsidDel="007F234F">
          <w:rPr>
            <w:rFonts w:ascii="微软雅黑" w:eastAsia="微软雅黑" w:hAnsi="微软雅黑" w:hint="eastAsia"/>
            <w:color w:val="404040"/>
            <w:sz w:val="21"/>
            <w:szCs w:val="21"/>
          </w:rPr>
          <w:delText>自我</w:delText>
        </w:r>
      </w:del>
      <w:ins w:id="142"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的汽车, 并在它前面在同一车道使用确认的轨道和道路的曲率的列表。这辆车被称为</w:t>
      </w:r>
      <w:del w:id="143" w:author="Young Jiang" w:date="2019-01-02T01:42:00Z">
        <w:r w:rsidDel="008447E5">
          <w:rPr>
            <w:rFonts w:ascii="微软雅黑" w:eastAsia="微软雅黑" w:hAnsi="微软雅黑" w:hint="eastAsia"/>
            <w:color w:val="404040"/>
            <w:sz w:val="21"/>
            <w:szCs w:val="21"/>
          </w:rPr>
          <w:delText>铅车</w:delText>
        </w:r>
      </w:del>
      <w:ins w:id="144"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 可能会改变, 当汽车进入和走出车道在</w:t>
      </w:r>
      <w:del w:id="145" w:author="Young Jiang" w:date="2019-01-02T01:34:00Z">
        <w:r w:rsidDel="007F234F">
          <w:rPr>
            <w:rFonts w:ascii="微软雅黑" w:eastAsia="微软雅黑" w:hAnsi="微软雅黑" w:hint="eastAsia"/>
            <w:color w:val="404040"/>
            <w:sz w:val="21"/>
            <w:szCs w:val="21"/>
          </w:rPr>
          <w:delText>自我</w:delText>
        </w:r>
      </w:del>
      <w:ins w:id="146"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汽车前面。该功能提供了</w:t>
      </w:r>
      <w:del w:id="147" w:author="Young Jiang" w:date="2019-01-02T01:42:00Z">
        <w:r w:rsidDel="008447E5">
          <w:rPr>
            <w:rFonts w:ascii="微软雅黑" w:eastAsia="微软雅黑" w:hAnsi="微软雅黑" w:hint="eastAsia"/>
            <w:color w:val="404040"/>
            <w:sz w:val="21"/>
            <w:szCs w:val="21"/>
          </w:rPr>
          <w:delText>铅车</w:delText>
        </w:r>
      </w:del>
      <w:ins w:id="148"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相对于 ego 车的位置和速度, 以及对最重要物体 (MIO) 轨道的索引。</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自适应巡航控制器</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自适应巡航控制器有两种变体: 经典设计 (默认) 和基于 MPC 的设计。对于这两种设计, 都应用了以下设计原则。ACC 装备车辆 (ego 车) 使用传感器融合来估计与</w:t>
      </w:r>
      <w:del w:id="149" w:author="Young Jiang" w:date="2019-01-02T01:42:00Z">
        <w:r w:rsidDel="008447E5">
          <w:rPr>
            <w:rFonts w:ascii="微软雅黑" w:eastAsia="微软雅黑" w:hAnsi="微软雅黑" w:hint="eastAsia"/>
            <w:color w:val="404040"/>
            <w:sz w:val="21"/>
            <w:szCs w:val="21"/>
          </w:rPr>
          <w:delText>铅车</w:delText>
        </w:r>
      </w:del>
      <w:ins w:id="150"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的相对距离和相对速度。ACC 使 ego 汽车以驾驶员设定的速度行驶, 同时保持与</w:t>
      </w:r>
      <w:del w:id="151" w:author="Young Jiang" w:date="2019-01-02T01:42:00Z">
        <w:r w:rsidDel="008447E5">
          <w:rPr>
            <w:rFonts w:ascii="微软雅黑" w:eastAsia="微软雅黑" w:hAnsi="微软雅黑" w:hint="eastAsia"/>
            <w:color w:val="404040"/>
            <w:sz w:val="21"/>
            <w:szCs w:val="21"/>
          </w:rPr>
          <w:delText>铅车</w:delText>
        </w:r>
      </w:del>
      <w:ins w:id="152"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的安全距离。</w:t>
      </w:r>
      <w:del w:id="153" w:author="Young Jiang" w:date="2019-01-02T01:42:00Z">
        <w:r w:rsidDel="008447E5">
          <w:rPr>
            <w:rFonts w:ascii="微软雅黑" w:eastAsia="微软雅黑" w:hAnsi="微软雅黑" w:hint="eastAsia"/>
            <w:color w:val="404040"/>
            <w:sz w:val="21"/>
            <w:szCs w:val="21"/>
          </w:rPr>
          <w:delText>铅车</w:delText>
        </w:r>
      </w:del>
      <w:ins w:id="154"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和 ego 车之间的安全距离被定义为</w:t>
      </w:r>
    </w:p>
    <w:p w:rsidR="004F49B3" w:rsidRDefault="004F49B3" w:rsidP="004F49B3">
      <w:pPr>
        <w:pStyle w:val="programlistingindent"/>
        <w:shd w:val="clear" w:color="auto" w:fill="FFFFFF"/>
        <w:spacing w:before="0" w:beforeAutospacing="0" w:after="150" w:afterAutospacing="0"/>
        <w:ind w:left="48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46D92EB" wp14:editId="7AA9E6E8">
            <wp:extent cx="1609725" cy="142875"/>
            <wp:effectExtent l="0" t="0" r="9525" b="9525"/>
            <wp:docPr id="250" name="图片 250" descr="https://ww2.mathworks.cn/help/examples/mpc/win64/ACCWithSensorFusionExample_eq08561939690834980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2.mathworks.cn/help/examples/mpc/win64/ACCWithSensorFusionExample_eq0856193969083498087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142875"/>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在默认间距</w:t>
      </w:r>
      <w:r>
        <w:rPr>
          <w:rFonts w:ascii="Times New Roman" w:eastAsia="微软雅黑" w:hAnsi="Times New Roman" w:cs="Times New Roman"/>
          <w:noProof/>
          <w:color w:val="404040"/>
          <w:sz w:val="21"/>
          <w:szCs w:val="21"/>
        </w:rPr>
        <w:drawing>
          <wp:inline distT="0" distB="0" distL="0" distR="0" wp14:anchorId="630C528F" wp14:editId="6AC81096">
            <wp:extent cx="438150" cy="142875"/>
            <wp:effectExtent l="0" t="0" r="0" b="9525"/>
            <wp:docPr id="249" name="图片 249" descr="https://ww2.mathworks.cn/help/examples/mpc/win64/ACCWithSensorFusionExample_eq1197845885597576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2.mathworks.cn/help/examples/mpc/win64/ACCWithSensorFusionExample_eq119784588559757603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150" cy="142875"/>
                    </a:xfrm>
                    <a:prstGeom prst="rect">
                      <a:avLst/>
                    </a:prstGeom>
                    <a:noFill/>
                    <a:ln>
                      <a:noFill/>
                    </a:ln>
                  </pic:spPr>
                </pic:pic>
              </a:graphicData>
            </a:graphic>
          </wp:inline>
        </w:drawing>
      </w:r>
      <w:r>
        <w:rPr>
          <w:rFonts w:ascii="微软雅黑" w:eastAsia="微软雅黑" w:hAnsi="微软雅黑" w:hint="eastAsia"/>
          <w:color w:val="404040"/>
          <w:sz w:val="21"/>
          <w:szCs w:val="21"/>
        </w:rPr>
        <w:t>和时间间隔</w:t>
      </w:r>
      <w:r>
        <w:rPr>
          <w:rFonts w:ascii="Times New Roman" w:eastAsia="微软雅黑" w:hAnsi="Times New Roman" w:cs="Times New Roman"/>
          <w:noProof/>
          <w:color w:val="404040"/>
          <w:sz w:val="21"/>
          <w:szCs w:val="21"/>
        </w:rPr>
        <w:drawing>
          <wp:inline distT="0" distB="0" distL="0" distR="0" wp14:anchorId="18314620" wp14:editId="355C0860">
            <wp:extent cx="238125" cy="142875"/>
            <wp:effectExtent l="0" t="0" r="9525" b="9525"/>
            <wp:docPr id="248" name="图片 248" descr="https://ww2.mathworks.cn/help/examples/mpc/win64/ACCWithSensorFusionExample_eq09249551809706137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2.mathworks.cn/help/examples/mpc/win64/ACCWithSensorFusionExample_eq092495518097061376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Pr>
          <w:rFonts w:ascii="微软雅黑" w:eastAsia="微软雅黑" w:hAnsi="微软雅黑" w:hint="eastAsia"/>
          <w:color w:val="404040"/>
          <w:sz w:val="21"/>
          <w:szCs w:val="21"/>
        </w:rPr>
        <w:t>是设计参数和</w:t>
      </w:r>
      <w:r>
        <w:rPr>
          <w:rFonts w:ascii="Times New Roman" w:eastAsia="微软雅黑" w:hAnsi="Times New Roman" w:cs="Times New Roman"/>
          <w:noProof/>
          <w:color w:val="404040"/>
          <w:sz w:val="21"/>
          <w:szCs w:val="21"/>
        </w:rPr>
        <w:drawing>
          <wp:inline distT="0" distB="0" distL="0" distR="0" wp14:anchorId="26BA210B" wp14:editId="4D92787D">
            <wp:extent cx="133350" cy="123825"/>
            <wp:effectExtent l="0" t="0" r="0" b="9525"/>
            <wp:docPr id="247" name="图片 247" descr="https://ww2.mathworks.cn/help/examples/mpc/win64/ACCWithSensorFusionExample_eq07486811314683626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2.mathworks.cn/help/examples/mpc/win64/ACCWithSensorFusionExample_eq074868113146836261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Pr>
          <w:rFonts w:ascii="微软雅黑" w:eastAsia="微软雅黑" w:hAnsi="微软雅黑" w:hint="eastAsia"/>
          <w:color w:val="404040"/>
          <w:sz w:val="21"/>
          <w:szCs w:val="21"/>
        </w:rPr>
        <w:t>是</w:t>
      </w:r>
      <w:del w:id="155" w:author="Young Jiang" w:date="2019-01-02T01:37:00Z">
        <w:r w:rsidDel="008447E5">
          <w:rPr>
            <w:rFonts w:ascii="微软雅黑" w:eastAsia="微软雅黑" w:hAnsi="微软雅黑" w:hint="eastAsia"/>
            <w:color w:val="404040"/>
            <w:sz w:val="21"/>
            <w:szCs w:val="21"/>
          </w:rPr>
          <w:delText>小我</w:delText>
        </w:r>
      </w:del>
      <w:ins w:id="156" w:author="Young Jiang" w:date="2019-01-02T01:37:00Z">
        <w:r w:rsidR="008447E5">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车的纵速。ACC 根据以下输入为 ego 汽车生成纵向加速度:</w:t>
      </w:r>
    </w:p>
    <w:p w:rsidR="004F49B3" w:rsidRDefault="004F49B3" w:rsidP="004F49B3">
      <w:pPr>
        <w:pStyle w:val="a4"/>
        <w:numPr>
          <w:ilvl w:val="0"/>
          <w:numId w:val="16"/>
        </w:numPr>
        <w:shd w:val="clear" w:color="auto" w:fill="FFFFFF"/>
        <w:spacing w:before="0" w:beforeAutospacing="0" w:after="75" w:afterAutospacing="0"/>
        <w:ind w:left="0"/>
        <w:rPr>
          <w:rFonts w:ascii="微软雅黑" w:eastAsia="微软雅黑" w:hAnsi="微软雅黑"/>
          <w:color w:val="404040"/>
          <w:sz w:val="21"/>
          <w:szCs w:val="21"/>
        </w:rPr>
      </w:pPr>
      <w:del w:id="157" w:author="Young Jiang" w:date="2019-01-02T01:34:00Z">
        <w:r w:rsidDel="007F234F">
          <w:rPr>
            <w:rFonts w:ascii="微软雅黑" w:eastAsia="微软雅黑" w:hAnsi="微软雅黑" w:hint="eastAsia"/>
            <w:color w:val="404040"/>
            <w:sz w:val="21"/>
            <w:szCs w:val="21"/>
          </w:rPr>
          <w:delText>自我</w:delText>
        </w:r>
      </w:del>
      <w:ins w:id="158"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汽车纵向速度</w:t>
      </w:r>
    </w:p>
    <w:p w:rsidR="004F49B3" w:rsidRDefault="004F49B3" w:rsidP="004F49B3">
      <w:pPr>
        <w:pStyle w:val="a4"/>
        <w:numPr>
          <w:ilvl w:val="0"/>
          <w:numId w:val="16"/>
        </w:numPr>
        <w:shd w:val="clear" w:color="auto" w:fill="FFFFFF"/>
        <w:spacing w:before="0" w:beforeAutospacing="0" w:after="75" w:afterAutospacing="0"/>
        <w:ind w:left="0"/>
        <w:rPr>
          <w:rFonts w:ascii="微软雅黑" w:eastAsia="微软雅黑" w:hAnsi="微软雅黑"/>
          <w:color w:val="404040"/>
          <w:sz w:val="21"/>
          <w:szCs w:val="21"/>
        </w:rPr>
      </w:pPr>
      <w:del w:id="159" w:author="Young Jiang" w:date="2019-01-02T01:42:00Z">
        <w:r w:rsidDel="008447E5">
          <w:rPr>
            <w:rFonts w:ascii="微软雅黑" w:eastAsia="微软雅黑" w:hAnsi="微软雅黑" w:hint="eastAsia"/>
            <w:color w:val="404040"/>
            <w:sz w:val="21"/>
            <w:szCs w:val="21"/>
          </w:rPr>
          <w:delText>铅车</w:delText>
        </w:r>
      </w:del>
      <w:ins w:id="160"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与 ego 车的相对距离 (从跟踪和传感器融合系统)</w:t>
      </w:r>
    </w:p>
    <w:p w:rsidR="004F49B3" w:rsidRDefault="004F49B3" w:rsidP="004F49B3">
      <w:pPr>
        <w:pStyle w:val="a4"/>
        <w:numPr>
          <w:ilvl w:val="0"/>
          <w:numId w:val="16"/>
        </w:numPr>
        <w:shd w:val="clear" w:color="auto" w:fill="FFFFFF"/>
        <w:spacing w:before="0" w:beforeAutospacing="0" w:after="75" w:afterAutospacing="0"/>
        <w:ind w:left="0"/>
        <w:rPr>
          <w:rFonts w:ascii="微软雅黑" w:eastAsia="微软雅黑" w:hAnsi="微软雅黑"/>
          <w:color w:val="404040"/>
          <w:sz w:val="21"/>
          <w:szCs w:val="21"/>
        </w:rPr>
      </w:pPr>
      <w:del w:id="161" w:author="Young Jiang" w:date="2019-01-02T01:42:00Z">
        <w:r w:rsidDel="008447E5">
          <w:rPr>
            <w:rFonts w:ascii="微软雅黑" w:eastAsia="微软雅黑" w:hAnsi="微软雅黑" w:hint="eastAsia"/>
            <w:color w:val="404040"/>
            <w:sz w:val="21"/>
            <w:szCs w:val="21"/>
          </w:rPr>
          <w:delText>铅车</w:delText>
        </w:r>
      </w:del>
      <w:ins w:id="162" w:author="Young Jiang" w:date="2019-01-02T01:42:00Z">
        <w:r w:rsidR="008447E5">
          <w:rPr>
            <w:rFonts w:ascii="微软雅黑" w:eastAsia="微软雅黑" w:hAnsi="微软雅黑" w:hint="eastAsia"/>
            <w:color w:val="404040"/>
            <w:sz w:val="21"/>
            <w:szCs w:val="21"/>
          </w:rPr>
          <w:t>带头的车</w:t>
        </w:r>
      </w:ins>
      <w:r>
        <w:rPr>
          <w:rFonts w:ascii="微软雅黑" w:eastAsia="微软雅黑" w:hAnsi="微软雅黑" w:hint="eastAsia"/>
          <w:color w:val="404040"/>
          <w:sz w:val="21"/>
          <w:szCs w:val="21"/>
        </w:rPr>
        <w:t>与</w:t>
      </w:r>
      <w:del w:id="163" w:author="Young Jiang" w:date="2019-01-02T01:34:00Z">
        <w:r w:rsidDel="007F234F">
          <w:rPr>
            <w:rFonts w:ascii="微软雅黑" w:eastAsia="微软雅黑" w:hAnsi="微软雅黑" w:hint="eastAsia"/>
            <w:color w:val="404040"/>
            <w:sz w:val="21"/>
            <w:szCs w:val="21"/>
          </w:rPr>
          <w:delText>自我</w:delText>
        </w:r>
      </w:del>
      <w:ins w:id="164"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汽车的相对速度 (从跟踪和传感器融合系统)</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考虑到</w:t>
      </w:r>
      <w:del w:id="165" w:author="Young Jiang" w:date="2019-01-02T01:34:00Z">
        <w:r w:rsidDel="007F234F">
          <w:rPr>
            <w:rFonts w:ascii="微软雅黑" w:eastAsia="微软雅黑" w:hAnsi="微软雅黑" w:hint="eastAsia"/>
            <w:color w:val="404040"/>
            <w:sz w:val="21"/>
            <w:szCs w:val="21"/>
          </w:rPr>
          <w:delText>自我</w:delText>
        </w:r>
      </w:del>
      <w:ins w:id="166"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汽车的物理局限性, 纵向加速度限制在范围 [-32]</w:t>
      </w:r>
      <w:r>
        <w:rPr>
          <w:rFonts w:ascii="Times New Roman" w:eastAsia="微软雅黑" w:hAnsi="Times New Roman" w:cs="Times New Roman"/>
          <w:noProof/>
          <w:color w:val="404040"/>
          <w:sz w:val="21"/>
          <w:szCs w:val="21"/>
        </w:rPr>
        <w:drawing>
          <wp:inline distT="0" distB="0" distL="0" distR="0" wp14:anchorId="072536EB" wp14:editId="39B8913D">
            <wp:extent cx="304800" cy="161925"/>
            <wp:effectExtent l="0" t="0" r="0" b="9525"/>
            <wp:docPr id="246" name="图片 246" descr="https://ww2.mathworks.cn/help/examples/mpc/win64/ACCWithSensorFusionExample_eq0330116527274754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2.mathworks.cn/help/examples/mpc/win64/ACCWithSensorFusionExample_eq033011652727475443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 cy="161925"/>
                    </a:xfrm>
                    <a:prstGeom prst="rect">
                      <a:avLst/>
                    </a:prstGeom>
                    <a:noFill/>
                    <a:ln>
                      <a:noFill/>
                    </a:ln>
                  </pic:spPr>
                </pic:pic>
              </a:graphicData>
            </a:graphic>
          </wp:inline>
        </w:drawing>
      </w:r>
      <w:r>
        <w:rPr>
          <w:rFonts w:ascii="微软雅黑" w:eastAsia="微软雅黑" w:hAnsi="微软雅黑" w:hint="eastAsia"/>
          <w:color w:val="404040"/>
          <w:sz w:val="21"/>
          <w:szCs w:val="21"/>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在经典 ACC 设计中, 如果相对距离小于安全距离, 则主要目标是减慢并保持安全距离。如果相对距离大于安全距离, 则主要目标是在保持安全距离的同时达到驾驶员设定的速度。这些设计原则是通过最小和开关块实现的。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78A8B004" wp14:editId="7A758801">
            <wp:extent cx="5667375" cy="2570540"/>
            <wp:effectExtent l="0" t="0" r="0" b="1270"/>
            <wp:docPr id="245" name="图片 245" descr="https://ww2.mathworks.cn/help/examples/mpc/win64/ACCWithSensorFusion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2.mathworks.cn/help/examples/mpc/win64/ACCWithSensorFusionExample_0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7375" cy="257054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在基于 MPC 的 ACC 设计中, 通过</w:t>
      </w:r>
      <w:proofErr w:type="gramStart"/>
      <w:r>
        <w:rPr>
          <w:rFonts w:ascii="微软雅黑" w:eastAsia="微软雅黑" w:hAnsi="微软雅黑" w:hint="eastAsia"/>
          <w:color w:val="404040"/>
          <w:sz w:val="21"/>
          <w:szCs w:val="21"/>
        </w:rPr>
        <w:t>跟踪受</w:t>
      </w:r>
      <w:proofErr w:type="gramEnd"/>
      <w:r>
        <w:rPr>
          <w:rFonts w:ascii="微软雅黑" w:eastAsia="微软雅黑" w:hAnsi="微软雅黑" w:hint="eastAsia"/>
          <w:color w:val="404040"/>
          <w:sz w:val="21"/>
          <w:szCs w:val="21"/>
        </w:rPr>
        <w:t>约束的驱动程序集速度来制定底层优化问题。约束强制执行相对距离始终大于安全距离。</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9EF86A0" wp14:editId="450C7022">
            <wp:extent cx="2971800" cy="1085850"/>
            <wp:effectExtent l="0" t="0" r="0" b="0"/>
            <wp:docPr id="244" name="图片 244" descr="https://ww2.mathworks.cn/help/examples/mpc/win64/xxoptimization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2.mathworks.cn/help/examples/mpc/win64/xxoptimizationEq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085850"/>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要</w:t>
      </w:r>
      <w:proofErr w:type="gramStart"/>
      <w:r>
        <w:rPr>
          <w:rFonts w:ascii="微软雅黑" w:eastAsia="微软雅黑" w:hAnsi="微软雅黑" w:hint="eastAsia"/>
          <w:color w:val="404040"/>
          <w:sz w:val="21"/>
          <w:szCs w:val="21"/>
        </w:rPr>
        <w:t>配置自</w:t>
      </w:r>
      <w:proofErr w:type="gramEnd"/>
      <w:r>
        <w:rPr>
          <w:rFonts w:ascii="微软雅黑" w:eastAsia="微软雅黑" w:hAnsi="微软雅黑" w:hint="eastAsia"/>
          <w:color w:val="404040"/>
          <w:sz w:val="21"/>
          <w:szCs w:val="21"/>
        </w:rPr>
        <w:t>适应巡航控制系统块, 请使用</w:t>
      </w:r>
      <w:r>
        <w:rPr>
          <w:rStyle w:val="HTML1"/>
          <w:rFonts w:ascii="Consolas" w:hAnsi="Consolas"/>
          <w:color w:val="404040"/>
        </w:rPr>
        <w:t>helperACCSetUp</w:t>
      </w:r>
      <w:r>
        <w:rPr>
          <w:rFonts w:ascii="微软雅黑" w:eastAsia="微软雅黑" w:hAnsi="微软雅黑" w:hint="eastAsia"/>
          <w:color w:val="404040"/>
          <w:sz w:val="21"/>
          <w:szCs w:val="21"/>
        </w:rPr>
        <w:t>文件中定义的参数。例如, ACC 设计的线性模型</w:t>
      </w:r>
      <w:r>
        <w:rPr>
          <w:rFonts w:ascii="Times New Roman" w:eastAsia="微软雅黑" w:hAnsi="Times New Roman" w:cs="Times New Roman"/>
          <w:noProof/>
          <w:color w:val="404040"/>
          <w:sz w:val="21"/>
          <w:szCs w:val="21"/>
        </w:rPr>
        <w:drawing>
          <wp:inline distT="0" distB="0" distL="0" distR="0" wp14:anchorId="0936912F" wp14:editId="0D6C80D5">
            <wp:extent cx="104775" cy="104775"/>
            <wp:effectExtent l="0" t="0" r="9525" b="9525"/>
            <wp:docPr id="243" name="图片 243" descr="https://ww2.mathworks.cn/help/examples/mpc/win64/ACCWithSensorFusionExample_eq07365524530707038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2.mathworks.cn/help/examples/mpc/win64/ACCWithSensorFusionExample_eq0736552453070703854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rFonts w:ascii="微软雅黑" w:eastAsia="微软雅黑" w:hAnsi="微软雅黑" w:hint="eastAsia"/>
          <w:color w:val="404040"/>
          <w:sz w:val="21"/>
          <w:szCs w:val="21"/>
        </w:rPr>
        <w:t>和</w:t>
      </w:r>
      <w:r>
        <w:rPr>
          <w:rFonts w:ascii="Times New Roman" w:eastAsia="微软雅黑" w:hAnsi="Times New Roman" w:cs="Times New Roman"/>
          <w:noProof/>
          <w:color w:val="404040"/>
          <w:sz w:val="21"/>
          <w:szCs w:val="21"/>
        </w:rPr>
        <w:drawing>
          <wp:inline distT="0" distB="0" distL="0" distR="0" wp14:anchorId="16972D2B" wp14:editId="40AC9088">
            <wp:extent cx="104775" cy="104775"/>
            <wp:effectExtent l="0" t="0" r="9525" b="9525"/>
            <wp:docPr id="242" name="图片 242" descr="https://ww2.mathworks.cn/help/examples/mpc/win64/ACCWithSensorFusionExample_eq07365524530707038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2.mathworks.cn/help/examples/mpc/win64/ACCWithSensorFusionExample_eq0736552453070703854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rFonts w:ascii="微软雅黑" w:eastAsia="微软雅黑" w:hAnsi="微软雅黑" w:hint="eastAsia"/>
          <w:color w:val="404040"/>
          <w:sz w:val="21"/>
          <w:szCs w:val="21"/>
        </w:rPr>
        <w:t>是从车辆动力学中获得的。两个开关块实现简单的逻辑来处理来自传感器的大量数据 (例如, 当传感器不检测到 MIO 时可能返回</w:t>
      </w:r>
      <w:r>
        <w:rPr>
          <w:rStyle w:val="HTML1"/>
          <w:rFonts w:ascii="Consolas" w:hAnsi="Consolas"/>
          <w:color w:val="404040"/>
        </w:rPr>
        <w:t>Inf</w:t>
      </w:r>
      <w:r>
        <w:rPr>
          <w:rFonts w:ascii="微软雅黑" w:eastAsia="微软雅黑" w:hAnsi="微软雅黑" w:hint="eastAsia"/>
          <w:color w:val="404040"/>
          <w:sz w:val="21"/>
          <w:szCs w:val="21"/>
        </w:rPr>
        <w:t> )。</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373176F1" wp14:editId="7FACC49A">
            <wp:extent cx="5956300" cy="3190875"/>
            <wp:effectExtent l="0" t="0" r="6350" b="9525"/>
            <wp:docPr id="241" name="图片 241" descr="https://ww2.mathworks.cn/help/examples/mpc/win64/ACCWithSensorFusion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2.mathworks.cn/help/examples/mpc/win64/ACCWithSensorFusionExample_0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6300" cy="3190875"/>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有关 ACC 的 MPC 设计的详细信息, 请参阅</w:t>
      </w:r>
      <w:hyperlink r:id="rId61" w:history="1">
        <w:r>
          <w:rPr>
            <w:rStyle w:val="a3"/>
            <w:rFonts w:ascii="微软雅黑" w:eastAsia="微软雅黑" w:hAnsi="微软雅黑" w:hint="eastAsia"/>
            <w:color w:val="004B87"/>
            <w:sz w:val="21"/>
            <w:szCs w:val="21"/>
          </w:rPr>
          <w:t>使用模型预测控制的自适应巡航控制系统</w:t>
        </w:r>
      </w:hyperlink>
      <w:r>
        <w:rPr>
          <w:rFonts w:ascii="微软雅黑" w:eastAsia="微软雅黑" w:hAnsi="微软雅黑" w:hint="eastAsia"/>
          <w:color w:val="404040"/>
          <w:sz w:val="21"/>
          <w:szCs w:val="21"/>
        </w:rPr>
        <w:t>(模型预测控制工具箱)。</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车辆和环境</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车辆和环境子系统由两部分组成: (1) 车辆动力学和全局坐标以及 (2) 参与者和传感器仿真。</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lastRenderedPageBreak/>
        <w:drawing>
          <wp:inline distT="0" distB="0" distL="0" distR="0" wp14:anchorId="21FF4BF9" wp14:editId="5A124508">
            <wp:extent cx="5753100" cy="3155412"/>
            <wp:effectExtent l="0" t="0" r="0" b="6985"/>
            <wp:docPr id="240" name="图片 240" descr="https://ww2.mathworks.cn/help/examples/mpc/win64/ACCWithSensorFusion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2.mathworks.cn/help/examples/mpc/win64/ACCWithSensorFusionExample_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340" cy="3157189"/>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"车辆动力学" 子系统用车辆动力学 Blockset 的 "自行车模型-力输入" 块对车辆动力学模型进行建模。车辆动态, 带输入</w:t>
      </w:r>
      <w:r>
        <w:rPr>
          <w:rFonts w:ascii="Times New Roman" w:eastAsia="微软雅黑" w:hAnsi="Times New Roman" w:cs="Times New Roman"/>
          <w:noProof/>
          <w:color w:val="404040"/>
          <w:sz w:val="21"/>
          <w:szCs w:val="21"/>
        </w:rPr>
        <w:drawing>
          <wp:inline distT="0" distB="0" distL="0" distR="0" wp14:anchorId="09EF18E1" wp14:editId="349A2277">
            <wp:extent cx="76200" cy="66675"/>
            <wp:effectExtent l="0" t="0" r="0" b="9525"/>
            <wp:docPr id="239" name="图片 239" descr="https://ww2.mathworks.cn/help/examples/mpc/win64/ACCWithSensorFusionExample_eq1177630504430552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2.mathworks.cn/help/examples/mpc/win64/ACCWithSensorFusionExample_eq117763050443055256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200" cy="66675"/>
                    </a:xfrm>
                    <a:prstGeom prst="rect">
                      <a:avLst/>
                    </a:prstGeom>
                    <a:noFill/>
                    <a:ln>
                      <a:noFill/>
                    </a:ln>
                  </pic:spPr>
                </pic:pic>
              </a:graphicData>
            </a:graphic>
          </wp:inline>
        </w:drawing>
      </w:r>
      <w:r>
        <w:rPr>
          <w:rFonts w:ascii="微软雅黑" w:eastAsia="微软雅黑" w:hAnsi="微软雅黑" w:hint="eastAsia"/>
          <w:color w:val="404040"/>
          <w:sz w:val="21"/>
          <w:szCs w:val="21"/>
        </w:rPr>
        <w:t>(纵向加速度) 和前转向角</w:t>
      </w:r>
      <w:r>
        <w:rPr>
          <w:rFonts w:ascii="Times New Roman" w:eastAsia="微软雅黑" w:hAnsi="Times New Roman" w:cs="Times New Roman"/>
          <w:noProof/>
          <w:color w:val="404040"/>
          <w:sz w:val="21"/>
          <w:szCs w:val="21"/>
        </w:rPr>
        <w:drawing>
          <wp:inline distT="0" distB="0" distL="0" distR="0" wp14:anchorId="182907F3" wp14:editId="7922AB26">
            <wp:extent cx="66675" cy="104775"/>
            <wp:effectExtent l="0" t="0" r="9525" b="9525"/>
            <wp:docPr id="238" name="图片 238" descr="https://ww2.mathworks.cn/help/examples/mpc/win64/ACCWithSensorFusionExample_eq06646721004341227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2.mathworks.cn/help/examples/mpc/win64/ACCWithSensorFusionExample_eq066467210043412278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微软雅黑" w:eastAsia="微软雅黑" w:hAnsi="微软雅黑" w:hint="eastAsia"/>
          <w:color w:val="404040"/>
          <w:sz w:val="21"/>
          <w:szCs w:val="21"/>
        </w:rPr>
        <w:t>, 其近似为:</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420CC1A6" wp14:editId="7E6DC60E">
            <wp:extent cx="5934075" cy="979939"/>
            <wp:effectExtent l="0" t="0" r="0" b="0"/>
            <wp:docPr id="237" name="图片 237" descr="https://ww2.mathworks.cn/help/examples/mpc/win64/xxdynamic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2.mathworks.cn/help/examples/mpc/win64/xxdynamicsEq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979939"/>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在状态向量中,</w:t>
      </w:r>
      <w:r>
        <w:rPr>
          <w:rFonts w:ascii="Times New Roman" w:eastAsia="微软雅黑" w:hAnsi="Times New Roman" w:cs="Times New Roman"/>
          <w:noProof/>
          <w:color w:val="404040"/>
          <w:sz w:val="21"/>
          <w:szCs w:val="21"/>
        </w:rPr>
        <w:drawing>
          <wp:inline distT="0" distB="0" distL="0" distR="0" wp14:anchorId="54541599" wp14:editId="38CD7B01">
            <wp:extent cx="133350" cy="142875"/>
            <wp:effectExtent l="0" t="0" r="0" b="9525"/>
            <wp:docPr id="236" name="图片 236" descr="https://ww2.mathworks.cn/help/examples/mpc/win64/ACCWithSensorFusionExample_eq1503328089931844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2.mathworks.cn/help/examples/mpc/win64/ACCWithSensorFusionExample_eq150332808993184438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Pr>
          <w:rFonts w:ascii="微软雅黑" w:eastAsia="微软雅黑" w:hAnsi="微软雅黑" w:hint="eastAsia"/>
          <w:color w:val="404040"/>
          <w:sz w:val="21"/>
          <w:szCs w:val="21"/>
        </w:rPr>
        <w:t>表示横向速度,</w:t>
      </w:r>
      <w:r>
        <w:rPr>
          <w:rFonts w:ascii="Times New Roman" w:eastAsia="微软雅黑" w:hAnsi="Times New Roman" w:cs="Times New Roman"/>
          <w:noProof/>
          <w:color w:val="404040"/>
          <w:sz w:val="21"/>
          <w:szCs w:val="21"/>
        </w:rPr>
        <w:drawing>
          <wp:inline distT="0" distB="0" distL="0" distR="0" wp14:anchorId="3DF4A8D5" wp14:editId="6DFDDA8D">
            <wp:extent cx="133350" cy="123825"/>
            <wp:effectExtent l="0" t="0" r="0" b="9525"/>
            <wp:docPr id="235" name="图片 235" descr="https://ww2.mathworks.cn/help/examples/mpc/win64/ACCWithSensorFusionExample_eq07486811314683626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2.mathworks.cn/help/examples/mpc/win64/ACCWithSensorFusionExample_eq074868113146836261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Pr>
          <w:rFonts w:ascii="微软雅黑" w:eastAsia="微软雅黑" w:hAnsi="微软雅黑" w:hint="eastAsia"/>
          <w:color w:val="404040"/>
          <w:sz w:val="21"/>
          <w:szCs w:val="21"/>
        </w:rPr>
        <w:t>表示纵向速度和</w:t>
      </w:r>
      <w:r>
        <w:rPr>
          <w:rFonts w:ascii="Times New Roman" w:eastAsia="微软雅黑" w:hAnsi="Times New Roman" w:cs="Times New Roman"/>
          <w:noProof/>
          <w:color w:val="404040"/>
          <w:sz w:val="21"/>
          <w:szCs w:val="21"/>
        </w:rPr>
        <w:drawing>
          <wp:inline distT="0" distB="0" distL="0" distR="0" wp14:anchorId="3EB657FF" wp14:editId="745AA661">
            <wp:extent cx="95250" cy="133350"/>
            <wp:effectExtent l="0" t="0" r="0" b="0"/>
            <wp:docPr id="234" name="图片 234" descr="https://ww2.mathworks.cn/help/examples/mpc/win64/ACCWithSensorFusionExample_eq01982406464486259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2.mathworks.cn/help/examples/mpc/win64/ACCWithSensorFusionExample_eq0198240646448625983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Fonts w:ascii="微软雅黑" w:eastAsia="微软雅黑" w:hAnsi="微软雅黑" w:hint="eastAsia"/>
          <w:color w:val="404040"/>
          <w:sz w:val="21"/>
          <w:szCs w:val="21"/>
        </w:rPr>
        <w:t>表示偏航角。车辆参数在</w:t>
      </w:r>
      <w:r>
        <w:rPr>
          <w:rStyle w:val="HTML1"/>
          <w:rFonts w:ascii="Consolas" w:hAnsi="Consolas"/>
          <w:color w:val="404040"/>
        </w:rPr>
        <w:t>helperACCSetUp</w:t>
      </w:r>
      <w:r>
        <w:rPr>
          <w:rFonts w:ascii="微软雅黑" w:eastAsia="微软雅黑" w:hAnsi="微软雅黑" w:hint="eastAsia"/>
          <w:color w:val="404040"/>
          <w:sz w:val="21"/>
          <w:szCs w:val="21"/>
        </w:rPr>
        <w:t>文件中提供。</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车辆动力学的输出 (如纵向速度</w:t>
      </w:r>
      <w:r>
        <w:rPr>
          <w:rFonts w:ascii="Times New Roman" w:eastAsia="微软雅黑" w:hAnsi="Times New Roman" w:cs="Times New Roman"/>
          <w:noProof/>
          <w:color w:val="404040"/>
          <w:sz w:val="21"/>
          <w:szCs w:val="21"/>
        </w:rPr>
        <w:drawing>
          <wp:inline distT="0" distB="0" distL="0" distR="0" wp14:anchorId="54ADC1C9" wp14:editId="28F02140">
            <wp:extent cx="133350" cy="123825"/>
            <wp:effectExtent l="0" t="0" r="0" b="9525"/>
            <wp:docPr id="233" name="图片 233" descr="https://ww2.mathworks.cn/help/examples/mpc/win64/ACCWithSensorFusionExample_eq07486811314683626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2.mathworks.cn/help/examples/mpc/win64/ACCWithSensorFusionExample_eq074868113146836261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Pr>
          <w:rFonts w:ascii="微软雅黑" w:eastAsia="微软雅黑" w:hAnsi="微软雅黑" w:hint="eastAsia"/>
          <w:color w:val="404040"/>
          <w:sz w:val="21"/>
          <w:szCs w:val="21"/>
        </w:rPr>
        <w:t>和横向速度</w:t>
      </w:r>
      <w:r>
        <w:rPr>
          <w:rFonts w:ascii="Times New Roman" w:eastAsia="微软雅黑" w:hAnsi="Times New Roman" w:cs="Times New Roman"/>
          <w:noProof/>
          <w:color w:val="404040"/>
          <w:sz w:val="21"/>
          <w:szCs w:val="21"/>
        </w:rPr>
        <w:drawing>
          <wp:inline distT="0" distB="0" distL="0" distR="0" wp14:anchorId="1F3856F0" wp14:editId="4F6C01FD">
            <wp:extent cx="133350" cy="142875"/>
            <wp:effectExtent l="0" t="0" r="0" b="9525"/>
            <wp:docPr id="232" name="图片 232" descr="https://ww2.mathworks.cn/help/examples/mpc/win64/ACCWithSensorFusionExample_eq1503328089931844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2.mathworks.cn/help/examples/mpc/win64/ACCWithSensorFusionExample_eq150332808993184438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Pr>
          <w:rFonts w:ascii="微软雅黑" w:eastAsia="微软雅黑" w:hAnsi="微软雅黑" w:hint="eastAsia"/>
          <w:color w:val="404040"/>
          <w:sz w:val="21"/>
          <w:szCs w:val="21"/>
        </w:rPr>
        <w:t>) 基于实体固定坐标。为了获得车辆遍历的轨迹, 通过以下关系将身体固定坐标转换为全局坐标:</w:t>
      </w:r>
    </w:p>
    <w:p w:rsidR="004F49B3" w:rsidRDefault="004F49B3" w:rsidP="004F49B3">
      <w:pPr>
        <w:pStyle w:val="programlistingindent"/>
        <w:shd w:val="clear" w:color="auto" w:fill="FFFFFF"/>
        <w:spacing w:before="0" w:beforeAutospacing="0" w:after="150" w:afterAutospacing="0"/>
        <w:ind w:left="48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7D9527B7" wp14:editId="5E218B65">
            <wp:extent cx="3343275" cy="180975"/>
            <wp:effectExtent l="0" t="0" r="9525" b="9525"/>
            <wp:docPr id="231" name="图片 231" descr="https://ww2.mathworks.cn/help/examples/mpc/win64/ACCWithSensorFusionExample_eq02246494979999694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2.mathworks.cn/help/examples/mpc/win64/ACCWithSensorFusionExample_eq0224649497999969416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3275" cy="180975"/>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偏航角</w:t>
      </w:r>
      <w:r>
        <w:rPr>
          <w:rFonts w:ascii="Times New Roman" w:eastAsia="微软雅黑" w:hAnsi="Times New Roman" w:cs="Times New Roman"/>
          <w:noProof/>
          <w:color w:val="404040"/>
          <w:sz w:val="21"/>
          <w:szCs w:val="21"/>
        </w:rPr>
        <w:drawing>
          <wp:inline distT="0" distB="0" distL="0" distR="0" wp14:anchorId="47ED7B88" wp14:editId="7CA8E213">
            <wp:extent cx="95250" cy="133350"/>
            <wp:effectExtent l="0" t="0" r="0" b="0"/>
            <wp:docPr id="230" name="图片 230" descr="https://ww2.mathworks.cn/help/examples/mpc/win64/ACCWithSensorFusionExample_eq01982406464486259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2.mathworks.cn/help/examples/mpc/win64/ACCWithSensorFusionExample_eq0198240646448625983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Fonts w:ascii="微软雅黑" w:eastAsia="微软雅黑" w:hAnsi="微软雅黑" w:hint="eastAsia"/>
          <w:color w:val="404040"/>
          <w:sz w:val="21"/>
          <w:szCs w:val="21"/>
        </w:rPr>
        <w:t>和偏航角速率</w:t>
      </w:r>
      <w:r>
        <w:rPr>
          <w:rFonts w:ascii="Times New Roman" w:eastAsia="微软雅黑" w:hAnsi="Times New Roman" w:cs="Times New Roman"/>
          <w:noProof/>
          <w:color w:val="404040"/>
          <w:sz w:val="21"/>
          <w:szCs w:val="21"/>
        </w:rPr>
        <w:drawing>
          <wp:inline distT="0" distB="0" distL="0" distR="0" wp14:anchorId="75F5F2A7" wp14:editId="776AE554">
            <wp:extent cx="95250" cy="161925"/>
            <wp:effectExtent l="0" t="0" r="0" b="9525"/>
            <wp:docPr id="229" name="图片 229" descr="https://ww2.mathworks.cn/help/examples/mpc/win64/ACCWithSensorFusionExample_eq15173966331360635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2.mathworks.cn/help/examples/mpc/win64/ACCWithSensorFusionExample_eq1517396633136063509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Pr>
          <w:rFonts w:ascii="微软雅黑" w:eastAsia="微软雅黑" w:hAnsi="微软雅黑" w:hint="eastAsia"/>
          <w:color w:val="404040"/>
          <w:sz w:val="21"/>
          <w:szCs w:val="21"/>
        </w:rPr>
        <w:t>也会转换为度数单位。</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驾驶员转向模型的目标是通过控制前转向角来保持车辆在车道上并沿着曲线行驶。</w:t>
      </w:r>
      <w:r>
        <w:rPr>
          <w:rFonts w:ascii="Times New Roman" w:eastAsia="微软雅黑" w:hAnsi="Times New Roman" w:cs="Times New Roman"/>
          <w:noProof/>
          <w:color w:val="404040"/>
          <w:sz w:val="21"/>
          <w:szCs w:val="21"/>
        </w:rPr>
        <w:drawing>
          <wp:inline distT="0" distB="0" distL="0" distR="0" wp14:anchorId="5AECC0AC" wp14:editId="47A87BBF">
            <wp:extent cx="66675" cy="104775"/>
            <wp:effectExtent l="0" t="0" r="9525" b="9525"/>
            <wp:docPr id="228" name="图片 228" descr="https://ww2.mathworks.cn/help/examples/mpc/win64/ACCWithSensorFusionExample_eq06646721004341227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2.mathworks.cn/help/examples/mpc/win64/ACCWithSensorFusionExample_eq066467210043412278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微软雅黑" w:eastAsia="微软雅黑" w:hAnsi="微软雅黑" w:hint="eastAsia"/>
          <w:color w:val="404040"/>
          <w:sz w:val="21"/>
          <w:szCs w:val="21"/>
        </w:rPr>
        <w:t>.这一目标是通过驱动偏航角误差来实现的。</w:t>
      </w:r>
      <w:r>
        <w:rPr>
          <w:rFonts w:ascii="Times New Roman" w:eastAsia="微软雅黑" w:hAnsi="Times New Roman" w:cs="Times New Roman"/>
          <w:noProof/>
          <w:color w:val="404040"/>
          <w:sz w:val="21"/>
          <w:szCs w:val="21"/>
        </w:rPr>
        <w:drawing>
          <wp:inline distT="0" distB="0" distL="0" distR="0" wp14:anchorId="25A0327E" wp14:editId="0DBDD907">
            <wp:extent cx="114300" cy="85725"/>
            <wp:effectExtent l="0" t="0" r="0" b="9525"/>
            <wp:docPr id="227" name="图片 227" descr="https://ww2.mathworks.cn/help/examples/mpc/win64/ACCWithSensorFusionExample_eq05035102176016536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2.mathworks.cn/help/examples/mpc/win64/ACCWithSensorFusionExample_eq050351021760165364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rFonts w:ascii="微软雅黑" w:eastAsia="微软雅黑" w:hAnsi="微软雅黑" w:hint="eastAsia"/>
          <w:color w:val="404040"/>
          <w:sz w:val="21"/>
          <w:szCs w:val="21"/>
        </w:rPr>
        <w:t>和侧向位移误差</w:t>
      </w:r>
      <w:r>
        <w:rPr>
          <w:rFonts w:ascii="Times New Roman" w:eastAsia="微软雅黑" w:hAnsi="Times New Roman" w:cs="Times New Roman"/>
          <w:noProof/>
          <w:color w:val="404040"/>
          <w:sz w:val="21"/>
          <w:szCs w:val="21"/>
        </w:rPr>
        <w:drawing>
          <wp:inline distT="0" distB="0" distL="0" distR="0" wp14:anchorId="473B9F6F" wp14:editId="55604083">
            <wp:extent cx="104775" cy="85725"/>
            <wp:effectExtent l="0" t="0" r="9525" b="9525"/>
            <wp:docPr id="226" name="图片 226" descr="https://ww2.mathworks.cn/help/examples/mpc/win64/ACCWithSensorFusionExample_eq00984999862286603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2.mathworks.cn/help/examples/mpc/win64/ACCWithSensorFusionExample_eq0098499986228660369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Fonts w:ascii="微软雅黑" w:eastAsia="微软雅黑" w:hAnsi="微软雅黑" w:hint="eastAsia"/>
          <w:color w:val="404040"/>
          <w:sz w:val="21"/>
          <w:szCs w:val="21"/>
        </w:rPr>
        <w:t>为零 (请参见下图), 其中</w:t>
      </w:r>
    </w:p>
    <w:p w:rsidR="004F49B3" w:rsidRDefault="004F49B3" w:rsidP="004F49B3">
      <w:pPr>
        <w:pStyle w:val="programlistingindent"/>
        <w:shd w:val="clear" w:color="auto" w:fill="FFFFFF"/>
        <w:spacing w:before="0" w:beforeAutospacing="0" w:after="150" w:afterAutospacing="0"/>
        <w:ind w:left="48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6897BD9A" wp14:editId="205198E2">
            <wp:extent cx="1885950" cy="142875"/>
            <wp:effectExtent l="0" t="0" r="0" b="9525"/>
            <wp:docPr id="225" name="图片 225" descr="https://ww2.mathworks.cn/help/examples/mpc/win64/ACCWithSensorFusionExample_eq01898147339561609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2.mathworks.cn/help/examples/mpc/win64/ACCWithSensorFusionExample_eq0189814733956160932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85950" cy="142875"/>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所需的偏航角速率由</w:t>
      </w:r>
      <w:r>
        <w:rPr>
          <w:rFonts w:ascii="Times New Roman" w:eastAsia="微软雅黑" w:hAnsi="Times New Roman" w:cs="Times New Roman"/>
          <w:noProof/>
          <w:color w:val="404040"/>
          <w:sz w:val="21"/>
          <w:szCs w:val="21"/>
        </w:rPr>
        <w:drawing>
          <wp:inline distT="0" distB="0" distL="0" distR="0" wp14:anchorId="7562EB11" wp14:editId="6EE0EAA0">
            <wp:extent cx="361950" cy="142875"/>
            <wp:effectExtent l="0" t="0" r="0" b="9525"/>
            <wp:docPr id="224" name="图片 224" descr="https://ww2.mathworks.cn/help/examples/mpc/win64/ACCWithSensorFusionExample_eq13855562867096331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2.mathworks.cn/help/examples/mpc/win64/ACCWithSensorFusionExample_eq1385556286709633196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950" cy="142875"/>
                    </a:xfrm>
                    <a:prstGeom prst="rect">
                      <a:avLst/>
                    </a:prstGeom>
                    <a:noFill/>
                    <a:ln>
                      <a:noFill/>
                    </a:ln>
                  </pic:spPr>
                </pic:pic>
              </a:graphicData>
            </a:graphic>
          </wp:inline>
        </w:drawing>
      </w:r>
      <w:r>
        <w:rPr>
          <w:rFonts w:ascii="微软雅黑" w:eastAsia="微软雅黑" w:hAnsi="微软雅黑" w:hint="eastAsia"/>
          <w:color w:val="404040"/>
          <w:sz w:val="21"/>
          <w:szCs w:val="21"/>
        </w:rPr>
        <w:t> (</w:t>
      </w:r>
      <w:r>
        <w:rPr>
          <w:rFonts w:ascii="Times New Roman" w:eastAsia="微软雅黑" w:hAnsi="Times New Roman" w:cs="Times New Roman"/>
          <w:noProof/>
          <w:color w:val="404040"/>
          <w:sz w:val="21"/>
          <w:szCs w:val="21"/>
        </w:rPr>
        <w:drawing>
          <wp:inline distT="0" distB="0" distL="0" distR="0" wp14:anchorId="4595FB47" wp14:editId="25D5B613">
            <wp:extent cx="104775" cy="104775"/>
            <wp:effectExtent l="0" t="0" r="9525" b="9525"/>
            <wp:docPr id="223" name="图片 223" descr="https://ww2.mathworks.cn/help/examples/mpc/win64/ACCWithSensorFusionExample_eq03442895190380135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2.mathworks.cn/help/examples/mpc/win64/ACCWithSensorFusionExample_eq0344289519038013519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rFonts w:ascii="微软雅黑" w:eastAsia="微软雅黑" w:hAnsi="微软雅黑" w:hint="eastAsia"/>
          <w:color w:val="404040"/>
          <w:sz w:val="21"/>
          <w:szCs w:val="21"/>
        </w:rPr>
        <w:t>表示道路曲率的半径)。</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12B6C43B" wp14:editId="0892D04C">
            <wp:extent cx="5629275" cy="2421266"/>
            <wp:effectExtent l="0" t="0" r="0" b="0"/>
            <wp:docPr id="222" name="图片 222" descr="https://ww2.mathworks.cn/help/examples/mpc/win64/xxsteering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2.mathworks.cn/help/examples/mpc/win64/xxsteeringErr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29275" cy="2421266"/>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参与者和传感器仿真子系统生成跟踪和传感器融合所需的合成传感器数据。在运行此示例之前, </w:t>
      </w:r>
      <w:hyperlink r:id="rId76" w:history="1">
        <w:r>
          <w:rPr>
            <w:rStyle w:val="HTML1"/>
            <w:rFonts w:ascii="Consolas" w:hAnsi="Consolas"/>
            <w:color w:val="004B87"/>
          </w:rPr>
          <w:t>drivingScenario</w:t>
        </w:r>
        <w:r>
          <w:rPr>
            <w:rStyle w:val="a3"/>
            <w:rFonts w:ascii="微软雅黑" w:eastAsia="微软雅黑" w:hAnsi="微软雅黑" w:hint="eastAsia"/>
            <w:color w:val="004B87"/>
            <w:sz w:val="21"/>
            <w:szCs w:val="21"/>
          </w:rPr>
          <w:t> </w:t>
        </w:r>
      </w:hyperlink>
      <w:r>
        <w:rPr>
          <w:rFonts w:ascii="微软雅黑" w:eastAsia="微软雅黑" w:hAnsi="微软雅黑" w:hint="eastAsia"/>
          <w:color w:val="404040"/>
          <w:sz w:val="21"/>
          <w:szCs w:val="21"/>
        </w:rPr>
        <w:t>函数用于创建具有弯曲道路的模拟环境和在道路上移动的多个角色。方案已保存到文件中。若要了解如何定义方案, 请参阅 "方案创作" 部分。</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034DA451" wp14:editId="54A56D73">
            <wp:extent cx="5949269" cy="3048000"/>
            <wp:effectExtent l="0" t="0" r="0" b="0"/>
            <wp:docPr id="221" name="图片 221" descr="https://ww2.mathworks.cn/help/examples/mpc/win64/ACCWithSensorFusion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2.mathworks.cn/help/examples/mpc/win64/ACCWithSensorFusionExample_0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8576" cy="3052768"/>
                    </a:xfrm>
                    <a:prstGeom prst="rect">
                      <a:avLst/>
                    </a:prstGeom>
                    <a:noFill/>
                    <a:ln>
                      <a:noFill/>
                    </a:ln>
                  </pic:spPr>
                </pic:pic>
              </a:graphicData>
            </a:graphic>
          </wp:inline>
        </w:drawing>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 xml:space="preserve">ego 汽车的运动由控制系统控制, 不作为记录场景的一部分记录。相反, </w:t>
      </w:r>
      <w:del w:id="167" w:author="Young Jiang" w:date="2019-01-02T01:34:00Z">
        <w:r w:rsidDel="007F234F">
          <w:rPr>
            <w:rFonts w:ascii="微软雅黑" w:eastAsia="微软雅黑" w:hAnsi="微软雅黑" w:hint="eastAsia"/>
            <w:color w:val="404040"/>
            <w:sz w:val="21"/>
            <w:szCs w:val="21"/>
          </w:rPr>
          <w:delText>自我</w:delText>
        </w:r>
      </w:del>
      <w:ins w:id="168"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汽车的位置, 速度, 偏航角和</w:t>
      </w:r>
      <w:proofErr w:type="gramStart"/>
      <w:r>
        <w:rPr>
          <w:rFonts w:ascii="微软雅黑" w:eastAsia="微软雅黑" w:hAnsi="微软雅黑" w:hint="eastAsia"/>
          <w:color w:val="404040"/>
          <w:sz w:val="21"/>
          <w:szCs w:val="21"/>
        </w:rPr>
        <w:t>偏航率</w:t>
      </w:r>
      <w:proofErr w:type="gramEnd"/>
      <w:r>
        <w:rPr>
          <w:rFonts w:ascii="微软雅黑" w:eastAsia="微软雅黑" w:hAnsi="微软雅黑" w:hint="eastAsia"/>
          <w:color w:val="404040"/>
          <w:sz w:val="21"/>
          <w:szCs w:val="21"/>
        </w:rPr>
        <w:t>被接收作为从车辆动力学块的输入, 并被包装成一个单一的演员</w:t>
      </w:r>
      <w:del w:id="169" w:author="Young Jiang" w:date="2019-01-02T01:45:00Z">
        <w:r w:rsidDel="006471F8">
          <w:rPr>
            <w:rFonts w:ascii="微软雅黑" w:eastAsia="微软雅黑" w:hAnsi="微软雅黑" w:hint="eastAsia"/>
            <w:color w:val="404040"/>
            <w:sz w:val="21"/>
            <w:szCs w:val="21"/>
          </w:rPr>
          <w:delText>姿势</w:delText>
        </w:r>
      </w:del>
      <w:ins w:id="170" w:author="Young Jiang" w:date="2019-01-02T01:45:00Z">
        <w:r w:rsidR="006471F8">
          <w:rPr>
            <w:rFonts w:ascii="微软雅黑" w:eastAsia="微软雅黑" w:hAnsi="微软雅黑" w:hint="eastAsia"/>
            <w:color w:val="404040"/>
            <w:sz w:val="21"/>
            <w:szCs w:val="21"/>
          </w:rPr>
          <w:t>状态</w:t>
        </w:r>
      </w:ins>
      <w:r>
        <w:rPr>
          <w:rFonts w:ascii="微软雅黑" w:eastAsia="微软雅黑" w:hAnsi="微软雅黑" w:hint="eastAsia"/>
          <w:color w:val="404040"/>
          <w:sz w:val="21"/>
          <w:szCs w:val="21"/>
        </w:rPr>
        <w:t>结构使用</w:t>
      </w:r>
      <w:r>
        <w:rPr>
          <w:rStyle w:val="HTML1"/>
          <w:rFonts w:ascii="Consolas" w:hAnsi="Consolas"/>
          <w:color w:val="404040"/>
        </w:rPr>
        <w:t>packEgo</w:t>
      </w:r>
      <w:r>
        <w:rPr>
          <w:rFonts w:ascii="微软雅黑" w:eastAsia="微软雅黑" w:hAnsi="微软雅黑" w:hint="eastAsia"/>
          <w:color w:val="404040"/>
          <w:sz w:val="21"/>
          <w:szCs w:val="21"/>
        </w:rPr>
        <w:t> MATLAB 功能块。</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方案</w:t>
      </w:r>
      <w:proofErr w:type="gramStart"/>
      <w:r>
        <w:rPr>
          <w:rFonts w:ascii="微软雅黑" w:eastAsia="微软雅黑" w:hAnsi="微软雅黑" w:hint="eastAsia"/>
          <w:color w:val="404040"/>
          <w:sz w:val="21"/>
          <w:szCs w:val="21"/>
        </w:rPr>
        <w:t>读取器块从</w:t>
      </w:r>
      <w:proofErr w:type="gramEnd"/>
      <w:r>
        <w:rPr>
          <w:rFonts w:ascii="微软雅黑" w:eastAsia="微软雅黑" w:hAnsi="微软雅黑" w:hint="eastAsia"/>
          <w:color w:val="404040"/>
          <w:sz w:val="21"/>
          <w:szCs w:val="21"/>
        </w:rPr>
        <w:t>用于保存方案的文件读取参与者</w:t>
      </w:r>
      <w:del w:id="171" w:author="Young Jiang" w:date="2019-01-02T01:45:00Z">
        <w:r w:rsidDel="006471F8">
          <w:rPr>
            <w:rFonts w:ascii="微软雅黑" w:eastAsia="微软雅黑" w:hAnsi="微软雅黑" w:hint="eastAsia"/>
            <w:color w:val="404040"/>
            <w:sz w:val="21"/>
            <w:szCs w:val="21"/>
          </w:rPr>
          <w:delText>姿势</w:delText>
        </w:r>
      </w:del>
      <w:ins w:id="172" w:author="Young Jiang" w:date="2019-01-02T01:45:00Z">
        <w:r w:rsidR="006471F8">
          <w:rPr>
            <w:rFonts w:ascii="微软雅黑" w:eastAsia="微软雅黑" w:hAnsi="微软雅黑" w:hint="eastAsia"/>
            <w:color w:val="404040"/>
            <w:sz w:val="21"/>
            <w:szCs w:val="21"/>
          </w:rPr>
          <w:t>状态</w:t>
        </w:r>
      </w:ins>
      <w:r>
        <w:rPr>
          <w:rFonts w:ascii="微软雅黑" w:eastAsia="微软雅黑" w:hAnsi="微软雅黑" w:hint="eastAsia"/>
          <w:color w:val="404040"/>
          <w:sz w:val="21"/>
          <w:szCs w:val="21"/>
        </w:rPr>
        <w:t>数据和道路边界数据。该块将演员</w:t>
      </w:r>
      <w:del w:id="173" w:author="Young Jiang" w:date="2019-01-02T01:45:00Z">
        <w:r w:rsidDel="006471F8">
          <w:rPr>
            <w:rFonts w:ascii="微软雅黑" w:eastAsia="微软雅黑" w:hAnsi="微软雅黑" w:hint="eastAsia"/>
            <w:color w:val="404040"/>
            <w:sz w:val="21"/>
            <w:szCs w:val="21"/>
          </w:rPr>
          <w:delText>姿势</w:delText>
        </w:r>
      </w:del>
      <w:ins w:id="174" w:author="Young Jiang" w:date="2019-01-02T01:45:00Z">
        <w:r w:rsidR="006471F8">
          <w:rPr>
            <w:rFonts w:ascii="微软雅黑" w:eastAsia="微软雅黑" w:hAnsi="微软雅黑" w:hint="eastAsia"/>
            <w:color w:val="404040"/>
            <w:sz w:val="21"/>
            <w:szCs w:val="21"/>
          </w:rPr>
          <w:t>状态</w:t>
        </w:r>
      </w:ins>
      <w:r>
        <w:rPr>
          <w:rFonts w:ascii="微软雅黑" w:eastAsia="微软雅黑" w:hAnsi="微软雅黑" w:hint="eastAsia"/>
          <w:color w:val="404040"/>
          <w:sz w:val="21"/>
          <w:szCs w:val="21"/>
        </w:rPr>
        <w:t>和道路边界从场景坐标转换为 ego 汽车坐标。演员的</w:t>
      </w:r>
      <w:del w:id="175" w:author="Young Jiang" w:date="2019-01-02T01:45:00Z">
        <w:r w:rsidDel="006471F8">
          <w:rPr>
            <w:rFonts w:ascii="微软雅黑" w:eastAsia="微软雅黑" w:hAnsi="微软雅黑" w:hint="eastAsia"/>
            <w:color w:val="404040"/>
            <w:sz w:val="21"/>
            <w:szCs w:val="21"/>
          </w:rPr>
          <w:delText>姿势</w:delText>
        </w:r>
      </w:del>
      <w:ins w:id="176" w:author="Young Jiang" w:date="2019-01-02T01:45:00Z">
        <w:r w:rsidR="006471F8">
          <w:rPr>
            <w:rFonts w:ascii="微软雅黑" w:eastAsia="微软雅黑" w:hAnsi="微软雅黑" w:hint="eastAsia"/>
            <w:color w:val="404040"/>
            <w:sz w:val="21"/>
            <w:szCs w:val="21"/>
          </w:rPr>
          <w:t>状态</w:t>
        </w:r>
      </w:ins>
      <w:r>
        <w:rPr>
          <w:rFonts w:ascii="微软雅黑" w:eastAsia="微软雅黑" w:hAnsi="微软雅黑" w:hint="eastAsia"/>
          <w:color w:val="404040"/>
          <w:sz w:val="21"/>
          <w:szCs w:val="21"/>
        </w:rPr>
        <w:t>是</w:t>
      </w:r>
      <w:proofErr w:type="gramStart"/>
      <w:r>
        <w:rPr>
          <w:rFonts w:ascii="微软雅黑" w:eastAsia="微软雅黑" w:hAnsi="微软雅黑" w:hint="eastAsia"/>
          <w:color w:val="404040"/>
          <w:sz w:val="21"/>
          <w:szCs w:val="21"/>
        </w:rPr>
        <w:t>流在由块生成</w:t>
      </w:r>
      <w:proofErr w:type="gramEnd"/>
      <w:r>
        <w:rPr>
          <w:rFonts w:ascii="微软雅黑" w:eastAsia="微软雅黑" w:hAnsi="微软雅黑" w:hint="eastAsia"/>
          <w:color w:val="404040"/>
          <w:sz w:val="21"/>
          <w:szCs w:val="21"/>
        </w:rPr>
        <w:t>的总线上。在此示例中, 您使用</w:t>
      </w:r>
      <w:hyperlink r:id="rId78" w:history="1">
        <w:r>
          <w:rPr>
            <w:rStyle w:val="a3"/>
            <w:rFonts w:ascii="微软雅黑" w:eastAsia="微软雅黑" w:hAnsi="微软雅黑" w:hint="eastAsia"/>
            <w:color w:val="004B87"/>
            <w:sz w:val="21"/>
            <w:szCs w:val="21"/>
          </w:rPr>
          <w:t>视觉检测生成器</w:t>
        </w:r>
      </w:hyperlink>
      <w:r>
        <w:rPr>
          <w:rFonts w:ascii="微软雅黑" w:eastAsia="微软雅黑" w:hAnsi="微软雅黑" w:hint="eastAsia"/>
          <w:color w:val="404040"/>
          <w:sz w:val="21"/>
          <w:szCs w:val="21"/>
        </w:rPr>
        <w:t>块和</w:t>
      </w:r>
      <w:hyperlink r:id="rId79" w:history="1">
        <w:r>
          <w:rPr>
            <w:rStyle w:val="a3"/>
            <w:rFonts w:ascii="微软雅黑" w:eastAsia="微软雅黑" w:hAnsi="微软雅黑" w:hint="eastAsia"/>
            <w:color w:val="004B87"/>
            <w:sz w:val="21"/>
            <w:szCs w:val="21"/>
          </w:rPr>
          <w:t>雷达检测生成器</w:t>
        </w:r>
      </w:hyperlink>
      <w:r>
        <w:rPr>
          <w:rFonts w:ascii="微软雅黑" w:eastAsia="微软雅黑" w:hAnsi="微软雅黑" w:hint="eastAsia"/>
          <w:color w:val="404040"/>
          <w:sz w:val="21"/>
          <w:szCs w:val="21"/>
        </w:rPr>
        <w:t>块。这两种传感器都是远距离和前瞻性的, 并提供了良好的覆盖前的</w:t>
      </w:r>
      <w:del w:id="177" w:author="Young Jiang" w:date="2019-01-02T01:34:00Z">
        <w:r w:rsidDel="007F234F">
          <w:rPr>
            <w:rFonts w:ascii="微软雅黑" w:eastAsia="微软雅黑" w:hAnsi="微软雅黑" w:hint="eastAsia"/>
            <w:color w:val="404040"/>
            <w:sz w:val="21"/>
            <w:szCs w:val="21"/>
          </w:rPr>
          <w:delText>自我</w:delText>
        </w:r>
      </w:del>
      <w:ins w:id="178"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 根据需要 ACC。传感器使用演员在</w:t>
      </w:r>
      <w:del w:id="179" w:author="Young Jiang" w:date="2019-01-02T01:34:00Z">
        <w:r w:rsidDel="007F234F">
          <w:rPr>
            <w:rFonts w:ascii="微软雅黑" w:eastAsia="微软雅黑" w:hAnsi="微软雅黑" w:hint="eastAsia"/>
            <w:color w:val="404040"/>
            <w:sz w:val="21"/>
            <w:szCs w:val="21"/>
          </w:rPr>
          <w:delText>自我</w:delText>
        </w:r>
      </w:del>
      <w:ins w:id="180"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坐标中的</w:t>
      </w:r>
      <w:del w:id="181" w:author="Young Jiang" w:date="2019-01-02T01:45:00Z">
        <w:r w:rsidDel="006471F8">
          <w:rPr>
            <w:rFonts w:ascii="微软雅黑" w:eastAsia="微软雅黑" w:hAnsi="微软雅黑" w:hint="eastAsia"/>
            <w:color w:val="404040"/>
            <w:sz w:val="21"/>
            <w:szCs w:val="21"/>
          </w:rPr>
          <w:delText>姿势</w:delText>
        </w:r>
      </w:del>
      <w:ins w:id="182" w:author="Young Jiang" w:date="2019-01-02T01:45:00Z">
        <w:r w:rsidR="006471F8">
          <w:rPr>
            <w:rFonts w:ascii="微软雅黑" w:eastAsia="微软雅黑" w:hAnsi="微软雅黑" w:hint="eastAsia"/>
            <w:color w:val="404040"/>
            <w:sz w:val="21"/>
            <w:szCs w:val="21"/>
          </w:rPr>
          <w:t>状态</w:t>
        </w:r>
      </w:ins>
      <w:r>
        <w:rPr>
          <w:rFonts w:ascii="微软雅黑" w:eastAsia="微软雅黑" w:hAnsi="微软雅黑" w:hint="eastAsia"/>
          <w:color w:val="404040"/>
          <w:sz w:val="21"/>
          <w:szCs w:val="21"/>
        </w:rPr>
        <w:t>来生成</w:t>
      </w:r>
      <w:del w:id="183" w:author="Young Jiang" w:date="2019-01-02T01:34:00Z">
        <w:r w:rsidDel="007F234F">
          <w:rPr>
            <w:rFonts w:ascii="微软雅黑" w:eastAsia="微软雅黑" w:hAnsi="微软雅黑" w:hint="eastAsia"/>
            <w:color w:val="404040"/>
            <w:sz w:val="21"/>
            <w:szCs w:val="21"/>
          </w:rPr>
          <w:delText>自我</w:delText>
        </w:r>
      </w:del>
      <w:ins w:id="184" w:author="Young Jiang" w:date="2019-01-02T01:34:00Z">
        <w:r w:rsidR="007F234F">
          <w:rPr>
            <w:rFonts w:ascii="微软雅黑" w:eastAsia="微软雅黑" w:hAnsi="微软雅黑" w:hint="eastAsia"/>
            <w:color w:val="404040"/>
            <w:sz w:val="21"/>
            <w:szCs w:val="21"/>
          </w:rPr>
          <w:t>当前</w:t>
        </w:r>
      </w:ins>
      <w:r>
        <w:rPr>
          <w:rFonts w:ascii="微软雅黑" w:eastAsia="微软雅黑" w:hAnsi="微软雅黑" w:hint="eastAsia"/>
          <w:color w:val="404040"/>
          <w:sz w:val="21"/>
          <w:szCs w:val="21"/>
        </w:rPr>
        <w:t>汽车前面车辆的检测列表。最后, 一个时钟块被用来作为一个例子, 车辆将有一个集中的时间源。</w:t>
      </w:r>
      <w:proofErr w:type="gramStart"/>
      <w:r>
        <w:rPr>
          <w:rFonts w:ascii="微软雅黑" w:eastAsia="微软雅黑" w:hAnsi="微软雅黑" w:hint="eastAsia"/>
          <w:color w:val="404040"/>
          <w:sz w:val="21"/>
          <w:szCs w:val="21"/>
        </w:rPr>
        <w:t>多对象</w:t>
      </w:r>
      <w:proofErr w:type="gramEnd"/>
      <w:r>
        <w:rPr>
          <w:rFonts w:ascii="微软雅黑" w:eastAsia="微软雅黑" w:hAnsi="微软雅黑" w:hint="eastAsia"/>
          <w:color w:val="404040"/>
          <w:sz w:val="21"/>
          <w:szCs w:val="21"/>
        </w:rPr>
        <w:t>跟踪块使用的时间。</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方案创作</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该方案是使用</w:t>
      </w:r>
      <w:r>
        <w:rPr>
          <w:rStyle w:val="HTML1"/>
          <w:rFonts w:ascii="Consolas" w:hAnsi="Consolas"/>
          <w:color w:val="404040"/>
        </w:rPr>
        <w:t>helperScenarioAuthoring</w:t>
      </w:r>
      <w:r>
        <w:rPr>
          <w:rFonts w:ascii="微软雅黑" w:eastAsia="微软雅黑" w:hAnsi="微软雅黑" w:hint="eastAsia"/>
          <w:color w:val="404040"/>
          <w:sz w:val="21"/>
          <w:szCs w:val="21"/>
        </w:rPr>
        <w:t>函数编写的。若要打开该函数, 请在主模型中单击 "</w:t>
      </w:r>
      <w:r>
        <w:rPr>
          <w:rStyle w:val="a6"/>
          <w:rFonts w:ascii="微软雅黑" w:eastAsia="微软雅黑" w:hAnsi="微软雅黑" w:hint="eastAsia"/>
          <w:color w:val="404040"/>
          <w:sz w:val="21"/>
          <w:szCs w:val="21"/>
        </w:rPr>
        <w:t>编辑方案</w:t>
      </w:r>
      <w:r>
        <w:rPr>
          <w:rFonts w:ascii="微软雅黑" w:eastAsia="微软雅黑" w:hAnsi="微软雅黑" w:hint="eastAsia"/>
          <w:color w:val="404040"/>
          <w:sz w:val="21"/>
          <w:szCs w:val="21"/>
        </w:rPr>
        <w:t>", 或运行以下命令以打开该函数:</w:t>
      </w:r>
    </w:p>
    <w:p w:rsidR="004F49B3" w:rsidRDefault="004F49B3" w:rsidP="004F49B3">
      <w:pPr>
        <w:pStyle w:val="HTML"/>
        <w:spacing w:after="150"/>
        <w:ind w:left="480"/>
        <w:rPr>
          <w:rFonts w:ascii="Consolas" w:hAnsi="Consolas"/>
          <w:color w:val="404040"/>
        </w:rPr>
      </w:pPr>
      <w:r>
        <w:rPr>
          <w:rFonts w:ascii="Consolas" w:hAnsi="Consolas"/>
          <w:color w:val="404040"/>
        </w:rPr>
        <w:t xml:space="preserve">edit </w:t>
      </w:r>
      <w:r>
        <w:rPr>
          <w:rFonts w:ascii="Consolas" w:hAnsi="Consolas"/>
          <w:color w:val="A020F0"/>
        </w:rPr>
        <w:t>helperScenarioAuthoring</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该函数创建一个</w:t>
      </w:r>
      <w:hyperlink r:id="rId80" w:history="1">
        <w:r>
          <w:rPr>
            <w:rStyle w:val="a3"/>
            <w:rFonts w:ascii="微软雅黑" w:eastAsia="微软雅黑" w:hAnsi="微软雅黑" w:hint="eastAsia"/>
            <w:color w:val="004B87"/>
            <w:sz w:val="21"/>
            <w:szCs w:val="21"/>
          </w:rPr>
          <w:t> </w:t>
        </w:r>
        <w:r>
          <w:rPr>
            <w:rStyle w:val="HTML1"/>
            <w:rFonts w:ascii="Consolas" w:hAnsi="Consolas"/>
            <w:color w:val="004B87"/>
          </w:rPr>
          <w:t>drivingScenario</w:t>
        </w:r>
      </w:hyperlink>
      <w:r>
        <w:rPr>
          <w:rFonts w:ascii="微软雅黑" w:eastAsia="微软雅黑" w:hAnsi="微软雅黑" w:hint="eastAsia"/>
          <w:color w:val="404040"/>
          <w:sz w:val="21"/>
          <w:szCs w:val="21"/>
        </w:rPr>
        <w:t>。驾驶场景允许您定义道路和车辆在道路上移动。对于本示例, 您定义了两条恒定曲率的平行道路。要定义道路, 可以定义道路中心、道路宽度和银行角度 (如果需要)。道路中心是沿圆弧的取样点选择的, 跨越60度恒定曲率半径的转弯。</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在场景中定义所有其他车辆, 排除由模型控制的 ego 汽车。要定义车辆的运动, 您可以通过一组航点和速度定义其轨迹。定义航点的快速方法是选择较早定义的道路中心的子集, 并在道路中心的左侧或右侧偏移, 以控制车辆行驶的车道。</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这个例子显示了四辆车: 在左车道的快速移动的汽车, 在右车道的缓慢移动的汽车, 一辆汽车接近的道路对面, 和一辆车, 开始在正确的车道, 但然后移动到左车道通过缓慢移动的汽车。</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最后, 必须将驱动方案保存到文件中。该函数使用</w:t>
      </w:r>
      <w:hyperlink r:id="rId81" w:history="1">
        <w:r>
          <w:rPr>
            <w:rStyle w:val="HTML1"/>
            <w:rFonts w:ascii="Consolas" w:hAnsi="Consolas"/>
            <w:color w:val="004B87"/>
          </w:rPr>
          <w:t>record</w:t>
        </w:r>
      </w:hyperlink>
      <w:r>
        <w:rPr>
          <w:rFonts w:ascii="微软雅黑" w:eastAsia="微软雅黑" w:hAnsi="微软雅黑" w:hint="eastAsia"/>
          <w:color w:val="404040"/>
          <w:sz w:val="21"/>
          <w:szCs w:val="21"/>
        </w:rPr>
        <w:t>方法在每个采样时间获取相对于方案坐标的参与者</w:t>
      </w:r>
      <w:del w:id="185" w:author="Young Jiang" w:date="2019-01-02T01:45:00Z">
        <w:r w:rsidDel="006471F8">
          <w:rPr>
            <w:rFonts w:ascii="微软雅黑" w:eastAsia="微软雅黑" w:hAnsi="微软雅黑" w:hint="eastAsia"/>
            <w:color w:val="404040"/>
            <w:sz w:val="21"/>
            <w:szCs w:val="21"/>
          </w:rPr>
          <w:delText>姿势</w:delText>
        </w:r>
      </w:del>
      <w:ins w:id="186" w:author="Young Jiang" w:date="2019-01-02T01:45:00Z">
        <w:r w:rsidR="006471F8">
          <w:rPr>
            <w:rFonts w:ascii="微软雅黑" w:eastAsia="微软雅黑" w:hAnsi="微软雅黑" w:hint="eastAsia"/>
            <w:color w:val="404040"/>
            <w:sz w:val="21"/>
            <w:szCs w:val="21"/>
          </w:rPr>
          <w:t>状态</w:t>
        </w:r>
      </w:ins>
      <w:r>
        <w:rPr>
          <w:rFonts w:ascii="微软雅黑" w:eastAsia="微软雅黑" w:hAnsi="微软雅黑" w:hint="eastAsia"/>
          <w:color w:val="404040"/>
          <w:sz w:val="21"/>
          <w:szCs w:val="21"/>
        </w:rPr>
        <w:t>。函数使用</w:t>
      </w:r>
      <w:hyperlink r:id="rId82" w:history="1">
        <w:r>
          <w:rPr>
            <w:rStyle w:val="a3"/>
            <w:rFonts w:ascii="微软雅黑" w:eastAsia="微软雅黑" w:hAnsi="微软雅黑" w:hint="eastAsia"/>
            <w:color w:val="004B87"/>
            <w:sz w:val="21"/>
            <w:szCs w:val="21"/>
          </w:rPr>
          <w:t> </w:t>
        </w:r>
        <w:r>
          <w:rPr>
            <w:rStyle w:val="HTML1"/>
            <w:rFonts w:ascii="Consolas" w:hAnsi="Consolas"/>
            <w:color w:val="004B87"/>
          </w:rPr>
          <w:t>roadBoundaries</w:t>
        </w:r>
        <w:r>
          <w:rPr>
            <w:rStyle w:val="a3"/>
            <w:rFonts w:ascii="微软雅黑" w:eastAsia="微软雅黑" w:hAnsi="微软雅黑" w:hint="eastAsia"/>
            <w:color w:val="004B87"/>
            <w:sz w:val="21"/>
            <w:szCs w:val="21"/>
          </w:rPr>
          <w:t> </w:t>
        </w:r>
      </w:hyperlink>
      <w:r>
        <w:rPr>
          <w:rFonts w:ascii="微软雅黑" w:eastAsia="微软雅黑" w:hAnsi="微软雅黑" w:hint="eastAsia"/>
          <w:color w:val="404040"/>
          <w:sz w:val="21"/>
          <w:szCs w:val="21"/>
        </w:rPr>
        <w:t>函数获取道路边界作为单元格数组。由于代码生成限制, 它然后将单元格数组转换为结构, 以允许</w:t>
      </w:r>
      <w:proofErr w:type="gramStart"/>
      <w:r>
        <w:rPr>
          <w:rFonts w:ascii="微软雅黑" w:eastAsia="微软雅黑" w:hAnsi="微软雅黑" w:hint="eastAsia"/>
          <w:color w:val="404040"/>
          <w:sz w:val="21"/>
          <w:szCs w:val="21"/>
        </w:rPr>
        <w:t>由方案读取器块</w:t>
      </w:r>
      <w:proofErr w:type="gramEnd"/>
      <w:r>
        <w:rPr>
          <w:rFonts w:ascii="微软雅黑" w:eastAsia="微软雅黑" w:hAnsi="微软雅黑" w:hint="eastAsia"/>
          <w:color w:val="404040"/>
          <w:sz w:val="21"/>
          <w:szCs w:val="21"/>
        </w:rPr>
        <w:t>加载它。</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1"/>
          <w:rFonts w:ascii="Consolas" w:hAnsi="Consolas"/>
          <w:color w:val="404040"/>
        </w:rPr>
        <w:t>helperScenarioAuthoring</w:t>
      </w:r>
      <w:r>
        <w:rPr>
          <w:rFonts w:ascii="微软雅黑" w:eastAsia="微软雅黑" w:hAnsi="微软雅黑" w:hint="eastAsia"/>
          <w:color w:val="404040"/>
          <w:sz w:val="21"/>
          <w:szCs w:val="21"/>
        </w:rPr>
        <w:t>函数允许您:</w:t>
      </w:r>
    </w:p>
    <w:p w:rsidR="004F49B3" w:rsidRDefault="004F49B3" w:rsidP="004F49B3">
      <w:pPr>
        <w:pStyle w:val="a4"/>
        <w:numPr>
          <w:ilvl w:val="0"/>
          <w:numId w:val="17"/>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修改曲率的道路半径, 这是函数的第一个输入。默认值为</w:t>
      </w:r>
      <w:r>
        <w:rPr>
          <w:rStyle w:val="HTML1"/>
          <w:rFonts w:ascii="Consolas" w:hAnsi="Consolas"/>
          <w:color w:val="404040"/>
        </w:rPr>
        <w:t>760</w:t>
      </w:r>
      <w:r>
        <w:rPr>
          <w:rFonts w:ascii="微软雅黑" w:eastAsia="微软雅黑" w:hAnsi="微软雅黑" w:hint="eastAsia"/>
          <w:color w:val="404040"/>
          <w:sz w:val="21"/>
          <w:szCs w:val="21"/>
        </w:rPr>
        <w:t>米。</w:t>
      </w:r>
    </w:p>
    <w:p w:rsidR="004F49B3" w:rsidRDefault="004F49B3" w:rsidP="004F49B3">
      <w:pPr>
        <w:pStyle w:val="a4"/>
        <w:numPr>
          <w:ilvl w:val="0"/>
          <w:numId w:val="17"/>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修改保存驱动方案时使用的文件名。默认值为</w:t>
      </w:r>
      <w:r>
        <w:rPr>
          <w:rStyle w:val="HTML1"/>
          <w:rFonts w:ascii="Consolas" w:hAnsi="Consolas"/>
          <w:color w:val="404040"/>
        </w:rPr>
        <w:t>'scenario'</w:t>
      </w:r>
      <w:r>
        <w:rPr>
          <w:rFonts w:ascii="微软雅黑" w:eastAsia="微软雅黑" w:hAnsi="微软雅黑" w:hint="eastAsia"/>
          <w:color w:val="404040"/>
          <w:sz w:val="21"/>
          <w:szCs w:val="21"/>
        </w:rPr>
        <w:t>.</w:t>
      </w:r>
    </w:p>
    <w:p w:rsidR="004F49B3" w:rsidRDefault="004F49B3" w:rsidP="004F49B3">
      <w:pPr>
        <w:pStyle w:val="a4"/>
        <w:numPr>
          <w:ilvl w:val="0"/>
          <w:numId w:val="17"/>
        </w:numPr>
        <w:shd w:val="clear" w:color="auto" w:fill="FFFFFF"/>
        <w:spacing w:before="0" w:beforeAutospacing="0" w:after="75" w:afterAutospacing="0"/>
        <w:ind w:left="360"/>
        <w:rPr>
          <w:rFonts w:ascii="微软雅黑" w:eastAsia="微软雅黑" w:hAnsi="微软雅黑"/>
          <w:color w:val="404040"/>
          <w:sz w:val="21"/>
          <w:szCs w:val="21"/>
        </w:rPr>
      </w:pPr>
      <w:r>
        <w:rPr>
          <w:rFonts w:ascii="微软雅黑" w:eastAsia="微软雅黑" w:hAnsi="微软雅黑" w:hint="eastAsia"/>
          <w:color w:val="404040"/>
          <w:sz w:val="21"/>
          <w:szCs w:val="21"/>
        </w:rPr>
        <w:t>通过将辅助函数的第三个输入设置为</w:t>
      </w:r>
      <w:r>
        <w:rPr>
          <w:rStyle w:val="HTML1"/>
          <w:rFonts w:ascii="Consolas" w:hAnsi="Consolas"/>
          <w:color w:val="404040"/>
        </w:rPr>
        <w:t>true</w:t>
      </w:r>
      <w:r>
        <w:rPr>
          <w:rFonts w:ascii="微软雅黑" w:eastAsia="微软雅黑" w:hAnsi="微软雅黑" w:hint="eastAsia"/>
          <w:color w:val="404040"/>
          <w:sz w:val="21"/>
          <w:szCs w:val="21"/>
        </w:rPr>
        <w:t>来可视化方案。默认值为</w:t>
      </w:r>
      <w:r>
        <w:rPr>
          <w:rStyle w:val="HTML1"/>
          <w:rFonts w:ascii="Consolas" w:hAnsi="Consolas"/>
          <w:color w:val="404040"/>
        </w:rPr>
        <w:t>false</w:t>
      </w:r>
      <w:r>
        <w:rPr>
          <w:rFonts w:ascii="微软雅黑" w:eastAsia="微软雅黑" w:hAnsi="微软雅黑" w:hint="eastAsia"/>
          <w:color w:val="404040"/>
          <w:sz w:val="21"/>
          <w:szCs w:val="21"/>
        </w:rPr>
        <w:t>。您可以编辑</w:t>
      </w:r>
      <w:proofErr w:type="gramStart"/>
      <w:r>
        <w:rPr>
          <w:rFonts w:ascii="微软雅黑" w:eastAsia="微软雅黑" w:hAnsi="微软雅黑" w:hint="eastAsia"/>
          <w:color w:val="404040"/>
          <w:sz w:val="21"/>
          <w:szCs w:val="21"/>
        </w:rPr>
        <w:t>帮助器</w:t>
      </w:r>
      <w:proofErr w:type="gramEnd"/>
      <w:r>
        <w:rPr>
          <w:rFonts w:ascii="微软雅黑" w:eastAsia="微软雅黑" w:hAnsi="微软雅黑" w:hint="eastAsia"/>
          <w:color w:val="404040"/>
          <w:sz w:val="21"/>
          <w:szCs w:val="21"/>
        </w:rPr>
        <w:t>函数并创建自己的方案。</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noProof/>
          <w:color w:val="404040"/>
          <w:sz w:val="21"/>
          <w:szCs w:val="21"/>
        </w:rPr>
        <w:drawing>
          <wp:inline distT="0" distB="0" distL="0" distR="0" wp14:anchorId="6964AD31" wp14:editId="56552E88">
            <wp:extent cx="5981700" cy="2990850"/>
            <wp:effectExtent l="0" t="0" r="0" b="0"/>
            <wp:docPr id="220" name="图片 220" descr="https://ww2.mathworks.cn/help/examples/mpc/win64/ACCWithSensorFusion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2.mathworks.cn/help/examples/mpc/win64/ACCWithSensorFusionExample_1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81700" cy="2990850"/>
                    </a:xfrm>
                    <a:prstGeom prst="rect">
                      <a:avLst/>
                    </a:prstGeom>
                    <a:noFill/>
                    <a:ln>
                      <a:noFill/>
                    </a:ln>
                  </pic:spPr>
                </pic:pic>
              </a:graphicData>
            </a:graphic>
          </wp:inline>
        </w:drawing>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生成控件算法的代码</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Style w:val="HTML1"/>
          <w:rFonts w:ascii="Consolas" w:hAnsi="Consolas"/>
          <w:color w:val="404040"/>
        </w:rPr>
        <w:t>ACCWithSensorFusionMdlRef</w:t>
      </w:r>
      <w:r>
        <w:rPr>
          <w:rFonts w:ascii="微软雅黑" w:eastAsia="微软雅黑" w:hAnsi="微软雅黑" w:hint="eastAsia"/>
          <w:color w:val="404040"/>
          <w:sz w:val="21"/>
          <w:szCs w:val="21"/>
        </w:rPr>
        <w:t>模型配置为支持使用嵌入式编码器软件生成 C 代码。要检查您是否可以访问嵌入式编码器, 请运行:</w:t>
      </w:r>
    </w:p>
    <w:p w:rsidR="004F49B3" w:rsidRDefault="004F49B3" w:rsidP="004F49B3">
      <w:pPr>
        <w:pStyle w:val="HTML"/>
        <w:spacing w:after="150"/>
        <w:ind w:left="480"/>
        <w:rPr>
          <w:rFonts w:ascii="Consolas" w:hAnsi="Consolas"/>
          <w:color w:val="404040"/>
        </w:rPr>
      </w:pPr>
      <w:r>
        <w:rPr>
          <w:rFonts w:ascii="Consolas" w:hAnsi="Consolas"/>
          <w:color w:val="404040"/>
        </w:rPr>
        <w:t>hasEmbeddedCoderLicense = license(</w:t>
      </w:r>
      <w:r>
        <w:rPr>
          <w:rFonts w:ascii="Consolas" w:hAnsi="Consolas"/>
          <w:color w:val="A020F0"/>
        </w:rPr>
        <w:t>'checkout'</w:t>
      </w:r>
      <w:r>
        <w:rPr>
          <w:rFonts w:ascii="Consolas" w:hAnsi="Consolas"/>
          <w:color w:val="404040"/>
        </w:rPr>
        <w:t>,</w:t>
      </w:r>
      <w:r>
        <w:rPr>
          <w:rFonts w:ascii="Consolas" w:hAnsi="Consolas"/>
          <w:color w:val="A020F0"/>
        </w:rPr>
        <w:t>'RTW_Embedded_Coder'</w:t>
      </w:r>
      <w:r>
        <w:rPr>
          <w:rFonts w:ascii="Consolas" w:hAnsi="Consolas"/>
          <w:color w:val="404040"/>
        </w:rPr>
        <w:t>)</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您可以为模型生成 C 函数, 并通过运行来浏览代码生成报告:</w:t>
      </w:r>
    </w:p>
    <w:p w:rsidR="004F49B3" w:rsidRDefault="004F49B3" w:rsidP="004F49B3">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hasEmbeddedCoderLicense</w:t>
      </w:r>
    </w:p>
    <w:p w:rsidR="004F49B3" w:rsidRDefault="004F49B3" w:rsidP="004F49B3">
      <w:pPr>
        <w:pStyle w:val="HTML"/>
        <w:spacing w:after="150"/>
        <w:ind w:left="480"/>
        <w:rPr>
          <w:rFonts w:ascii="Consolas" w:hAnsi="Consolas"/>
          <w:color w:val="404040"/>
        </w:rPr>
      </w:pPr>
      <w:r>
        <w:rPr>
          <w:rFonts w:ascii="Consolas" w:hAnsi="Consolas"/>
          <w:color w:val="404040"/>
        </w:rPr>
        <w:t xml:space="preserve">    rtwbuild(</w:t>
      </w:r>
      <w:r>
        <w:rPr>
          <w:rFonts w:ascii="Consolas" w:hAnsi="Consolas"/>
          <w:color w:val="A020F0"/>
        </w:rPr>
        <w:t>'ACCWithSensorFusionMdlRef'</w:t>
      </w:r>
      <w:r>
        <w:rPr>
          <w:rFonts w:ascii="Consolas" w:hAnsi="Consolas"/>
          <w:color w:val="404040"/>
        </w:rPr>
        <w:t>)</w:t>
      </w:r>
    </w:p>
    <w:p w:rsidR="004F49B3" w:rsidRDefault="004F49B3" w:rsidP="004F49B3">
      <w:pPr>
        <w:pStyle w:val="HTML"/>
        <w:spacing w:after="150"/>
        <w:ind w:left="480"/>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您可以验证已编译的 C 代码是否按照预期使用软件在循环 (SIL) 模拟。要在 SIL 模式下模拟</w:t>
      </w:r>
      <w:r>
        <w:rPr>
          <w:rStyle w:val="HTML1"/>
          <w:rFonts w:ascii="Consolas" w:hAnsi="Consolas"/>
          <w:color w:val="404040"/>
        </w:rPr>
        <w:t>ACCWithSensorFusionMdlRef</w:t>
      </w:r>
      <w:r>
        <w:rPr>
          <w:rFonts w:ascii="微软雅黑" w:eastAsia="微软雅黑" w:hAnsi="微软雅黑" w:hint="eastAsia"/>
          <w:color w:val="404040"/>
          <w:sz w:val="21"/>
          <w:szCs w:val="21"/>
        </w:rPr>
        <w:t>参考模型, 请使用:</w:t>
      </w:r>
    </w:p>
    <w:p w:rsidR="004F49B3" w:rsidRDefault="004F49B3" w:rsidP="004F49B3">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hasEmbeddedCoderLicense</w:t>
      </w:r>
    </w:p>
    <w:p w:rsidR="004F49B3" w:rsidRDefault="004F49B3" w:rsidP="004F49B3">
      <w:pPr>
        <w:pStyle w:val="HTML"/>
        <w:spacing w:after="150"/>
        <w:ind w:left="480"/>
        <w:rPr>
          <w:rFonts w:ascii="Consolas" w:hAnsi="Consolas"/>
          <w:color w:val="404040"/>
        </w:rPr>
      </w:pPr>
      <w:r>
        <w:rPr>
          <w:rFonts w:ascii="Consolas" w:hAnsi="Consolas"/>
          <w:color w:val="404040"/>
        </w:rPr>
        <w:t xml:space="preserve">    set_</w:t>
      </w:r>
      <w:proofErr w:type="gramStart"/>
      <w:r>
        <w:rPr>
          <w:rFonts w:ascii="Consolas" w:hAnsi="Consolas"/>
          <w:color w:val="404040"/>
        </w:rPr>
        <w:t>param(</w:t>
      </w:r>
      <w:proofErr w:type="gramEnd"/>
      <w:r>
        <w:rPr>
          <w:rFonts w:ascii="Consolas" w:hAnsi="Consolas"/>
          <w:color w:val="A020F0"/>
        </w:rPr>
        <w:t>'ACCTestBenchExample/ACC with Sensor Fusion'</w:t>
      </w:r>
      <w:r>
        <w:rPr>
          <w:rFonts w:ascii="Consolas" w:hAnsi="Consolas"/>
          <w:color w:val="404040"/>
        </w:rPr>
        <w:t>,</w:t>
      </w:r>
      <w:r>
        <w:rPr>
          <w:rFonts w:ascii="Consolas" w:hAnsi="Consolas"/>
          <w:color w:val="0000FF"/>
        </w:rPr>
        <w:t>...</w:t>
      </w:r>
    </w:p>
    <w:p w:rsidR="004F49B3" w:rsidRDefault="004F49B3" w:rsidP="004F49B3">
      <w:pPr>
        <w:pStyle w:val="HTML"/>
        <w:spacing w:after="150"/>
        <w:ind w:left="480"/>
        <w:rPr>
          <w:rFonts w:ascii="Consolas" w:hAnsi="Consolas"/>
          <w:color w:val="404040"/>
        </w:rPr>
      </w:pPr>
      <w:r>
        <w:rPr>
          <w:rFonts w:ascii="Consolas" w:hAnsi="Consolas"/>
          <w:color w:val="404040"/>
        </w:rPr>
        <w:t xml:space="preserve">        </w:t>
      </w:r>
      <w:r>
        <w:rPr>
          <w:rFonts w:ascii="Consolas" w:hAnsi="Consolas"/>
          <w:color w:val="A020F0"/>
        </w:rPr>
        <w:t>'SimulationMode'</w:t>
      </w:r>
      <w:r>
        <w:rPr>
          <w:rFonts w:ascii="Consolas" w:hAnsi="Consolas"/>
          <w:color w:val="404040"/>
        </w:rPr>
        <w:t>,</w:t>
      </w:r>
      <w:r>
        <w:rPr>
          <w:rFonts w:ascii="Consolas" w:hAnsi="Consolas"/>
          <w:color w:val="A020F0"/>
        </w:rPr>
        <w:t>'Software-in-the-loop (SIL)'</w:t>
      </w:r>
      <w:r>
        <w:rPr>
          <w:rFonts w:ascii="Consolas" w:hAnsi="Consolas"/>
          <w:color w:val="404040"/>
        </w:rPr>
        <w:t>)</w:t>
      </w:r>
    </w:p>
    <w:p w:rsidR="004F49B3" w:rsidRDefault="004F49B3" w:rsidP="004F49B3">
      <w:pPr>
        <w:pStyle w:val="HTML"/>
        <w:spacing w:after="150"/>
        <w:ind w:left="480"/>
        <w:rPr>
          <w:rFonts w:ascii="Consolas" w:hAnsi="Consolas"/>
          <w:color w:val="404040"/>
        </w:rPr>
      </w:pPr>
      <w:r>
        <w:rPr>
          <w:rFonts w:ascii="Consolas" w:hAnsi="Consolas"/>
          <w:color w:val="0000FF"/>
        </w:rPr>
        <w:t>end</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运行</w:t>
      </w:r>
      <w:r>
        <w:rPr>
          <w:rStyle w:val="HTML1"/>
          <w:rFonts w:ascii="Consolas" w:hAnsi="Consolas"/>
          <w:color w:val="404040"/>
        </w:rPr>
        <w:t>ACCTestBenchExample</w:t>
      </w:r>
      <w:r>
        <w:rPr>
          <w:rFonts w:ascii="微软雅黑" w:eastAsia="微软雅黑" w:hAnsi="微软雅黑" w:hint="eastAsia"/>
          <w:color w:val="404040"/>
          <w:sz w:val="21"/>
          <w:szCs w:val="21"/>
        </w:rPr>
        <w:t>模型时, 将为</w:t>
      </w:r>
      <w:r>
        <w:rPr>
          <w:rStyle w:val="HTML1"/>
          <w:rFonts w:ascii="Consolas" w:hAnsi="Consolas"/>
          <w:color w:val="404040"/>
        </w:rPr>
        <w:t>ACCWithSensorFusionMdlRef</w:t>
      </w:r>
      <w:r>
        <w:rPr>
          <w:rFonts w:ascii="微软雅黑" w:eastAsia="微软雅黑" w:hAnsi="微软雅黑" w:hint="eastAsia"/>
          <w:color w:val="404040"/>
          <w:sz w:val="21"/>
          <w:szCs w:val="21"/>
        </w:rPr>
        <w:t>模型生成、编译和执行代码。这使您可以通过模拟测试已编译代码的行为。</w:t>
      </w:r>
    </w:p>
    <w:p w:rsidR="004F49B3" w:rsidRDefault="004F49B3" w:rsidP="004F49B3">
      <w:pPr>
        <w:pStyle w:val="3"/>
        <w:shd w:val="clear" w:color="auto" w:fill="FFFFFF"/>
        <w:spacing w:before="0" w:beforeAutospacing="0" w:after="75" w:afterAutospacing="0"/>
        <w:rPr>
          <w:rFonts w:ascii="Arial" w:eastAsia="微软雅黑" w:hAnsi="Arial" w:cs="Arial"/>
          <w:color w:val="C45400"/>
        </w:rPr>
      </w:pPr>
      <w:r>
        <w:rPr>
          <w:rFonts w:ascii="Arial" w:eastAsia="微软雅黑" w:hAnsi="Arial" w:cs="Arial"/>
          <w:color w:val="C45400"/>
        </w:rPr>
        <w:t>结论</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本示例演示如何在具有传感器融合的曲线道路上实现集成自适应巡航控制器 (ACC), 在 Simulink 中使用自动驾驶系统工具箱生成的合成数据对其进行测试, 分解它, 并自动生成代码以它.</w:t>
      </w:r>
    </w:p>
    <w:p w:rsidR="004F49B3" w:rsidRDefault="004F49B3" w:rsidP="004F49B3">
      <w:pPr>
        <w:pStyle w:val="a4"/>
        <w:shd w:val="clear" w:color="auto" w:fill="FFFFFF"/>
        <w:spacing w:before="0" w:beforeAutospacing="0" w:after="150" w:afterAutospacing="0"/>
        <w:rPr>
          <w:rFonts w:ascii="微软雅黑" w:eastAsia="微软雅黑" w:hAnsi="微软雅黑"/>
          <w:color w:val="404040"/>
          <w:sz w:val="21"/>
          <w:szCs w:val="21"/>
        </w:rPr>
      </w:pPr>
      <w:r>
        <w:rPr>
          <w:rFonts w:ascii="微软雅黑" w:eastAsia="微软雅黑" w:hAnsi="微软雅黑" w:hint="eastAsia"/>
          <w:color w:val="404040"/>
          <w:sz w:val="21"/>
          <w:szCs w:val="21"/>
        </w:rPr>
        <w:t>从 MATLAB 路径中删除示例文件文件夹。</w:t>
      </w:r>
    </w:p>
    <w:p w:rsidR="004F49B3" w:rsidRDefault="004F49B3" w:rsidP="004F49B3">
      <w:pPr>
        <w:pStyle w:val="HTML"/>
        <w:spacing w:after="150"/>
        <w:ind w:left="480"/>
        <w:rPr>
          <w:rFonts w:ascii="Consolas" w:hAnsi="Consolas"/>
          <w:color w:val="404040"/>
        </w:rPr>
      </w:pPr>
      <w:r>
        <w:rPr>
          <w:rFonts w:ascii="Consolas" w:hAnsi="Consolas"/>
          <w:color w:val="404040"/>
        </w:rPr>
        <w:t>rmpath(fullfile(matlabroot,</w:t>
      </w:r>
      <w:r>
        <w:rPr>
          <w:rFonts w:ascii="Consolas" w:hAnsi="Consolas"/>
          <w:color w:val="A020F0"/>
        </w:rPr>
        <w:t>'examples'</w:t>
      </w:r>
      <w:r>
        <w:rPr>
          <w:rFonts w:ascii="Consolas" w:hAnsi="Consolas"/>
          <w:color w:val="404040"/>
        </w:rPr>
        <w:t>,</w:t>
      </w:r>
      <w:r>
        <w:rPr>
          <w:rFonts w:ascii="Consolas" w:hAnsi="Consolas"/>
          <w:color w:val="A020F0"/>
        </w:rPr>
        <w:t>'mpc'</w:t>
      </w:r>
      <w:r>
        <w:rPr>
          <w:rFonts w:ascii="Consolas" w:hAnsi="Consolas"/>
          <w:color w:val="404040"/>
        </w:rPr>
        <w:t>,</w:t>
      </w:r>
      <w:r>
        <w:rPr>
          <w:rFonts w:ascii="Consolas" w:hAnsi="Consolas"/>
          <w:color w:val="A020F0"/>
        </w:rPr>
        <w:t>'main'</w:t>
      </w:r>
      <w:r>
        <w:rPr>
          <w:rFonts w:ascii="Consolas" w:hAnsi="Consolas"/>
          <w:color w:val="404040"/>
        </w:rPr>
        <w:t>));</w:t>
      </w:r>
    </w:p>
    <w:p w:rsidR="004F49B3" w:rsidRDefault="004F49B3">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A90337" w:rsidRDefault="00A90337" w:rsidP="00A903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自动泊车服务</w:t>
      </w:r>
    </w:p>
    <w:p w:rsidR="00A90337" w:rsidRDefault="00BD0362" w:rsidP="00A90337">
      <w:pPr>
        <w:shd w:val="clear" w:color="auto" w:fill="FFFFFF"/>
        <w:rPr>
          <w:rFonts w:ascii="Arial" w:hAnsi="Arial" w:cs="Arial"/>
          <w:color w:val="404040"/>
          <w:sz w:val="20"/>
          <w:szCs w:val="20"/>
        </w:rPr>
      </w:pPr>
      <w:hyperlink r:id="rId84" w:history="1"/>
    </w:p>
    <w:p w:rsidR="00A90337" w:rsidRDefault="00A90337" w:rsidP="00A903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此示例演示如何构建自动停车代客系统。在本例中</w:t>
      </w:r>
      <w:r>
        <w:rPr>
          <w:rFonts w:ascii="Arial" w:hAnsi="Arial" w:cs="Arial"/>
          <w:color w:val="404040"/>
          <w:sz w:val="20"/>
          <w:szCs w:val="20"/>
        </w:rPr>
        <w:t xml:space="preserve">, </w:t>
      </w:r>
      <w:r>
        <w:rPr>
          <w:rFonts w:ascii="Arial" w:hAnsi="Arial" w:cs="Arial"/>
          <w:color w:val="404040"/>
          <w:sz w:val="20"/>
          <w:szCs w:val="20"/>
        </w:rPr>
        <w:t>您将了解支持路径规划、轨迹生成和车辆控制的工具和技术。有关本示例的</w:t>
      </w:r>
      <w:r>
        <w:rPr>
          <w:rFonts w:ascii="Arial" w:hAnsi="Arial" w:cs="Arial"/>
          <w:color w:val="404040"/>
          <w:sz w:val="20"/>
          <w:szCs w:val="20"/>
        </w:rPr>
        <w:t xml:space="preserve"> Simulink®</w:t>
      </w:r>
      <w:r>
        <w:rPr>
          <w:rFonts w:ascii="Arial" w:hAnsi="Arial" w:cs="Arial"/>
          <w:color w:val="404040"/>
          <w:sz w:val="20"/>
          <w:szCs w:val="20"/>
        </w:rPr>
        <w:t>版本</w:t>
      </w:r>
      <w:r>
        <w:rPr>
          <w:rFonts w:ascii="Arial" w:hAnsi="Arial" w:cs="Arial"/>
          <w:color w:val="404040"/>
          <w:sz w:val="20"/>
          <w:szCs w:val="20"/>
        </w:rPr>
        <w:t xml:space="preserve">, </w:t>
      </w:r>
      <w:r>
        <w:rPr>
          <w:rFonts w:ascii="Arial" w:hAnsi="Arial" w:cs="Arial"/>
          <w:color w:val="404040"/>
          <w:sz w:val="20"/>
          <w:szCs w:val="20"/>
        </w:rPr>
        <w:t>请参阅</w:t>
      </w:r>
      <w:hyperlink r:id="rId85" w:history="1">
        <w:r>
          <w:rPr>
            <w:rStyle w:val="a3"/>
            <w:rFonts w:ascii="Arial" w:hAnsi="Arial" w:cs="Arial"/>
            <w:color w:val="004B87"/>
            <w:sz w:val="20"/>
            <w:szCs w:val="20"/>
          </w:rPr>
          <w:t xml:space="preserve">Simulink </w:t>
        </w:r>
        <w:r>
          <w:rPr>
            <w:rStyle w:val="a3"/>
            <w:rFonts w:ascii="Arial" w:hAnsi="Arial" w:cs="Arial"/>
            <w:color w:val="004B87"/>
            <w:sz w:val="20"/>
            <w:szCs w:val="20"/>
          </w:rPr>
          <w:t>中的自动泊车代客</w:t>
        </w:r>
      </w:hyperlink>
      <w:r>
        <w:rPr>
          <w:rFonts w:ascii="Arial" w:hAnsi="Arial" w:cs="Arial"/>
          <w:color w:val="404040"/>
          <w:sz w:val="20"/>
          <w:szCs w:val="2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自动停放在停车场前面的汽车是一个具有挑战性的问题。车辆的自动化系统预计将接管控制</w:t>
      </w:r>
      <w:r>
        <w:rPr>
          <w:rFonts w:ascii="Arial" w:hAnsi="Arial" w:cs="Arial"/>
          <w:color w:val="404040"/>
          <w:sz w:val="20"/>
          <w:szCs w:val="20"/>
        </w:rPr>
        <w:t xml:space="preserve">, </w:t>
      </w:r>
      <w:r>
        <w:rPr>
          <w:rFonts w:ascii="Arial" w:hAnsi="Arial" w:cs="Arial"/>
          <w:color w:val="404040"/>
          <w:sz w:val="20"/>
          <w:szCs w:val="20"/>
        </w:rPr>
        <w:t>并引导车辆到一个可用的停车位。这样的功能可以使用</w:t>
      </w:r>
      <w:proofErr w:type="gramStart"/>
      <w:r>
        <w:rPr>
          <w:rFonts w:ascii="Arial" w:hAnsi="Arial" w:cs="Arial"/>
          <w:color w:val="404040"/>
          <w:sz w:val="20"/>
          <w:szCs w:val="20"/>
        </w:rPr>
        <w:t>多个板载传感器</w:t>
      </w:r>
      <w:proofErr w:type="gramEnd"/>
      <w:r>
        <w:rPr>
          <w:rFonts w:ascii="Arial" w:hAnsi="Arial" w:cs="Arial"/>
          <w:color w:val="404040"/>
          <w:sz w:val="20"/>
          <w:szCs w:val="20"/>
        </w:rPr>
        <w:t>。例如</w:t>
      </w:r>
      <w:r>
        <w:rPr>
          <w:rFonts w:ascii="Arial" w:hAnsi="Arial" w:cs="Arial"/>
          <w:color w:val="404040"/>
          <w:sz w:val="20"/>
          <w:szCs w:val="20"/>
        </w:rPr>
        <w:t>:</w:t>
      </w:r>
    </w:p>
    <w:p w:rsidR="00A90337" w:rsidRDefault="00A90337" w:rsidP="00A90337">
      <w:pPr>
        <w:pStyle w:val="a4"/>
        <w:numPr>
          <w:ilvl w:val="0"/>
          <w:numId w:val="1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用于检测车道标记、路标</w:t>
      </w:r>
      <w:r>
        <w:rPr>
          <w:rFonts w:ascii="Arial" w:hAnsi="Arial" w:cs="Arial"/>
          <w:color w:val="404040"/>
          <w:sz w:val="20"/>
          <w:szCs w:val="20"/>
        </w:rPr>
        <w:t xml:space="preserve"> (</w:t>
      </w:r>
      <w:r>
        <w:rPr>
          <w:rFonts w:ascii="Arial" w:hAnsi="Arial" w:cs="Arial"/>
          <w:color w:val="404040"/>
          <w:sz w:val="20"/>
          <w:szCs w:val="20"/>
        </w:rPr>
        <w:t>止损标志、出口标记等</w:t>
      </w:r>
      <w:r>
        <w:rPr>
          <w:rFonts w:ascii="Arial" w:hAnsi="Arial" w:cs="Arial"/>
          <w:color w:val="404040"/>
          <w:sz w:val="20"/>
          <w:szCs w:val="20"/>
        </w:rPr>
        <w:t>)</w:t>
      </w:r>
      <w:r>
        <w:rPr>
          <w:rFonts w:ascii="Arial" w:hAnsi="Arial" w:cs="Arial"/>
          <w:color w:val="404040"/>
          <w:sz w:val="20"/>
          <w:szCs w:val="20"/>
        </w:rPr>
        <w:t>、其他车辆和行人的前端和侧面摄像机</w:t>
      </w:r>
    </w:p>
    <w:p w:rsidR="00A90337" w:rsidRDefault="00A90337" w:rsidP="00A90337">
      <w:pPr>
        <w:pStyle w:val="a4"/>
        <w:numPr>
          <w:ilvl w:val="0"/>
          <w:numId w:val="1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探测障碍物和计算精确距离测量的激光雷达和超声波传感器</w:t>
      </w:r>
    </w:p>
    <w:p w:rsidR="00A90337" w:rsidRDefault="00A90337" w:rsidP="00A90337">
      <w:pPr>
        <w:pStyle w:val="a4"/>
        <w:numPr>
          <w:ilvl w:val="0"/>
          <w:numId w:val="1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用于障碍物检测的超声波传感器</w:t>
      </w:r>
    </w:p>
    <w:p w:rsidR="00A90337" w:rsidRDefault="00A90337" w:rsidP="00A90337">
      <w:pPr>
        <w:pStyle w:val="a4"/>
        <w:numPr>
          <w:ilvl w:val="0"/>
          <w:numId w:val="1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用于死区推算的</w:t>
      </w:r>
      <w:r>
        <w:rPr>
          <w:rFonts w:ascii="Arial" w:hAnsi="Arial" w:cs="Arial"/>
          <w:color w:val="404040"/>
          <w:sz w:val="20"/>
          <w:szCs w:val="20"/>
        </w:rPr>
        <w:t xml:space="preserve"> IMU </w:t>
      </w:r>
      <w:r>
        <w:rPr>
          <w:rFonts w:ascii="Arial" w:hAnsi="Arial" w:cs="Arial"/>
          <w:color w:val="404040"/>
          <w:sz w:val="20"/>
          <w:szCs w:val="20"/>
        </w:rPr>
        <w:t>和轮式编码器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车载传感器用于感知车辆周围的环境。所感知的环境包括对道路标记的理解</w:t>
      </w:r>
      <w:r>
        <w:rPr>
          <w:rFonts w:ascii="Arial" w:hAnsi="Arial" w:cs="Arial"/>
          <w:color w:val="404040"/>
          <w:sz w:val="20"/>
          <w:szCs w:val="20"/>
        </w:rPr>
        <w:t xml:space="preserve">, </w:t>
      </w:r>
      <w:r>
        <w:rPr>
          <w:rFonts w:ascii="Arial" w:hAnsi="Arial" w:cs="Arial"/>
          <w:color w:val="404040"/>
          <w:sz w:val="20"/>
          <w:szCs w:val="20"/>
        </w:rPr>
        <w:t>以解释道路规则和推断驾驶区域、识别障碍物和探测可用停车点。</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当车辆传感器感知世界时</w:t>
      </w:r>
      <w:r>
        <w:rPr>
          <w:rFonts w:ascii="Arial" w:hAnsi="Arial" w:cs="Arial"/>
          <w:color w:val="404040"/>
          <w:sz w:val="20"/>
          <w:szCs w:val="20"/>
        </w:rPr>
        <w:t xml:space="preserve">, </w:t>
      </w:r>
      <w:r>
        <w:rPr>
          <w:rFonts w:ascii="Arial" w:hAnsi="Arial" w:cs="Arial"/>
          <w:color w:val="404040"/>
          <w:sz w:val="20"/>
          <w:szCs w:val="20"/>
        </w:rPr>
        <w:t>车辆必须在环境中规划一条通向免费停车点的路径</w:t>
      </w:r>
      <w:r>
        <w:rPr>
          <w:rFonts w:ascii="Arial" w:hAnsi="Arial" w:cs="Arial"/>
          <w:color w:val="404040"/>
          <w:sz w:val="20"/>
          <w:szCs w:val="20"/>
        </w:rPr>
        <w:t xml:space="preserve">, </w:t>
      </w:r>
      <w:r>
        <w:rPr>
          <w:rFonts w:ascii="Arial" w:hAnsi="Arial" w:cs="Arial"/>
          <w:color w:val="404040"/>
          <w:sz w:val="20"/>
          <w:szCs w:val="20"/>
        </w:rPr>
        <w:t>并执行驱动它所需的一系列控制动作。在这样做的同时</w:t>
      </w:r>
      <w:r>
        <w:rPr>
          <w:rFonts w:ascii="Arial" w:hAnsi="Arial" w:cs="Arial"/>
          <w:color w:val="404040"/>
          <w:sz w:val="20"/>
          <w:szCs w:val="20"/>
        </w:rPr>
        <w:t xml:space="preserve">, </w:t>
      </w:r>
      <w:r>
        <w:rPr>
          <w:rFonts w:ascii="Arial" w:hAnsi="Arial" w:cs="Arial"/>
          <w:color w:val="404040"/>
          <w:sz w:val="20"/>
          <w:szCs w:val="20"/>
        </w:rPr>
        <w:t>它必须响应环境中的动态变化</w:t>
      </w:r>
      <w:r>
        <w:rPr>
          <w:rFonts w:ascii="Arial" w:hAnsi="Arial" w:cs="Arial"/>
          <w:color w:val="404040"/>
          <w:sz w:val="20"/>
          <w:szCs w:val="20"/>
        </w:rPr>
        <w:t xml:space="preserve">, </w:t>
      </w:r>
      <w:r>
        <w:rPr>
          <w:rFonts w:ascii="Arial" w:hAnsi="Arial" w:cs="Arial"/>
          <w:color w:val="404040"/>
          <w:sz w:val="20"/>
          <w:szCs w:val="20"/>
        </w:rPr>
        <w:t>如行人穿越其路径</w:t>
      </w:r>
      <w:r>
        <w:rPr>
          <w:rFonts w:ascii="Arial" w:hAnsi="Arial" w:cs="Arial"/>
          <w:color w:val="404040"/>
          <w:sz w:val="20"/>
          <w:szCs w:val="20"/>
        </w:rPr>
        <w:t xml:space="preserve">, </w:t>
      </w:r>
      <w:r>
        <w:rPr>
          <w:rFonts w:ascii="Arial" w:hAnsi="Arial" w:cs="Arial"/>
          <w:color w:val="404040"/>
          <w:sz w:val="20"/>
          <w:szCs w:val="20"/>
        </w:rPr>
        <w:t>并重新调整其计划。</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w:t>
      </w:r>
      <w:proofErr w:type="gramStart"/>
      <w:r>
        <w:rPr>
          <w:rFonts w:ascii="Arial" w:hAnsi="Arial" w:cs="Arial"/>
          <w:color w:val="404040"/>
          <w:sz w:val="20"/>
          <w:szCs w:val="20"/>
        </w:rPr>
        <w:t>实现实现</w:t>
      </w:r>
      <w:proofErr w:type="gramEnd"/>
      <w:r>
        <w:rPr>
          <w:rFonts w:ascii="Arial" w:hAnsi="Arial" w:cs="Arial"/>
          <w:color w:val="404040"/>
          <w:sz w:val="20"/>
          <w:szCs w:val="20"/>
        </w:rPr>
        <w:t>此类系统所需的功能子集。它侧重于在环境中规划可行路径</w:t>
      </w:r>
      <w:r>
        <w:rPr>
          <w:rFonts w:ascii="Arial" w:hAnsi="Arial" w:cs="Arial"/>
          <w:color w:val="404040"/>
          <w:sz w:val="20"/>
          <w:szCs w:val="20"/>
        </w:rPr>
        <w:t xml:space="preserve">, </w:t>
      </w:r>
      <w:r>
        <w:rPr>
          <w:rFonts w:ascii="Arial" w:hAnsi="Arial" w:cs="Arial"/>
          <w:color w:val="404040"/>
          <w:sz w:val="20"/>
          <w:szCs w:val="20"/>
        </w:rPr>
        <w:t>并执行遍历路径所需的操作。此示例中排除了地图创建和动态避障。</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环境模型</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环境模型表示环境的映射。对于停车代</w:t>
      </w:r>
      <w:proofErr w:type="gramStart"/>
      <w:r>
        <w:rPr>
          <w:rFonts w:ascii="Arial" w:hAnsi="Arial" w:cs="Arial"/>
          <w:color w:val="404040"/>
          <w:sz w:val="20"/>
          <w:szCs w:val="20"/>
        </w:rPr>
        <w:t>客系统</w:t>
      </w:r>
      <w:proofErr w:type="gramEnd"/>
      <w:r>
        <w:rPr>
          <w:rFonts w:ascii="Arial" w:hAnsi="Arial" w:cs="Arial"/>
          <w:color w:val="404040"/>
          <w:sz w:val="20"/>
          <w:szCs w:val="20"/>
        </w:rPr>
        <w:t xml:space="preserve">, </w:t>
      </w:r>
      <w:proofErr w:type="gramStart"/>
      <w:r>
        <w:rPr>
          <w:rFonts w:ascii="Arial" w:hAnsi="Arial" w:cs="Arial"/>
          <w:color w:val="404040"/>
          <w:sz w:val="20"/>
          <w:szCs w:val="20"/>
        </w:rPr>
        <w:t>此地图包</w:t>
      </w:r>
      <w:proofErr w:type="gramEnd"/>
      <w:r>
        <w:rPr>
          <w:rFonts w:ascii="Arial" w:hAnsi="Arial" w:cs="Arial"/>
          <w:color w:val="404040"/>
          <w:sz w:val="20"/>
          <w:szCs w:val="20"/>
        </w:rPr>
        <w:t>括可用和占用的停车位、道路标记和行人或其他车辆等障碍物。占用地图是这种形式的环境模型的常见表示。这样的地图通常是通过集成激光雷达和摄像机传感器的观测值同时进行定位和映射</w:t>
      </w:r>
      <w:r>
        <w:rPr>
          <w:rFonts w:ascii="Arial" w:hAnsi="Arial" w:cs="Arial"/>
          <w:color w:val="404040"/>
          <w:sz w:val="20"/>
          <w:szCs w:val="20"/>
        </w:rPr>
        <w:t xml:space="preserve"> (</w:t>
      </w:r>
      <w:r>
        <w:rPr>
          <w:rFonts w:ascii="Arial" w:hAnsi="Arial" w:cs="Arial"/>
          <w:color w:val="404040"/>
          <w:sz w:val="20"/>
          <w:szCs w:val="20"/>
        </w:rPr>
        <w:t>大满贯</w:t>
      </w:r>
      <w:r>
        <w:rPr>
          <w:rFonts w:ascii="Arial" w:hAnsi="Arial" w:cs="Arial"/>
          <w:color w:val="404040"/>
          <w:sz w:val="20"/>
          <w:szCs w:val="20"/>
        </w:rPr>
        <w:t xml:space="preserve">) </w:t>
      </w:r>
      <w:r>
        <w:rPr>
          <w:rFonts w:ascii="Arial" w:hAnsi="Arial" w:cs="Arial"/>
          <w:color w:val="404040"/>
          <w:sz w:val="20"/>
          <w:szCs w:val="20"/>
        </w:rPr>
        <w:t>来构建的。本示例集中在一个更简单的场景中</w:t>
      </w:r>
      <w:r>
        <w:rPr>
          <w:rFonts w:ascii="Arial" w:hAnsi="Arial" w:cs="Arial"/>
          <w:color w:val="404040"/>
          <w:sz w:val="20"/>
          <w:szCs w:val="20"/>
        </w:rPr>
        <w:t xml:space="preserve">, </w:t>
      </w:r>
      <w:r>
        <w:rPr>
          <w:rFonts w:ascii="Arial" w:hAnsi="Arial" w:cs="Arial"/>
          <w:color w:val="404040"/>
          <w:sz w:val="20"/>
          <w:szCs w:val="20"/>
        </w:rPr>
        <w:t>其中已经提供了地图</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通过车辆到基础设施</w:t>
      </w:r>
      <w:r>
        <w:rPr>
          <w:rFonts w:ascii="Arial" w:hAnsi="Arial" w:cs="Arial"/>
          <w:color w:val="404040"/>
          <w:sz w:val="20"/>
          <w:szCs w:val="20"/>
        </w:rPr>
        <w:t xml:space="preserve"> (V2X) </w:t>
      </w:r>
      <w:r>
        <w:rPr>
          <w:rFonts w:ascii="Arial" w:hAnsi="Arial" w:cs="Arial"/>
          <w:color w:val="404040"/>
          <w:sz w:val="20"/>
          <w:szCs w:val="20"/>
        </w:rPr>
        <w:t>系统或可俯瞰整个停车位的摄像机。它使用一个停车场的静态地图</w:t>
      </w:r>
      <w:r>
        <w:rPr>
          <w:rFonts w:ascii="Arial" w:hAnsi="Arial" w:cs="Arial"/>
          <w:color w:val="404040"/>
          <w:sz w:val="20"/>
          <w:szCs w:val="20"/>
        </w:rPr>
        <w:t xml:space="preserve">, </w:t>
      </w:r>
      <w:r>
        <w:rPr>
          <w:rFonts w:ascii="Arial" w:hAnsi="Arial" w:cs="Arial"/>
          <w:color w:val="404040"/>
          <w:sz w:val="20"/>
          <w:szCs w:val="20"/>
        </w:rPr>
        <w:t>并假设车辆的</w:t>
      </w:r>
      <w:del w:id="187" w:author="Young Jiang" w:date="2019-01-02T01:34:00Z">
        <w:r w:rsidDel="007F234F">
          <w:rPr>
            <w:rFonts w:ascii="Arial" w:hAnsi="Arial" w:cs="Arial"/>
            <w:color w:val="404040"/>
            <w:sz w:val="20"/>
            <w:szCs w:val="20"/>
          </w:rPr>
          <w:delText>自我</w:delText>
        </w:r>
      </w:del>
      <w:ins w:id="188" w:author="Young Jiang" w:date="2019-01-02T01:34:00Z">
        <w:r w:rsidR="007F234F">
          <w:rPr>
            <w:rFonts w:ascii="Arial" w:hAnsi="Arial" w:cs="Arial"/>
            <w:color w:val="404040"/>
            <w:sz w:val="20"/>
            <w:szCs w:val="20"/>
          </w:rPr>
          <w:t>当前</w:t>
        </w:r>
      </w:ins>
      <w:r>
        <w:rPr>
          <w:rFonts w:ascii="Arial" w:hAnsi="Arial" w:cs="Arial"/>
          <w:color w:val="404040"/>
          <w:sz w:val="20"/>
          <w:szCs w:val="20"/>
        </w:rPr>
        <w:t>定位是准确的。</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本示例中使用的停车场示例由三个占用</w:t>
      </w:r>
      <w:proofErr w:type="gramStart"/>
      <w:r>
        <w:rPr>
          <w:rFonts w:ascii="Arial" w:hAnsi="Arial" w:cs="Arial"/>
          <w:color w:val="404040"/>
          <w:sz w:val="20"/>
          <w:szCs w:val="20"/>
        </w:rPr>
        <w:t>网格图层组成</w:t>
      </w:r>
      <w:proofErr w:type="gramEnd"/>
      <w:r>
        <w:rPr>
          <w:rFonts w:ascii="Arial" w:hAnsi="Arial" w:cs="Arial"/>
          <w:color w:val="404040"/>
          <w:sz w:val="20"/>
          <w:szCs w:val="20"/>
        </w:rPr>
        <w:t>。</w:t>
      </w:r>
    </w:p>
    <w:p w:rsidR="00A90337" w:rsidRDefault="00A90337" w:rsidP="00A90337">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固定障碍物</w:t>
      </w:r>
      <w:r>
        <w:rPr>
          <w:rFonts w:ascii="Arial" w:hAnsi="Arial" w:cs="Arial"/>
          <w:color w:val="404040"/>
          <w:sz w:val="20"/>
          <w:szCs w:val="20"/>
        </w:rPr>
        <w:t xml:space="preserve">: </w:t>
      </w:r>
      <w:r>
        <w:rPr>
          <w:rFonts w:ascii="Arial" w:hAnsi="Arial" w:cs="Arial"/>
          <w:color w:val="404040"/>
          <w:sz w:val="20"/>
          <w:szCs w:val="20"/>
        </w:rPr>
        <w:t>此图层包含固定障碍物</w:t>
      </w:r>
      <w:r>
        <w:rPr>
          <w:rFonts w:ascii="Arial" w:hAnsi="Arial" w:cs="Arial"/>
          <w:color w:val="404040"/>
          <w:sz w:val="20"/>
          <w:szCs w:val="20"/>
        </w:rPr>
        <w:t xml:space="preserve">, </w:t>
      </w:r>
      <w:r>
        <w:rPr>
          <w:rFonts w:ascii="Arial" w:hAnsi="Arial" w:cs="Arial"/>
          <w:color w:val="404040"/>
          <w:sz w:val="20"/>
          <w:szCs w:val="20"/>
        </w:rPr>
        <w:t>如墙壁、障碍物和停车场边界。</w:t>
      </w:r>
    </w:p>
    <w:p w:rsidR="00A90337" w:rsidRDefault="00A90337" w:rsidP="00A90337">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道路标记</w:t>
      </w:r>
      <w:r>
        <w:rPr>
          <w:rFonts w:ascii="Arial" w:hAnsi="Arial" w:cs="Arial"/>
          <w:color w:val="404040"/>
          <w:sz w:val="20"/>
          <w:szCs w:val="20"/>
        </w:rPr>
        <w:t xml:space="preserve">: </w:t>
      </w:r>
      <w:r>
        <w:rPr>
          <w:rFonts w:ascii="Arial" w:hAnsi="Arial" w:cs="Arial"/>
          <w:color w:val="404040"/>
          <w:sz w:val="20"/>
          <w:szCs w:val="20"/>
        </w:rPr>
        <w:t>此图层包含与道路标记有关的占用信息</w:t>
      </w:r>
      <w:r>
        <w:rPr>
          <w:rFonts w:ascii="Arial" w:hAnsi="Arial" w:cs="Arial"/>
          <w:color w:val="404040"/>
          <w:sz w:val="20"/>
          <w:szCs w:val="20"/>
        </w:rPr>
        <w:t xml:space="preserve">, </w:t>
      </w:r>
      <w:r>
        <w:rPr>
          <w:rFonts w:ascii="Arial" w:hAnsi="Arial" w:cs="Arial"/>
          <w:color w:val="404040"/>
          <w:sz w:val="20"/>
          <w:szCs w:val="20"/>
        </w:rPr>
        <w:t>包括停车位的道路标记。</w:t>
      </w:r>
    </w:p>
    <w:p w:rsidR="00A90337" w:rsidRDefault="00A90337" w:rsidP="00A90337">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停放的车辆</w:t>
      </w:r>
      <w:r>
        <w:rPr>
          <w:rFonts w:ascii="Arial" w:hAnsi="Arial" w:cs="Arial"/>
          <w:color w:val="404040"/>
          <w:sz w:val="20"/>
          <w:szCs w:val="20"/>
        </w:rPr>
        <w:t xml:space="preserve">: </w:t>
      </w:r>
      <w:r>
        <w:rPr>
          <w:rFonts w:ascii="Arial" w:hAnsi="Arial" w:cs="Arial"/>
          <w:color w:val="404040"/>
          <w:sz w:val="20"/>
          <w:szCs w:val="20"/>
        </w:rPr>
        <w:t>此图层包含有关哪些停车位已被占用的信息。</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每个地图</w:t>
      </w:r>
      <w:proofErr w:type="gramStart"/>
      <w:r>
        <w:rPr>
          <w:rFonts w:ascii="Arial" w:hAnsi="Arial" w:cs="Arial"/>
          <w:color w:val="404040"/>
          <w:sz w:val="20"/>
          <w:szCs w:val="20"/>
        </w:rPr>
        <w:t>图</w:t>
      </w:r>
      <w:proofErr w:type="gramEnd"/>
      <w:r>
        <w:rPr>
          <w:rFonts w:ascii="Arial" w:hAnsi="Arial" w:cs="Arial"/>
          <w:color w:val="404040"/>
          <w:sz w:val="20"/>
          <w:szCs w:val="20"/>
        </w:rPr>
        <w:t>层都包含不同类型的障碍物</w:t>
      </w:r>
      <w:r>
        <w:rPr>
          <w:rFonts w:ascii="Arial" w:hAnsi="Arial" w:cs="Arial"/>
          <w:color w:val="404040"/>
          <w:sz w:val="20"/>
          <w:szCs w:val="20"/>
        </w:rPr>
        <w:t xml:space="preserve">, </w:t>
      </w:r>
      <w:r>
        <w:rPr>
          <w:rFonts w:ascii="Arial" w:hAnsi="Arial" w:cs="Arial"/>
          <w:color w:val="404040"/>
          <w:sz w:val="20"/>
          <w:szCs w:val="20"/>
        </w:rPr>
        <w:t>这些障碍代表了汽车在其上导航的不同级别的危险。使用此结构</w:t>
      </w:r>
      <w:r>
        <w:rPr>
          <w:rFonts w:ascii="Arial" w:hAnsi="Arial" w:cs="Arial"/>
          <w:color w:val="404040"/>
          <w:sz w:val="20"/>
          <w:szCs w:val="20"/>
        </w:rPr>
        <w:t xml:space="preserve">, </w:t>
      </w:r>
      <w:r>
        <w:rPr>
          <w:rFonts w:ascii="Arial" w:hAnsi="Arial" w:cs="Arial"/>
          <w:color w:val="404040"/>
          <w:sz w:val="20"/>
          <w:szCs w:val="20"/>
        </w:rPr>
        <w:t>可以独立处理、更新和维护每个图层。</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加载并显示三地图</w:t>
      </w:r>
      <w:proofErr w:type="gramStart"/>
      <w:r>
        <w:rPr>
          <w:rFonts w:ascii="Arial" w:hAnsi="Arial" w:cs="Arial"/>
          <w:color w:val="404040"/>
          <w:sz w:val="20"/>
          <w:szCs w:val="20"/>
        </w:rPr>
        <w:t>图</w:t>
      </w:r>
      <w:proofErr w:type="gramEnd"/>
      <w:r>
        <w:rPr>
          <w:rFonts w:ascii="Arial" w:hAnsi="Arial" w:cs="Arial"/>
          <w:color w:val="404040"/>
          <w:sz w:val="20"/>
          <w:szCs w:val="20"/>
        </w:rPr>
        <w:t>层。在每一层中</w:t>
      </w:r>
      <w:r>
        <w:rPr>
          <w:rFonts w:ascii="Arial" w:hAnsi="Arial" w:cs="Arial"/>
          <w:color w:val="404040"/>
          <w:sz w:val="20"/>
          <w:szCs w:val="20"/>
        </w:rPr>
        <w:t xml:space="preserve">, </w:t>
      </w:r>
      <w:r>
        <w:rPr>
          <w:rFonts w:ascii="Arial" w:hAnsi="Arial" w:cs="Arial"/>
          <w:color w:val="404040"/>
          <w:sz w:val="20"/>
          <w:szCs w:val="20"/>
        </w:rPr>
        <w:t>暗细胞代表被占细胞</w:t>
      </w:r>
      <w:r>
        <w:rPr>
          <w:rFonts w:ascii="Arial" w:hAnsi="Arial" w:cs="Arial"/>
          <w:color w:val="404040"/>
          <w:sz w:val="20"/>
          <w:szCs w:val="20"/>
        </w:rPr>
        <w:t xml:space="preserve">, </w:t>
      </w:r>
      <w:r>
        <w:rPr>
          <w:rFonts w:ascii="Arial" w:hAnsi="Arial" w:cs="Arial"/>
          <w:color w:val="404040"/>
          <w:sz w:val="20"/>
          <w:szCs w:val="20"/>
        </w:rPr>
        <w:t>光细胞代表自由细胞。</w:t>
      </w:r>
    </w:p>
    <w:p w:rsidR="00A90337" w:rsidRDefault="00A90337" w:rsidP="00A90337">
      <w:pPr>
        <w:pStyle w:val="HTML"/>
        <w:rPr>
          <w:rFonts w:ascii="Consolas" w:hAnsi="Consolas"/>
          <w:color w:val="404040"/>
        </w:rPr>
      </w:pPr>
      <w:r>
        <w:rPr>
          <w:rFonts w:ascii="Consolas" w:hAnsi="Consolas"/>
          <w:color w:val="404040"/>
        </w:rPr>
        <w:t>mapLayers = loadParkingLotMapLayers;</w:t>
      </w:r>
    </w:p>
    <w:p w:rsidR="00A90337" w:rsidRDefault="00A90337" w:rsidP="00A90337">
      <w:pPr>
        <w:pStyle w:val="HTML"/>
        <w:rPr>
          <w:rFonts w:ascii="Consolas" w:hAnsi="Consolas"/>
          <w:color w:val="404040"/>
        </w:rPr>
      </w:pPr>
      <w:r>
        <w:rPr>
          <w:rFonts w:ascii="Consolas" w:hAnsi="Consolas"/>
          <w:color w:val="404040"/>
        </w:rPr>
        <w:t>plotMapLayers(mapLayers)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CE6E94E" wp14:editId="61911D44">
            <wp:extent cx="5729750" cy="1485900"/>
            <wp:effectExtent l="0" t="0" r="4445" b="0"/>
            <wp:docPr id="32" name="图片 32" descr="https://www.mathworks.com/help/examples/driving/win64/ParkingVale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driving/win64/ParkingValetExample_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41718" cy="1489004"/>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为简单起见</w:t>
      </w:r>
      <w:r>
        <w:rPr>
          <w:rFonts w:ascii="Arial" w:hAnsi="Arial" w:cs="Arial"/>
          <w:color w:val="404040"/>
          <w:sz w:val="20"/>
          <w:szCs w:val="20"/>
        </w:rPr>
        <w:t xml:space="preserve">, </w:t>
      </w:r>
      <w:r>
        <w:rPr>
          <w:rFonts w:ascii="Arial" w:hAnsi="Arial" w:cs="Arial"/>
          <w:color w:val="404040"/>
          <w:sz w:val="20"/>
          <w:szCs w:val="20"/>
        </w:rPr>
        <w:t>将三层合并为单个代价地图。</w:t>
      </w:r>
    </w:p>
    <w:p w:rsidR="00A90337" w:rsidRDefault="00A90337" w:rsidP="00A90337">
      <w:pPr>
        <w:pStyle w:val="HTML"/>
        <w:rPr>
          <w:rFonts w:ascii="Consolas" w:hAnsi="Consolas"/>
          <w:color w:val="404040"/>
        </w:rPr>
      </w:pPr>
      <w:r>
        <w:rPr>
          <w:rFonts w:ascii="Consolas" w:hAnsi="Consolas"/>
          <w:color w:val="404040"/>
        </w:rPr>
        <w:t>costmap = combineMapLayers(mapLayers);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proofErr w:type="gramStart"/>
      <w:r>
        <w:rPr>
          <w:rFonts w:ascii="Consolas" w:hAnsi="Consolas"/>
          <w:color w:val="404040"/>
        </w:rPr>
        <w:t>plot(</w:t>
      </w:r>
      <w:proofErr w:type="gramEnd"/>
      <w:r>
        <w:rPr>
          <w:rFonts w:ascii="Consolas" w:hAnsi="Consolas"/>
          <w:color w:val="404040"/>
        </w:rPr>
        <w:t xml:space="preserve">costmap, </w:t>
      </w:r>
      <w:r>
        <w:rPr>
          <w:rFonts w:ascii="Consolas" w:hAnsi="Consolas"/>
          <w:color w:val="A020F0"/>
        </w:rPr>
        <w:t>'Inflation'</w:t>
      </w:r>
      <w:r>
        <w:rPr>
          <w:rFonts w:ascii="Consolas" w:hAnsi="Consolas"/>
          <w:color w:val="404040"/>
        </w:rPr>
        <w:t xml:space="preserve">, </w:t>
      </w:r>
      <w:r>
        <w:rPr>
          <w:rFonts w:ascii="Consolas" w:hAnsi="Consolas"/>
          <w:color w:val="A020F0"/>
        </w:rPr>
        <w:t>'off'</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legend </w:t>
      </w:r>
      <w:r>
        <w:rPr>
          <w:rFonts w:ascii="Consolas" w:hAnsi="Consolas"/>
          <w:color w:val="A020F0"/>
        </w:rPr>
        <w:t>off</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71CA1EE" wp14:editId="407CF456">
            <wp:extent cx="5334000" cy="4000500"/>
            <wp:effectExtent l="0" t="0" r="0" b="0"/>
            <wp:docPr id="31" name="图片 31" descr="https://www.mathworks.com/help/examples/driving/win64/ParkingVale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driving/win64/ParkingValetExample_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组合</w:t>
      </w:r>
      <w:r>
        <w:rPr>
          <w:rStyle w:val="HTML1"/>
          <w:rFonts w:ascii="Consolas" w:hAnsi="Consolas"/>
          <w:color w:val="404040"/>
        </w:rPr>
        <w:t>costmap</w:t>
      </w:r>
      <w:r>
        <w:rPr>
          <w:rFonts w:ascii="Arial" w:hAnsi="Arial" w:cs="Arial"/>
          <w:color w:val="404040"/>
          <w:sz w:val="20"/>
          <w:szCs w:val="20"/>
        </w:rPr>
        <w:t>是一个</w:t>
      </w:r>
      <w:hyperlink r:id="rId88" w:history="1">
        <w:r>
          <w:rPr>
            <w:rStyle w:val="HTML1"/>
            <w:rFonts w:ascii="Consolas" w:hAnsi="Consolas"/>
            <w:color w:val="004B87"/>
          </w:rPr>
          <w:t>vehicleCostmap</w:t>
        </w:r>
      </w:hyperlink>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它表示车辆环境作为一个</w:t>
      </w:r>
      <w:r>
        <w:rPr>
          <w:rFonts w:ascii="Arial" w:hAnsi="Arial" w:cs="Arial"/>
          <w:color w:val="404040"/>
          <w:sz w:val="20"/>
          <w:szCs w:val="20"/>
        </w:rPr>
        <w:t>2</w:t>
      </w:r>
      <w:r>
        <w:rPr>
          <w:rFonts w:ascii="Arial" w:hAnsi="Arial" w:cs="Arial"/>
          <w:color w:val="404040"/>
          <w:sz w:val="20"/>
          <w:szCs w:val="20"/>
        </w:rPr>
        <w:t>维占用网格。单元格中的每个</w:t>
      </w:r>
      <w:r>
        <w:rPr>
          <w:rFonts w:ascii="Arial" w:hAnsi="Arial" w:cs="Arial"/>
          <w:color w:val="404040"/>
          <w:sz w:val="20"/>
          <w:szCs w:val="20"/>
        </w:rPr>
        <w:t xml:space="preserve"> grid </w:t>
      </w:r>
      <w:r>
        <w:rPr>
          <w:rFonts w:ascii="Arial" w:hAnsi="Arial" w:cs="Arial"/>
          <w:color w:val="404040"/>
          <w:sz w:val="20"/>
          <w:szCs w:val="20"/>
        </w:rPr>
        <w:t>都有介于</w:t>
      </w:r>
      <w:r>
        <w:rPr>
          <w:rFonts w:ascii="Arial" w:hAnsi="Arial" w:cs="Arial"/>
          <w:color w:val="404040"/>
          <w:sz w:val="20"/>
          <w:szCs w:val="20"/>
        </w:rPr>
        <w:t>0</w:t>
      </w:r>
      <w:r>
        <w:rPr>
          <w:rFonts w:ascii="Arial" w:hAnsi="Arial" w:cs="Arial"/>
          <w:color w:val="404040"/>
          <w:sz w:val="20"/>
          <w:szCs w:val="20"/>
        </w:rPr>
        <w:t>和</w:t>
      </w:r>
      <w:r>
        <w:rPr>
          <w:rFonts w:ascii="Arial" w:hAnsi="Arial" w:cs="Arial"/>
          <w:color w:val="404040"/>
          <w:sz w:val="20"/>
          <w:szCs w:val="20"/>
        </w:rPr>
        <w:t>1</w:t>
      </w:r>
      <w:r>
        <w:rPr>
          <w:rFonts w:ascii="Arial" w:hAnsi="Arial" w:cs="Arial"/>
          <w:color w:val="404040"/>
          <w:sz w:val="20"/>
          <w:szCs w:val="20"/>
        </w:rPr>
        <w:t>之间的值</w:t>
      </w:r>
      <w:r>
        <w:rPr>
          <w:rFonts w:ascii="Arial" w:hAnsi="Arial" w:cs="Arial"/>
          <w:color w:val="404040"/>
          <w:sz w:val="20"/>
          <w:szCs w:val="20"/>
        </w:rPr>
        <w:t xml:space="preserve">, </w:t>
      </w:r>
      <w:r>
        <w:rPr>
          <w:rFonts w:ascii="Arial" w:hAnsi="Arial" w:cs="Arial"/>
          <w:color w:val="404040"/>
          <w:sz w:val="20"/>
          <w:szCs w:val="20"/>
        </w:rPr>
        <w:t>表示在单元格中导航的开销。障碍有更高的成本</w:t>
      </w:r>
      <w:r>
        <w:rPr>
          <w:rFonts w:ascii="Arial" w:hAnsi="Arial" w:cs="Arial"/>
          <w:color w:val="404040"/>
          <w:sz w:val="20"/>
          <w:szCs w:val="20"/>
        </w:rPr>
        <w:t xml:space="preserve">, </w:t>
      </w:r>
      <w:r>
        <w:rPr>
          <w:rFonts w:ascii="Arial" w:hAnsi="Arial" w:cs="Arial"/>
          <w:color w:val="404040"/>
          <w:sz w:val="20"/>
          <w:szCs w:val="20"/>
        </w:rPr>
        <w:t>而自由空间则成本较低。如果单元格的成本高于</w:t>
      </w:r>
      <w:r>
        <w:rPr>
          <w:rStyle w:val="HTML1"/>
          <w:rFonts w:ascii="Consolas" w:hAnsi="Consolas"/>
          <w:color w:val="404040"/>
        </w:rPr>
        <w:t>OccupiedThreshold</w:t>
      </w:r>
      <w:r>
        <w:rPr>
          <w:rFonts w:ascii="Arial" w:hAnsi="Arial" w:cs="Arial"/>
          <w:color w:val="404040"/>
          <w:sz w:val="20"/>
          <w:szCs w:val="20"/>
        </w:rPr>
        <w:t>属性</w:t>
      </w:r>
      <w:r>
        <w:rPr>
          <w:rFonts w:ascii="Arial" w:hAnsi="Arial" w:cs="Arial"/>
          <w:color w:val="404040"/>
          <w:sz w:val="20"/>
          <w:szCs w:val="20"/>
        </w:rPr>
        <w:t xml:space="preserve">, </w:t>
      </w:r>
      <w:r>
        <w:rPr>
          <w:rFonts w:ascii="Arial" w:hAnsi="Arial" w:cs="Arial"/>
          <w:color w:val="404040"/>
          <w:sz w:val="20"/>
          <w:szCs w:val="20"/>
        </w:rPr>
        <w:t>则被视为障碍</w:t>
      </w:r>
      <w:r>
        <w:rPr>
          <w:rFonts w:ascii="Arial" w:hAnsi="Arial" w:cs="Arial"/>
          <w:color w:val="404040"/>
          <w:sz w:val="20"/>
          <w:szCs w:val="20"/>
        </w:rPr>
        <w:t xml:space="preserve">, </w:t>
      </w:r>
      <w:r>
        <w:rPr>
          <w:rFonts w:ascii="Arial" w:hAnsi="Arial" w:cs="Arial"/>
          <w:color w:val="404040"/>
          <w:sz w:val="20"/>
          <w:szCs w:val="20"/>
        </w:rPr>
        <w:t>如果其成本低于</w:t>
      </w:r>
      <w:r>
        <w:rPr>
          <w:rStyle w:val="HTML1"/>
          <w:rFonts w:ascii="Consolas" w:hAnsi="Consolas"/>
          <w:color w:val="404040"/>
        </w:rPr>
        <w:t>FreeThreshold</w:t>
      </w:r>
      <w:r>
        <w:rPr>
          <w:rFonts w:ascii="Arial" w:hAnsi="Arial" w:cs="Arial"/>
          <w:color w:val="404040"/>
          <w:sz w:val="20"/>
          <w:szCs w:val="20"/>
        </w:rPr>
        <w:t>属性</w:t>
      </w:r>
      <w:r>
        <w:rPr>
          <w:rFonts w:ascii="Arial" w:hAnsi="Arial" w:cs="Arial"/>
          <w:color w:val="404040"/>
          <w:sz w:val="20"/>
          <w:szCs w:val="20"/>
        </w:rPr>
        <w:t xml:space="preserve">, </w:t>
      </w:r>
      <w:r>
        <w:rPr>
          <w:rFonts w:ascii="Arial" w:hAnsi="Arial" w:cs="Arial"/>
          <w:color w:val="404040"/>
          <w:sz w:val="20"/>
          <w:szCs w:val="20"/>
        </w:rPr>
        <w:t>则为空。</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costmap</w:t>
      </w:r>
      <w:r>
        <w:rPr>
          <w:rFonts w:ascii="Arial" w:hAnsi="Arial" w:cs="Arial"/>
          <w:color w:val="404040"/>
          <w:sz w:val="20"/>
          <w:szCs w:val="20"/>
        </w:rPr>
        <w:t>覆盖整个</w:t>
      </w:r>
      <w:r>
        <w:rPr>
          <w:rFonts w:ascii="Arial" w:hAnsi="Arial" w:cs="Arial"/>
          <w:color w:val="404040"/>
          <w:sz w:val="20"/>
          <w:szCs w:val="20"/>
        </w:rPr>
        <w:t>75</w:t>
      </w:r>
      <w:r>
        <w:rPr>
          <w:rFonts w:ascii="Arial" w:hAnsi="Arial" w:cs="Arial"/>
          <w:color w:val="404040"/>
          <w:sz w:val="20"/>
          <w:szCs w:val="20"/>
        </w:rPr>
        <w:t>米</w:t>
      </w:r>
      <w:r>
        <w:rPr>
          <w:rFonts w:ascii="Arial" w:hAnsi="Arial" w:cs="Arial"/>
          <w:color w:val="404040"/>
          <w:sz w:val="20"/>
          <w:szCs w:val="20"/>
        </w:rPr>
        <w:t>50</w:t>
      </w:r>
      <w:r>
        <w:rPr>
          <w:rFonts w:ascii="Arial" w:hAnsi="Arial" w:cs="Arial"/>
          <w:color w:val="404040"/>
          <w:sz w:val="20"/>
          <w:szCs w:val="20"/>
        </w:rPr>
        <w:t>米的停车场面积</w:t>
      </w:r>
      <w:r>
        <w:rPr>
          <w:rFonts w:ascii="Arial" w:hAnsi="Arial" w:cs="Arial"/>
          <w:color w:val="404040"/>
          <w:sz w:val="20"/>
          <w:szCs w:val="20"/>
        </w:rPr>
        <w:t xml:space="preserve">, </w:t>
      </w:r>
      <w:r>
        <w:rPr>
          <w:rFonts w:ascii="Arial" w:hAnsi="Arial" w:cs="Arial"/>
          <w:color w:val="404040"/>
          <w:sz w:val="20"/>
          <w:szCs w:val="20"/>
        </w:rPr>
        <w:t>分为</w:t>
      </w:r>
      <w:r>
        <w:rPr>
          <w:rFonts w:ascii="Arial" w:hAnsi="Arial" w:cs="Arial"/>
          <w:color w:val="404040"/>
          <w:sz w:val="20"/>
          <w:szCs w:val="20"/>
        </w:rPr>
        <w:t xml:space="preserve"> 0.5m 0.5m </w:t>
      </w:r>
      <w:r>
        <w:rPr>
          <w:rFonts w:ascii="Arial" w:hAnsi="Arial" w:cs="Arial"/>
          <w:color w:val="404040"/>
          <w:sz w:val="20"/>
          <w:szCs w:val="20"/>
        </w:rPr>
        <w:t>方形细胞。</w:t>
      </w:r>
    </w:p>
    <w:p w:rsidR="00A90337" w:rsidRDefault="00A90337" w:rsidP="00A90337">
      <w:pPr>
        <w:pStyle w:val="HTML"/>
        <w:rPr>
          <w:rFonts w:ascii="Consolas" w:hAnsi="Consolas"/>
          <w:color w:val="404040"/>
        </w:rPr>
      </w:pPr>
      <w:proofErr w:type="gramStart"/>
      <w:r>
        <w:rPr>
          <w:rFonts w:ascii="Consolas" w:hAnsi="Consolas"/>
          <w:color w:val="404040"/>
        </w:rPr>
        <w:t>costmap.MapExtent</w:t>
      </w:r>
      <w:proofErr w:type="gramEnd"/>
      <w:r>
        <w:rPr>
          <w:rFonts w:ascii="Consolas" w:hAnsi="Consolas"/>
          <w:color w:val="404040"/>
        </w:rPr>
        <w:t xml:space="preserve"> </w:t>
      </w:r>
      <w:r>
        <w:rPr>
          <w:rFonts w:ascii="Consolas" w:hAnsi="Consolas"/>
          <w:color w:val="228B22"/>
        </w:rPr>
        <w:t>% [x, y, width, height] in meters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proofErr w:type="gramStart"/>
      <w:r>
        <w:rPr>
          <w:rFonts w:ascii="Consolas" w:hAnsi="Consolas"/>
          <w:color w:val="404040"/>
        </w:rPr>
        <w:lastRenderedPageBreak/>
        <w:t>costmap.CellSize</w:t>
      </w:r>
      <w:proofErr w:type="gramEnd"/>
      <w:r>
        <w:rPr>
          <w:rFonts w:ascii="Consolas" w:hAnsi="Consolas"/>
          <w:color w:val="404040"/>
        </w:rPr>
        <w:t xml:space="preserve">    </w:t>
      </w:r>
      <w:r>
        <w:rPr>
          <w:rFonts w:ascii="Consolas" w:hAnsi="Consolas"/>
          <w:color w:val="228B22"/>
        </w:rPr>
        <w:t>% cell size in meters</w:t>
      </w:r>
    </w:p>
    <w:p w:rsidR="00A90337" w:rsidRDefault="00A90337" w:rsidP="00A90337">
      <w:pPr>
        <w:pStyle w:val="HTML"/>
        <w:rPr>
          <w:rFonts w:ascii="Consolas" w:hAnsi="Consolas"/>
          <w:color w:val="404040"/>
        </w:rPr>
      </w:pPr>
      <w:r>
        <w:rPr>
          <w:rFonts w:ascii="Consolas" w:hAnsi="Consolas"/>
          <w:color w:val="404040"/>
        </w:rPr>
        <w:t>ans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0    75     0    50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ans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0.5000</w:t>
      </w:r>
    </w:p>
    <w:p w:rsidR="00A90337" w:rsidRDefault="00A90337" w:rsidP="00A90337">
      <w:pPr>
        <w:pStyle w:val="HTML"/>
        <w:rPr>
          <w:rFonts w:ascii="Consolas" w:hAnsi="Consolas"/>
          <w:color w:val="404040"/>
        </w:rPr>
      </w:pP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w:t>
      </w:r>
      <w:hyperlink r:id="rId89" w:history="1">
        <w:r>
          <w:rPr>
            <w:rStyle w:val="HTML1"/>
            <w:rFonts w:ascii="Consolas" w:hAnsi="Consolas"/>
            <w:color w:val="004B87"/>
          </w:rPr>
          <w:t>vehicleDimensions</w:t>
        </w:r>
      </w:hyperlink>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用于存储将自动停放的车辆的尺寸。还要定义车辆的最大转向角度。此值确定运动规划和控制期间转弯半径的限制。</w:t>
      </w:r>
    </w:p>
    <w:p w:rsidR="00A90337" w:rsidRDefault="00A90337" w:rsidP="00A90337">
      <w:pPr>
        <w:pStyle w:val="HTML"/>
        <w:rPr>
          <w:rFonts w:ascii="Consolas" w:hAnsi="Consolas"/>
          <w:color w:val="404040"/>
        </w:rPr>
      </w:pPr>
      <w:r>
        <w:rPr>
          <w:rFonts w:ascii="Consolas" w:hAnsi="Consolas"/>
          <w:color w:val="404040"/>
        </w:rPr>
        <w:t>vehicleDims      = vehicleDimensions;</w:t>
      </w:r>
    </w:p>
    <w:p w:rsidR="00A90337" w:rsidRDefault="00A90337" w:rsidP="00A90337">
      <w:pPr>
        <w:pStyle w:val="HTML"/>
        <w:rPr>
          <w:rFonts w:ascii="Consolas" w:hAnsi="Consolas"/>
          <w:color w:val="404040"/>
        </w:rPr>
      </w:pPr>
      <w:r>
        <w:rPr>
          <w:rFonts w:ascii="Consolas" w:hAnsi="Consolas"/>
          <w:color w:val="404040"/>
        </w:rPr>
        <w:t xml:space="preserve">maxSteeringAngle = 35; </w:t>
      </w:r>
      <w:r>
        <w:rPr>
          <w:rFonts w:ascii="Consolas" w:hAnsi="Consolas"/>
          <w:color w:val="228B22"/>
        </w:rPr>
        <w:t>% in degrees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使用车辆的尺寸更新代价地图的</w:t>
      </w:r>
      <w:r>
        <w:rPr>
          <w:rStyle w:val="HTML1"/>
          <w:rFonts w:ascii="Consolas" w:hAnsi="Consolas"/>
          <w:color w:val="404040"/>
        </w:rPr>
        <w:t>VehicleDimensions</w:t>
      </w:r>
      <w:r>
        <w:rPr>
          <w:rFonts w:ascii="Arial" w:hAnsi="Arial" w:cs="Arial"/>
          <w:color w:val="404040"/>
          <w:sz w:val="20"/>
          <w:szCs w:val="20"/>
        </w:rPr>
        <w:t>属性以停放。</w:t>
      </w:r>
      <w:proofErr w:type="gramStart"/>
      <w:r>
        <w:rPr>
          <w:rFonts w:ascii="Arial" w:hAnsi="Arial" w:cs="Arial"/>
          <w:color w:val="404040"/>
          <w:sz w:val="20"/>
          <w:szCs w:val="20"/>
        </w:rPr>
        <w:t>此设置</w:t>
      </w:r>
      <w:proofErr w:type="gramEnd"/>
      <w:r>
        <w:rPr>
          <w:rFonts w:ascii="Arial" w:hAnsi="Arial" w:cs="Arial"/>
          <w:color w:val="404040"/>
          <w:sz w:val="20"/>
          <w:szCs w:val="20"/>
        </w:rPr>
        <w:t>可调整地图中围绕障碍物的范围</w:t>
      </w:r>
      <w:r>
        <w:rPr>
          <w:rFonts w:ascii="Arial" w:hAnsi="Arial" w:cs="Arial"/>
          <w:color w:val="404040"/>
          <w:sz w:val="20"/>
          <w:szCs w:val="20"/>
        </w:rPr>
        <w:t xml:space="preserve">, </w:t>
      </w:r>
      <w:r>
        <w:rPr>
          <w:rFonts w:ascii="Arial" w:hAnsi="Arial" w:cs="Arial"/>
          <w:color w:val="404040"/>
          <w:sz w:val="20"/>
          <w:szCs w:val="20"/>
        </w:rPr>
        <w:t>以对应停放车辆的大小</w:t>
      </w:r>
      <w:r>
        <w:rPr>
          <w:rFonts w:ascii="Arial" w:hAnsi="Arial" w:cs="Arial"/>
          <w:color w:val="404040"/>
          <w:sz w:val="20"/>
          <w:szCs w:val="20"/>
        </w:rPr>
        <w:t xml:space="preserve">, </w:t>
      </w:r>
      <w:r>
        <w:rPr>
          <w:rFonts w:ascii="Arial" w:hAnsi="Arial" w:cs="Arial"/>
          <w:color w:val="404040"/>
          <w:sz w:val="20"/>
          <w:szCs w:val="20"/>
        </w:rPr>
        <w:t>确保通过停车场找到无碰撞路径。</w:t>
      </w:r>
    </w:p>
    <w:p w:rsidR="00A90337" w:rsidRDefault="00A90337" w:rsidP="00A90337">
      <w:pPr>
        <w:pStyle w:val="HTML"/>
        <w:rPr>
          <w:rFonts w:ascii="Consolas" w:hAnsi="Consolas"/>
          <w:color w:val="404040"/>
        </w:rPr>
      </w:pPr>
      <w:proofErr w:type="gramStart"/>
      <w:r>
        <w:rPr>
          <w:rFonts w:ascii="Consolas" w:hAnsi="Consolas"/>
          <w:color w:val="404040"/>
        </w:rPr>
        <w:t>costmap.VehicleDimensions</w:t>
      </w:r>
      <w:proofErr w:type="gramEnd"/>
      <w:r>
        <w:rPr>
          <w:rFonts w:ascii="Consolas" w:hAnsi="Consolas"/>
          <w:color w:val="404040"/>
        </w:rPr>
        <w:t xml:space="preserve"> = vehicleDims;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定义车辆的开始</w:t>
      </w:r>
      <w:del w:id="189" w:author="Young Jiang" w:date="2019-01-02T01:45:00Z">
        <w:r w:rsidDel="006471F8">
          <w:rPr>
            <w:rFonts w:ascii="Arial" w:hAnsi="Arial" w:cs="Arial"/>
            <w:color w:val="404040"/>
            <w:sz w:val="20"/>
            <w:szCs w:val="20"/>
          </w:rPr>
          <w:delText>姿势</w:delText>
        </w:r>
      </w:del>
      <w:ins w:id="190" w:author="Young Jiang" w:date="2019-01-02T01:45:00Z">
        <w:r w:rsidR="006471F8">
          <w:rPr>
            <w:rFonts w:ascii="Arial" w:hAnsi="Arial" w:cs="Arial"/>
            <w:color w:val="404040"/>
            <w:sz w:val="20"/>
            <w:szCs w:val="20"/>
          </w:rPr>
          <w:t>状态</w:t>
        </w:r>
      </w:ins>
      <w:r>
        <w:rPr>
          <w:rFonts w:ascii="Arial" w:hAnsi="Arial" w:cs="Arial"/>
          <w:color w:val="404040"/>
          <w:sz w:val="20"/>
          <w:szCs w:val="20"/>
        </w:rPr>
        <w:t>。这个</w:t>
      </w:r>
      <w:del w:id="191" w:author="Young Jiang" w:date="2019-01-02T01:45:00Z">
        <w:r w:rsidDel="006471F8">
          <w:rPr>
            <w:rFonts w:ascii="Arial" w:hAnsi="Arial" w:cs="Arial"/>
            <w:color w:val="404040"/>
            <w:sz w:val="20"/>
            <w:szCs w:val="20"/>
          </w:rPr>
          <w:delText>姿势</w:delText>
        </w:r>
      </w:del>
      <w:ins w:id="192" w:author="Young Jiang" w:date="2019-01-02T01:45:00Z">
        <w:r w:rsidR="006471F8">
          <w:rPr>
            <w:rFonts w:ascii="Arial" w:hAnsi="Arial" w:cs="Arial"/>
            <w:color w:val="404040"/>
            <w:sz w:val="20"/>
            <w:szCs w:val="20"/>
          </w:rPr>
          <w:t>状态</w:t>
        </w:r>
      </w:ins>
      <w:r>
        <w:rPr>
          <w:rFonts w:ascii="Arial" w:hAnsi="Arial" w:cs="Arial"/>
          <w:color w:val="404040"/>
          <w:sz w:val="20"/>
          <w:szCs w:val="20"/>
        </w:rPr>
        <w:t>是通过本地化获得的</w:t>
      </w:r>
      <w:r>
        <w:rPr>
          <w:rFonts w:ascii="Arial" w:hAnsi="Arial" w:cs="Arial"/>
          <w:color w:val="404040"/>
          <w:sz w:val="20"/>
          <w:szCs w:val="20"/>
        </w:rPr>
        <w:t xml:space="preserve">, </w:t>
      </w:r>
      <w:r>
        <w:rPr>
          <w:rFonts w:ascii="Arial" w:hAnsi="Arial" w:cs="Arial"/>
          <w:color w:val="404040"/>
          <w:sz w:val="20"/>
          <w:szCs w:val="20"/>
        </w:rPr>
        <w:t>这是为了简单起见而被排除在这个例子中的。车辆</w:t>
      </w:r>
      <w:del w:id="193" w:author="Young Jiang" w:date="2019-01-02T01:45:00Z">
        <w:r w:rsidDel="006471F8">
          <w:rPr>
            <w:rFonts w:ascii="Arial" w:hAnsi="Arial" w:cs="Arial"/>
            <w:color w:val="404040"/>
            <w:sz w:val="20"/>
            <w:szCs w:val="20"/>
          </w:rPr>
          <w:delText>姿势</w:delText>
        </w:r>
      </w:del>
      <w:ins w:id="194" w:author="Young Jiang" w:date="2019-01-02T01:45:00Z">
        <w:r w:rsidR="006471F8">
          <w:rPr>
            <w:rFonts w:ascii="Arial" w:hAnsi="Arial" w:cs="Arial"/>
            <w:color w:val="404040"/>
            <w:sz w:val="20"/>
            <w:szCs w:val="20"/>
          </w:rPr>
          <w:t>状态</w:t>
        </w:r>
      </w:ins>
      <w:r>
        <w:rPr>
          <w:rFonts w:ascii="Arial" w:hAnsi="Arial" w:cs="Arial"/>
          <w:color w:val="404040"/>
          <w:sz w:val="20"/>
          <w:szCs w:val="20"/>
        </w:rPr>
        <w:t>被指定为</w:t>
      </w:r>
      <w:r>
        <w:rPr>
          <w:rFonts w:ascii="Times New Roman" w:hAnsi="Times New Roman" w:cs="Times New Roman"/>
          <w:noProof/>
          <w:color w:val="404040"/>
          <w:sz w:val="20"/>
          <w:szCs w:val="20"/>
        </w:rPr>
        <w:drawing>
          <wp:inline distT="0" distB="0" distL="0" distR="0" wp14:anchorId="14B66F05" wp14:editId="35CDDC3F">
            <wp:extent cx="400050" cy="142875"/>
            <wp:effectExtent l="0" t="0" r="0" b="9525"/>
            <wp:docPr id="30" name="图片 30" descr="https://www.mathworks.com/help/examples/driving/win64/ParkingValetExample_eq13917882201916318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driving/win64/ParkingValetExample_eq139178822019163180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 cy="142875"/>
                    </a:xfrm>
                    <a:prstGeom prst="rect">
                      <a:avLst/>
                    </a:prstGeom>
                    <a:noFill/>
                    <a:ln>
                      <a:noFill/>
                    </a:ln>
                  </pic:spPr>
                </pic:pic>
              </a:graphicData>
            </a:graphic>
          </wp:inline>
        </w:drawing>
      </w:r>
      <w:r>
        <w:rPr>
          <w:rFonts w:ascii="Arial" w:hAnsi="Arial" w:cs="Arial"/>
          <w:color w:val="404040"/>
          <w:sz w:val="20"/>
          <w:szCs w:val="20"/>
        </w:rPr>
        <w:t xml:space="preserve">, </w:t>
      </w:r>
      <w:r>
        <w:rPr>
          <w:rFonts w:ascii="Arial" w:hAnsi="Arial" w:cs="Arial"/>
          <w:color w:val="404040"/>
          <w:sz w:val="20"/>
          <w:szCs w:val="20"/>
        </w:rPr>
        <w:t>在世界坐标中。</w:t>
      </w:r>
      <w:r>
        <w:rPr>
          <w:rFonts w:ascii="Times New Roman" w:hAnsi="Times New Roman" w:cs="Times New Roman"/>
          <w:noProof/>
          <w:color w:val="404040"/>
          <w:sz w:val="20"/>
          <w:szCs w:val="20"/>
        </w:rPr>
        <w:drawing>
          <wp:inline distT="0" distB="0" distL="0" distR="0" wp14:anchorId="35873707" wp14:editId="1F56CEBA">
            <wp:extent cx="304800" cy="142875"/>
            <wp:effectExtent l="0" t="0" r="0" b="9525"/>
            <wp:docPr id="29" name="图片 29" descr="https://www.mathworks.com/help/examples/driving/win64/ParkingValetExample_eq18047527249248817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driving/win64/ParkingValetExample_eq1804752724924881777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Pr>
          <w:rFonts w:ascii="Arial" w:hAnsi="Arial" w:cs="Arial"/>
          <w:color w:val="404040"/>
          <w:sz w:val="20"/>
          <w:szCs w:val="20"/>
        </w:rPr>
        <w:t>代表汽车后桥中心在世界坐标系中的位置。</w:t>
      </w:r>
      <w:r>
        <w:rPr>
          <w:rFonts w:ascii="Times New Roman" w:hAnsi="Times New Roman" w:cs="Times New Roman"/>
          <w:noProof/>
          <w:color w:val="404040"/>
          <w:sz w:val="20"/>
          <w:szCs w:val="20"/>
        </w:rPr>
        <w:drawing>
          <wp:inline distT="0" distB="0" distL="0" distR="0" wp14:anchorId="60457E79" wp14:editId="6511DE0B">
            <wp:extent cx="66675" cy="104775"/>
            <wp:effectExtent l="0" t="0" r="9525" b="9525"/>
            <wp:docPr id="28" name="图片 28" descr="https://www.mathworks.com/help/examples/driving/win64/ParkingValetExample_eq08288499342375314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driving/win64/ParkingValetExample_eq0828849934237531472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Arial" w:hAnsi="Arial" w:cs="Arial"/>
          <w:color w:val="404040"/>
          <w:sz w:val="20"/>
          <w:szCs w:val="20"/>
        </w:rPr>
        <w:t>表示车辆相对于世界</w:t>
      </w:r>
      <w:r>
        <w:rPr>
          <w:rFonts w:ascii="Arial" w:hAnsi="Arial" w:cs="Arial"/>
          <w:color w:val="404040"/>
          <w:sz w:val="20"/>
          <w:szCs w:val="20"/>
        </w:rPr>
        <w:t xml:space="preserve"> X </w:t>
      </w:r>
      <w:r>
        <w:rPr>
          <w:rFonts w:ascii="Arial" w:hAnsi="Arial" w:cs="Arial"/>
          <w:color w:val="404040"/>
          <w:sz w:val="20"/>
          <w:szCs w:val="20"/>
        </w:rPr>
        <w:t>轴的方向。有关详细信息</w:t>
      </w:r>
      <w:r>
        <w:rPr>
          <w:rFonts w:ascii="Arial" w:hAnsi="Arial" w:cs="Arial"/>
          <w:color w:val="404040"/>
          <w:sz w:val="20"/>
          <w:szCs w:val="20"/>
        </w:rPr>
        <w:t xml:space="preserve">, </w:t>
      </w:r>
      <w:r>
        <w:rPr>
          <w:rFonts w:ascii="Arial" w:hAnsi="Arial" w:cs="Arial"/>
          <w:color w:val="404040"/>
          <w:sz w:val="20"/>
          <w:szCs w:val="20"/>
        </w:rPr>
        <w:t>请参阅</w:t>
      </w:r>
      <w:hyperlink r:id="rId93" w:history="1">
        <w:r>
          <w:rPr>
            <w:rStyle w:val="a3"/>
            <w:rFonts w:ascii="Arial" w:hAnsi="Arial" w:cs="Arial"/>
            <w:color w:val="004B87"/>
            <w:sz w:val="20"/>
            <w:szCs w:val="20"/>
          </w:rPr>
          <w:t>自动驾驶系统工具箱中的坐标系</w:t>
        </w:r>
      </w:hyperlink>
      <w:r>
        <w:rPr>
          <w:rFonts w:ascii="Arial" w:hAnsi="Arial" w:cs="Arial"/>
          <w:color w:val="404040"/>
          <w:sz w:val="20"/>
          <w:szCs w:val="20"/>
        </w:rPr>
        <w:t>.</w:t>
      </w:r>
    </w:p>
    <w:p w:rsidR="00A90337" w:rsidRDefault="00A90337" w:rsidP="00A90337">
      <w:pPr>
        <w:pStyle w:val="HTML"/>
        <w:rPr>
          <w:rFonts w:ascii="Consolas" w:hAnsi="Consolas"/>
          <w:color w:val="404040"/>
        </w:rPr>
      </w:pPr>
      <w:r>
        <w:rPr>
          <w:rFonts w:ascii="Consolas" w:hAnsi="Consolas"/>
          <w:color w:val="404040"/>
        </w:rPr>
        <w:t xml:space="preserve">currentPose = [4 12 0]; </w:t>
      </w:r>
      <w:r>
        <w:rPr>
          <w:rFonts w:ascii="Consolas" w:hAnsi="Consolas"/>
          <w:color w:val="228B22"/>
        </w:rPr>
        <w:t>% [x, y, theta]</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行为层</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规划涉及将所有相关信息组织到分层层中。每个连续</w:t>
      </w:r>
      <w:proofErr w:type="gramStart"/>
      <w:r>
        <w:rPr>
          <w:rFonts w:ascii="Arial" w:hAnsi="Arial" w:cs="Arial"/>
          <w:color w:val="404040"/>
          <w:sz w:val="20"/>
          <w:szCs w:val="20"/>
        </w:rPr>
        <w:t>层负责更</w:t>
      </w:r>
      <w:proofErr w:type="gramEnd"/>
      <w:r>
        <w:rPr>
          <w:rFonts w:ascii="Arial" w:hAnsi="Arial" w:cs="Arial"/>
          <w:color w:val="404040"/>
          <w:sz w:val="20"/>
          <w:szCs w:val="20"/>
        </w:rPr>
        <w:t>细粒度的任务。行为层</w:t>
      </w:r>
      <w:r>
        <w:rPr>
          <w:rFonts w:ascii="Arial" w:hAnsi="Arial" w:cs="Arial"/>
          <w:color w:val="404040"/>
          <w:sz w:val="20"/>
          <w:szCs w:val="20"/>
        </w:rPr>
        <w:t xml:space="preserve"> [1] </w:t>
      </w:r>
      <w:r>
        <w:rPr>
          <w:rFonts w:ascii="Arial" w:hAnsi="Arial" w:cs="Arial"/>
          <w:color w:val="404040"/>
          <w:sz w:val="20"/>
          <w:szCs w:val="20"/>
        </w:rPr>
        <w:t>位于此堆栈的顶部。它负责通过提供一系列导航任务来激活和管理任务的不同部分。行为层从系统的所有相关部分汇编信息</w:t>
      </w:r>
      <w:r>
        <w:rPr>
          <w:rFonts w:ascii="Arial" w:hAnsi="Arial" w:cs="Arial"/>
          <w:color w:val="404040"/>
          <w:sz w:val="20"/>
          <w:szCs w:val="20"/>
        </w:rPr>
        <w:t xml:space="preserve">, </w:t>
      </w:r>
      <w:r>
        <w:rPr>
          <w:rFonts w:ascii="Arial" w:hAnsi="Arial" w:cs="Arial"/>
          <w:color w:val="404040"/>
          <w:sz w:val="20"/>
          <w:szCs w:val="20"/>
        </w:rPr>
        <w:t>包括</w:t>
      </w:r>
      <w:r>
        <w:rPr>
          <w:rFonts w:ascii="Arial" w:hAnsi="Arial" w:cs="Arial"/>
          <w:color w:val="404040"/>
          <w:sz w:val="20"/>
          <w:szCs w:val="20"/>
        </w:rPr>
        <w:t>:</w:t>
      </w:r>
    </w:p>
    <w:p w:rsidR="00A90337" w:rsidRDefault="00A90337" w:rsidP="00A90337">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本地化</w:t>
      </w:r>
      <w:r>
        <w:rPr>
          <w:rFonts w:ascii="Arial" w:hAnsi="Arial" w:cs="Arial"/>
          <w:color w:val="404040"/>
          <w:sz w:val="20"/>
          <w:szCs w:val="20"/>
        </w:rPr>
        <w:t xml:space="preserve">: </w:t>
      </w:r>
      <w:r>
        <w:rPr>
          <w:rFonts w:ascii="Arial" w:hAnsi="Arial" w:cs="Arial"/>
          <w:color w:val="404040"/>
          <w:sz w:val="20"/>
          <w:szCs w:val="20"/>
        </w:rPr>
        <w:t>行为层检查本地化模块</w:t>
      </w:r>
      <w:r>
        <w:rPr>
          <w:rFonts w:ascii="Arial" w:hAnsi="Arial" w:cs="Arial"/>
          <w:color w:val="404040"/>
          <w:sz w:val="20"/>
          <w:szCs w:val="20"/>
        </w:rPr>
        <w:t xml:space="preserve">, </w:t>
      </w:r>
      <w:r>
        <w:rPr>
          <w:rFonts w:ascii="Arial" w:hAnsi="Arial" w:cs="Arial"/>
          <w:color w:val="404040"/>
          <w:sz w:val="20"/>
          <w:szCs w:val="20"/>
        </w:rPr>
        <w:t>估计车辆的当前位置。</w:t>
      </w:r>
    </w:p>
    <w:p w:rsidR="00A90337" w:rsidRDefault="00A90337" w:rsidP="00A90337">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环境模型</w:t>
      </w:r>
      <w:r>
        <w:rPr>
          <w:rFonts w:ascii="Arial" w:hAnsi="Arial" w:cs="Arial"/>
          <w:color w:val="404040"/>
          <w:sz w:val="20"/>
          <w:szCs w:val="20"/>
        </w:rPr>
        <w:t xml:space="preserve">: </w:t>
      </w:r>
      <w:r>
        <w:rPr>
          <w:rFonts w:ascii="Arial" w:hAnsi="Arial" w:cs="Arial"/>
          <w:color w:val="404040"/>
          <w:sz w:val="20"/>
          <w:szCs w:val="20"/>
        </w:rPr>
        <w:t>感知和传感器融合系统报告车辆周围环境的地图。</w:t>
      </w:r>
    </w:p>
    <w:p w:rsidR="00A90337" w:rsidRDefault="00A90337" w:rsidP="00A90337">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确定停车点</w:t>
      </w:r>
      <w:r>
        <w:rPr>
          <w:rFonts w:ascii="Arial" w:hAnsi="Arial" w:cs="Arial"/>
          <w:color w:val="404040"/>
          <w:sz w:val="20"/>
          <w:szCs w:val="20"/>
        </w:rPr>
        <w:t xml:space="preserve">: </w:t>
      </w:r>
      <w:r>
        <w:rPr>
          <w:rFonts w:ascii="Arial" w:hAnsi="Arial" w:cs="Arial"/>
          <w:color w:val="404040"/>
          <w:sz w:val="20"/>
          <w:szCs w:val="20"/>
        </w:rPr>
        <w:t>行为层分析地图以确定最近的可用停车位。</w:t>
      </w:r>
    </w:p>
    <w:p w:rsidR="00A90337" w:rsidRDefault="00A90337" w:rsidP="00A90337">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查找全局路由</w:t>
      </w:r>
      <w:r>
        <w:rPr>
          <w:rFonts w:ascii="Arial" w:hAnsi="Arial" w:cs="Arial"/>
          <w:color w:val="404040"/>
          <w:sz w:val="20"/>
          <w:szCs w:val="20"/>
        </w:rPr>
        <w:t xml:space="preserve">: </w:t>
      </w:r>
      <w:r>
        <w:rPr>
          <w:rFonts w:ascii="Arial" w:hAnsi="Arial" w:cs="Arial"/>
          <w:color w:val="404040"/>
          <w:sz w:val="20"/>
          <w:szCs w:val="20"/>
        </w:rPr>
        <w:t>路由模块通过从映射服务或</w:t>
      </w:r>
      <w:r>
        <w:rPr>
          <w:rFonts w:ascii="Arial" w:hAnsi="Arial" w:cs="Arial"/>
          <w:color w:val="404040"/>
          <w:sz w:val="20"/>
          <w:szCs w:val="20"/>
        </w:rPr>
        <w:t xml:space="preserve"> V2X </w:t>
      </w:r>
      <w:r>
        <w:rPr>
          <w:rFonts w:ascii="Arial" w:hAnsi="Arial" w:cs="Arial"/>
          <w:color w:val="404040"/>
          <w:sz w:val="20"/>
          <w:szCs w:val="20"/>
        </w:rPr>
        <w:t>基础结构获取的道路网络计算全局路由。将全球路由分解为一系列道路链接</w:t>
      </w:r>
      <w:r>
        <w:rPr>
          <w:rFonts w:ascii="Arial" w:hAnsi="Arial" w:cs="Arial"/>
          <w:color w:val="404040"/>
          <w:sz w:val="20"/>
          <w:szCs w:val="20"/>
        </w:rPr>
        <w:t xml:space="preserve">, </w:t>
      </w:r>
      <w:r>
        <w:rPr>
          <w:rFonts w:ascii="Arial" w:hAnsi="Arial" w:cs="Arial"/>
          <w:color w:val="404040"/>
          <w:sz w:val="20"/>
          <w:szCs w:val="20"/>
        </w:rPr>
        <w:t>可以以不同的方式规划每个链接的轨迹。例如</w:t>
      </w:r>
      <w:r>
        <w:rPr>
          <w:rFonts w:ascii="Arial" w:hAnsi="Arial" w:cs="Arial"/>
          <w:color w:val="404040"/>
          <w:sz w:val="20"/>
          <w:szCs w:val="20"/>
        </w:rPr>
        <w:t xml:space="preserve">, </w:t>
      </w:r>
      <w:r>
        <w:rPr>
          <w:rFonts w:ascii="Arial" w:hAnsi="Arial" w:cs="Arial"/>
          <w:color w:val="404040"/>
          <w:sz w:val="20"/>
          <w:szCs w:val="20"/>
        </w:rPr>
        <w:t>最终的停车机动需要不同的速度剖面</w:t>
      </w:r>
      <w:r>
        <w:rPr>
          <w:rFonts w:ascii="Arial" w:hAnsi="Arial" w:cs="Arial"/>
          <w:color w:val="404040"/>
          <w:sz w:val="20"/>
          <w:szCs w:val="20"/>
        </w:rPr>
        <w:t xml:space="preserve">, </w:t>
      </w:r>
      <w:r>
        <w:rPr>
          <w:rFonts w:ascii="Arial" w:hAnsi="Arial" w:cs="Arial"/>
          <w:color w:val="404040"/>
          <w:sz w:val="20"/>
          <w:szCs w:val="20"/>
        </w:rPr>
        <w:t>而不是停车点的方法。在更一般的设置中</w:t>
      </w:r>
      <w:r>
        <w:rPr>
          <w:rFonts w:ascii="Arial" w:hAnsi="Arial" w:cs="Arial"/>
          <w:color w:val="404040"/>
          <w:sz w:val="20"/>
          <w:szCs w:val="20"/>
        </w:rPr>
        <w:t xml:space="preserve">, </w:t>
      </w:r>
      <w:r>
        <w:rPr>
          <w:rFonts w:ascii="Arial" w:hAnsi="Arial" w:cs="Arial"/>
          <w:color w:val="404040"/>
          <w:sz w:val="20"/>
          <w:szCs w:val="20"/>
        </w:rPr>
        <w:t>这对于在涉及不同速度限制、车道数和路标的街道上导航至关重要。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本示例不依赖车辆传感器构建环境地图</w:t>
      </w:r>
      <w:r>
        <w:rPr>
          <w:rFonts w:ascii="Arial" w:hAnsi="Arial" w:cs="Arial"/>
          <w:color w:val="404040"/>
          <w:sz w:val="20"/>
          <w:szCs w:val="20"/>
        </w:rPr>
        <w:t xml:space="preserve">, </w:t>
      </w:r>
      <w:r>
        <w:rPr>
          <w:rFonts w:ascii="Arial" w:hAnsi="Arial" w:cs="Arial"/>
          <w:color w:val="404040"/>
          <w:sz w:val="20"/>
          <w:szCs w:val="20"/>
        </w:rPr>
        <w:t>而是使用来自智能停车场的地图</w:t>
      </w:r>
      <w:r>
        <w:rPr>
          <w:rFonts w:ascii="Arial" w:hAnsi="Arial" w:cs="Arial"/>
          <w:color w:val="404040"/>
          <w:sz w:val="20"/>
          <w:szCs w:val="20"/>
        </w:rPr>
        <w:t xml:space="preserve"> (</w:t>
      </w:r>
      <w:r>
        <w:rPr>
          <w:rFonts w:ascii="Arial" w:hAnsi="Arial" w:cs="Arial"/>
          <w:color w:val="404040"/>
          <w:sz w:val="20"/>
          <w:szCs w:val="20"/>
        </w:rPr>
        <w:t>通过</w:t>
      </w:r>
      <w:r>
        <w:rPr>
          <w:rFonts w:ascii="Arial" w:hAnsi="Arial" w:cs="Arial"/>
          <w:color w:val="404040"/>
          <w:sz w:val="20"/>
          <w:szCs w:val="20"/>
        </w:rPr>
        <w:t xml:space="preserve"> V2X </w:t>
      </w:r>
      <w:r>
        <w:rPr>
          <w:rFonts w:ascii="Arial" w:hAnsi="Arial" w:cs="Arial"/>
          <w:color w:val="404040"/>
          <w:sz w:val="20"/>
          <w:szCs w:val="20"/>
        </w:rPr>
        <w:t>通信</w:t>
      </w:r>
      <w:r>
        <w:rPr>
          <w:rFonts w:ascii="Arial" w:hAnsi="Arial" w:cs="Arial"/>
          <w:color w:val="404040"/>
          <w:sz w:val="20"/>
          <w:szCs w:val="20"/>
        </w:rPr>
        <w:t>)</w:t>
      </w:r>
      <w:r>
        <w:rPr>
          <w:rFonts w:ascii="Arial" w:hAnsi="Arial" w:cs="Arial"/>
          <w:color w:val="404040"/>
          <w:sz w:val="20"/>
          <w:szCs w:val="20"/>
        </w:rPr>
        <w:t>。为简单起见</w:t>
      </w:r>
      <w:r>
        <w:rPr>
          <w:rFonts w:ascii="Arial" w:hAnsi="Arial" w:cs="Arial"/>
          <w:color w:val="404040"/>
          <w:sz w:val="20"/>
          <w:szCs w:val="20"/>
        </w:rPr>
        <w:t xml:space="preserve">, </w:t>
      </w:r>
      <w:r>
        <w:rPr>
          <w:rFonts w:ascii="Arial" w:hAnsi="Arial" w:cs="Arial"/>
          <w:color w:val="404040"/>
          <w:sz w:val="20"/>
          <w:szCs w:val="20"/>
        </w:rPr>
        <w:t>假设地图是以占用网格的形式</w:t>
      </w:r>
      <w:r>
        <w:rPr>
          <w:rFonts w:ascii="Arial" w:hAnsi="Arial" w:cs="Arial"/>
          <w:color w:val="404040"/>
          <w:sz w:val="20"/>
          <w:szCs w:val="20"/>
        </w:rPr>
        <w:t xml:space="preserve">, </w:t>
      </w:r>
      <w:r>
        <w:rPr>
          <w:rFonts w:ascii="Arial" w:hAnsi="Arial" w:cs="Arial"/>
          <w:color w:val="404040"/>
          <w:sz w:val="20"/>
          <w:szCs w:val="20"/>
        </w:rPr>
        <w:t>与</w:t>
      </w:r>
      <w:r>
        <w:rPr>
          <w:rFonts w:ascii="Arial" w:hAnsi="Arial" w:cs="Arial"/>
          <w:color w:val="404040"/>
          <w:sz w:val="20"/>
          <w:szCs w:val="20"/>
        </w:rPr>
        <w:t xml:space="preserve"> V2X </w:t>
      </w:r>
      <w:r>
        <w:rPr>
          <w:rFonts w:ascii="Arial" w:hAnsi="Arial" w:cs="Arial"/>
          <w:color w:val="404040"/>
          <w:sz w:val="20"/>
          <w:szCs w:val="20"/>
        </w:rPr>
        <w:t>提供的道路链接和可用停车点的位置。</w:t>
      </w:r>
    </w:p>
    <w:p w:rsidR="00A90337" w:rsidRDefault="00BD0362" w:rsidP="00A90337">
      <w:pPr>
        <w:pStyle w:val="a4"/>
        <w:shd w:val="clear" w:color="auto" w:fill="FFFFFF"/>
        <w:spacing w:before="0" w:beforeAutospacing="0" w:after="150" w:afterAutospacing="0"/>
        <w:rPr>
          <w:rFonts w:ascii="Arial" w:hAnsi="Arial" w:cs="Arial"/>
          <w:color w:val="404040"/>
          <w:sz w:val="20"/>
          <w:szCs w:val="20"/>
        </w:rPr>
      </w:pPr>
      <w:hyperlink r:id="rId94" w:tgtFrame="_blank" w:history="1">
        <w:r w:rsidR="00A90337">
          <w:rPr>
            <w:rStyle w:val="a3"/>
            <w:rFonts w:ascii="Consolas" w:hAnsi="Consolas"/>
            <w:color w:val="004B87"/>
          </w:rPr>
          <w:t>HelperBehavioralPlanner</w:t>
        </w:r>
      </w:hyperlink>
      <w:r w:rsidR="00A90337">
        <w:rPr>
          <w:rFonts w:ascii="Arial" w:hAnsi="Arial" w:cs="Arial"/>
          <w:color w:val="404040"/>
          <w:sz w:val="20"/>
          <w:szCs w:val="20"/>
        </w:rPr>
        <w:t>类模仿行为规划层的接口。使用地图和全局路由计划创建</w:t>
      </w:r>
      <w:hyperlink r:id="rId95" w:tgtFrame="_blank" w:history="1">
        <w:r w:rsidR="00A90337">
          <w:rPr>
            <w:rStyle w:val="a3"/>
            <w:rFonts w:ascii="Consolas" w:hAnsi="Consolas"/>
            <w:color w:val="004B87"/>
          </w:rPr>
          <w:t>HelperBehavioralPlanner</w:t>
        </w:r>
      </w:hyperlink>
      <w:r w:rsidR="00A90337">
        <w:rPr>
          <w:rFonts w:ascii="Arial" w:hAnsi="Arial" w:cs="Arial"/>
          <w:color w:val="404040"/>
          <w:sz w:val="20"/>
          <w:szCs w:val="20"/>
        </w:rPr>
        <w:t> </w:t>
      </w:r>
      <w:r w:rsidR="00A90337">
        <w:rPr>
          <w:rFonts w:ascii="Arial" w:hAnsi="Arial" w:cs="Arial"/>
          <w:color w:val="404040"/>
          <w:sz w:val="20"/>
          <w:szCs w:val="20"/>
        </w:rPr>
        <w:t>。本示例使用存储在</w:t>
      </w:r>
      <w:r w:rsidR="00A90337">
        <w:rPr>
          <w:rFonts w:ascii="Arial" w:hAnsi="Arial" w:cs="Arial"/>
          <w:color w:val="404040"/>
          <w:sz w:val="20"/>
          <w:szCs w:val="20"/>
        </w:rPr>
        <w:t xml:space="preserve"> MATLAB </w:t>
      </w:r>
      <w:r w:rsidR="00A90337">
        <w:rPr>
          <w:rFonts w:ascii="Arial" w:hAnsi="Arial" w:cs="Arial"/>
          <w:color w:val="404040"/>
          <w:sz w:val="20"/>
          <w:szCs w:val="20"/>
        </w:rPr>
        <w:t>表中的静态全局路由计划</w:t>
      </w:r>
      <w:r w:rsidR="00A90337">
        <w:rPr>
          <w:rFonts w:ascii="Arial" w:hAnsi="Arial" w:cs="Arial"/>
          <w:color w:val="404040"/>
          <w:sz w:val="20"/>
          <w:szCs w:val="20"/>
        </w:rPr>
        <w:t xml:space="preserve">, </w:t>
      </w:r>
      <w:r w:rsidR="00A90337">
        <w:rPr>
          <w:rFonts w:ascii="Arial" w:hAnsi="Arial" w:cs="Arial"/>
          <w:color w:val="404040"/>
          <w:sz w:val="20"/>
          <w:szCs w:val="20"/>
        </w:rPr>
        <w:t>但通常由本地停车基础结构或映射服务提供的路由算法确定此计划。全球航线计划被描述为一串车道段</w:t>
      </w:r>
      <w:r w:rsidR="00A90337">
        <w:rPr>
          <w:rFonts w:ascii="Arial" w:hAnsi="Arial" w:cs="Arial"/>
          <w:color w:val="404040"/>
          <w:sz w:val="20"/>
          <w:szCs w:val="20"/>
        </w:rPr>
        <w:t xml:space="preserve">, </w:t>
      </w:r>
      <w:r w:rsidR="00A90337">
        <w:rPr>
          <w:rFonts w:ascii="Arial" w:hAnsi="Arial" w:cs="Arial"/>
          <w:color w:val="404040"/>
          <w:sz w:val="20"/>
          <w:szCs w:val="20"/>
        </w:rPr>
        <w:t>以遍历到达停车位。</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加载包含存储在表中的路由计划的</w:t>
      </w:r>
      <w:r>
        <w:rPr>
          <w:rFonts w:ascii="Arial" w:hAnsi="Arial" w:cs="Arial"/>
          <w:color w:val="404040"/>
          <w:sz w:val="20"/>
          <w:szCs w:val="20"/>
        </w:rPr>
        <w:t xml:space="preserve"> MAT </w:t>
      </w:r>
      <w:r>
        <w:rPr>
          <w:rFonts w:ascii="Arial" w:hAnsi="Arial" w:cs="Arial"/>
          <w:color w:val="404040"/>
          <w:sz w:val="20"/>
          <w:szCs w:val="20"/>
        </w:rPr>
        <w:t>文件。该表有三变量</w:t>
      </w:r>
      <w:r>
        <w:rPr>
          <w:rFonts w:ascii="Arial" w:hAnsi="Arial" w:cs="Arial"/>
          <w:color w:val="404040"/>
          <w:sz w:val="20"/>
          <w:szCs w:val="20"/>
        </w:rPr>
        <w:t>: </w:t>
      </w:r>
      <w:r>
        <w:rPr>
          <w:rStyle w:val="HTML1"/>
          <w:rFonts w:ascii="Consolas" w:hAnsi="Consolas"/>
          <w:color w:val="404040"/>
        </w:rPr>
        <w:t>StartPose</w:t>
      </w:r>
      <w:r>
        <w:rPr>
          <w:rFonts w:ascii="Arial" w:hAnsi="Arial" w:cs="Arial"/>
          <w:color w:val="404040"/>
          <w:sz w:val="20"/>
          <w:szCs w:val="20"/>
        </w:rPr>
        <w:t>、</w:t>
      </w:r>
      <w:r>
        <w:rPr>
          <w:rFonts w:ascii="Arial" w:hAnsi="Arial" w:cs="Arial"/>
          <w:color w:val="404040"/>
          <w:sz w:val="20"/>
          <w:szCs w:val="20"/>
        </w:rPr>
        <w:t> </w:t>
      </w:r>
      <w:r>
        <w:rPr>
          <w:rStyle w:val="HTML1"/>
          <w:rFonts w:ascii="Consolas" w:hAnsi="Consolas"/>
          <w:color w:val="404040"/>
        </w:rPr>
        <w:t>EndPose</w:t>
      </w:r>
      <w:r>
        <w:rPr>
          <w:rFonts w:ascii="Arial" w:hAnsi="Arial" w:cs="Arial"/>
          <w:color w:val="404040"/>
          <w:sz w:val="20"/>
          <w:szCs w:val="20"/>
        </w:rPr>
        <w:t>和</w:t>
      </w:r>
      <w:r>
        <w:rPr>
          <w:rStyle w:val="HTML1"/>
          <w:rFonts w:ascii="Consolas" w:hAnsi="Consolas"/>
          <w:color w:val="404040"/>
        </w:rPr>
        <w:t>Attributes</w:t>
      </w:r>
      <w:r>
        <w:rPr>
          <w:rFonts w:ascii="Arial" w:hAnsi="Arial" w:cs="Arial"/>
          <w:color w:val="404040"/>
          <w:sz w:val="20"/>
          <w:szCs w:val="20"/>
        </w:rPr>
        <w:t>。</w:t>
      </w:r>
      <w:r>
        <w:rPr>
          <w:rStyle w:val="HTML1"/>
          <w:rFonts w:ascii="Consolas" w:hAnsi="Consolas"/>
          <w:color w:val="404040"/>
        </w:rPr>
        <w:t>StartPose</w:t>
      </w:r>
      <w:r>
        <w:rPr>
          <w:rFonts w:ascii="Arial" w:hAnsi="Arial" w:cs="Arial"/>
          <w:color w:val="404040"/>
          <w:sz w:val="20"/>
          <w:szCs w:val="20"/>
        </w:rPr>
        <w:t>和</w:t>
      </w:r>
      <w:r>
        <w:rPr>
          <w:rStyle w:val="HTML1"/>
          <w:rFonts w:ascii="Consolas" w:hAnsi="Consolas"/>
          <w:color w:val="404040"/>
        </w:rPr>
        <w:t>EndPose</w:t>
      </w:r>
      <w:r>
        <w:rPr>
          <w:rFonts w:ascii="Arial" w:hAnsi="Arial" w:cs="Arial"/>
          <w:color w:val="404040"/>
          <w:sz w:val="20"/>
          <w:szCs w:val="20"/>
        </w:rPr>
        <w:t>指定线段的开始和结束</w:t>
      </w:r>
      <w:del w:id="195" w:author="Young Jiang" w:date="2019-01-02T01:45:00Z">
        <w:r w:rsidDel="006471F8">
          <w:rPr>
            <w:rFonts w:ascii="Arial" w:hAnsi="Arial" w:cs="Arial"/>
            <w:color w:val="404040"/>
            <w:sz w:val="20"/>
            <w:szCs w:val="20"/>
          </w:rPr>
          <w:delText>姿势</w:delText>
        </w:r>
      </w:del>
      <w:ins w:id="196" w:author="Young Jiang" w:date="2019-01-02T01:45:00Z">
        <w:r w:rsidR="006471F8">
          <w:rPr>
            <w:rFonts w:ascii="Arial" w:hAnsi="Arial" w:cs="Arial"/>
            <w:color w:val="404040"/>
            <w:sz w:val="20"/>
            <w:szCs w:val="20"/>
          </w:rPr>
          <w:t>状态</w:t>
        </w:r>
      </w:ins>
      <w:r>
        <w:rPr>
          <w:rFonts w:ascii="Arial" w:hAnsi="Arial" w:cs="Arial"/>
          <w:color w:val="404040"/>
          <w:sz w:val="20"/>
          <w:szCs w:val="20"/>
        </w:rPr>
        <w:t xml:space="preserve">, </w:t>
      </w:r>
      <w:r>
        <w:rPr>
          <w:rFonts w:ascii="Arial" w:hAnsi="Arial" w:cs="Arial"/>
          <w:color w:val="404040"/>
          <w:sz w:val="20"/>
          <w:szCs w:val="20"/>
        </w:rPr>
        <w:t>表示为</w:t>
      </w:r>
      <w:r>
        <w:rPr>
          <w:rFonts w:ascii="Times New Roman" w:hAnsi="Times New Roman" w:cs="Times New Roman"/>
          <w:noProof/>
          <w:color w:val="404040"/>
          <w:sz w:val="20"/>
          <w:szCs w:val="20"/>
        </w:rPr>
        <w:drawing>
          <wp:inline distT="0" distB="0" distL="0" distR="0" wp14:anchorId="79803006" wp14:editId="45BF42D3">
            <wp:extent cx="400050" cy="142875"/>
            <wp:effectExtent l="0" t="0" r="0" b="9525"/>
            <wp:docPr id="27" name="图片 27" descr="https://www.mathworks.com/help/examples/driving/win64/ParkingValetExample_eq13917882201916318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works.com/help/examples/driving/win64/ParkingValetExample_eq139178822019163180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 cy="142875"/>
                    </a:xfrm>
                    <a:prstGeom prst="rect">
                      <a:avLst/>
                    </a:prstGeom>
                    <a:noFill/>
                    <a:ln>
                      <a:noFill/>
                    </a:ln>
                  </pic:spPr>
                </pic:pic>
              </a:graphicData>
            </a:graphic>
          </wp:inline>
        </w:drawing>
      </w:r>
      <w:r>
        <w:rPr>
          <w:rFonts w:ascii="Arial" w:hAnsi="Arial" w:cs="Arial"/>
          <w:color w:val="404040"/>
          <w:sz w:val="20"/>
          <w:szCs w:val="20"/>
        </w:rPr>
        <w:t>. </w:t>
      </w:r>
      <w:r>
        <w:rPr>
          <w:rStyle w:val="HTML1"/>
          <w:rFonts w:ascii="Consolas" w:hAnsi="Consolas"/>
          <w:color w:val="404040"/>
        </w:rPr>
        <w:t>Attributes</w:t>
      </w:r>
      <w:r>
        <w:rPr>
          <w:rFonts w:ascii="Arial" w:hAnsi="Arial" w:cs="Arial"/>
          <w:color w:val="404040"/>
          <w:sz w:val="20"/>
          <w:szCs w:val="20"/>
        </w:rPr>
        <w:t>指定段的属性</w:t>
      </w:r>
      <w:r>
        <w:rPr>
          <w:rFonts w:ascii="Arial" w:hAnsi="Arial" w:cs="Arial"/>
          <w:color w:val="404040"/>
          <w:sz w:val="20"/>
          <w:szCs w:val="20"/>
        </w:rPr>
        <w:t xml:space="preserve">, </w:t>
      </w:r>
      <w:r>
        <w:rPr>
          <w:rFonts w:ascii="Arial" w:hAnsi="Arial" w:cs="Arial"/>
          <w:color w:val="404040"/>
          <w:sz w:val="20"/>
          <w:szCs w:val="20"/>
        </w:rPr>
        <w:t>如速度限制。</w:t>
      </w:r>
    </w:p>
    <w:p w:rsidR="00A90337" w:rsidRDefault="00A90337" w:rsidP="00A90337">
      <w:pPr>
        <w:pStyle w:val="HTML"/>
        <w:rPr>
          <w:rFonts w:ascii="Consolas" w:hAnsi="Consolas"/>
          <w:color w:val="404040"/>
        </w:rPr>
      </w:pPr>
      <w:r>
        <w:rPr>
          <w:rFonts w:ascii="Consolas" w:hAnsi="Consolas"/>
          <w:color w:val="404040"/>
        </w:rPr>
        <w:t>data = load(</w:t>
      </w:r>
      <w:r>
        <w:rPr>
          <w:rFonts w:ascii="Consolas" w:hAnsi="Consolas"/>
          <w:color w:val="A020F0"/>
        </w:rPr>
        <w:t>'routePlan.mat'</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routePlan = </w:t>
      </w:r>
      <w:proofErr w:type="gramStart"/>
      <w:r>
        <w:rPr>
          <w:rFonts w:ascii="Consolas" w:hAnsi="Consolas"/>
          <w:color w:val="404040"/>
        </w:rPr>
        <w:t>data.routePlan</w:t>
      </w:r>
      <w:proofErr w:type="gramEnd"/>
      <w:r>
        <w:rPr>
          <w:rFonts w:ascii="Consolas" w:hAnsi="Consolas"/>
          <w:color w:val="404040"/>
        </w:rPr>
        <w:t xml:space="preserve"> </w:t>
      </w:r>
      <w:r>
        <w:rPr>
          <w:rFonts w:ascii="Consolas" w:hAnsi="Consolas"/>
          <w:color w:val="228B22"/>
        </w:rPr>
        <w:t>%#ok&lt;NOPTS&gt;</w:t>
      </w:r>
    </w:p>
    <w:p w:rsidR="00A90337" w:rsidRDefault="00A90337" w:rsidP="00A90337">
      <w:pPr>
        <w:pStyle w:val="HTML"/>
        <w:rPr>
          <w:rFonts w:ascii="Consolas" w:hAnsi="Consolas"/>
          <w:color w:val="404040"/>
        </w:rPr>
      </w:pPr>
      <w:r>
        <w:rPr>
          <w:rFonts w:ascii="Consolas" w:hAnsi="Consolas"/>
          <w:color w:val="404040"/>
        </w:rPr>
        <w:t>routePlan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4×3 table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StartPose           EndPose          Attributes </w:t>
      </w:r>
    </w:p>
    <w:p w:rsidR="00A90337" w:rsidRDefault="00A90337" w:rsidP="00A90337">
      <w:pPr>
        <w:pStyle w:val="HTML"/>
        <w:rPr>
          <w:rFonts w:ascii="Consolas" w:hAnsi="Consolas"/>
          <w:color w:val="404040"/>
        </w:rPr>
      </w:pPr>
      <w:r>
        <w:rPr>
          <w:rFonts w:ascii="Consolas" w:hAnsi="Consolas"/>
          <w:color w:val="404040"/>
        </w:rPr>
        <w:t xml:space="preserve">    ______________    ________________    ____________</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4    12     0    56     11      0 </w:t>
      </w:r>
      <w:proofErr w:type="gramStart"/>
      <w:r>
        <w:rPr>
          <w:rFonts w:ascii="Consolas" w:hAnsi="Consolas"/>
          <w:color w:val="404040"/>
        </w:rPr>
        <w:t xml:space="preserve">   [</w:t>
      </w:r>
      <w:proofErr w:type="gramEnd"/>
      <w:r>
        <w:rPr>
          <w:rFonts w:ascii="Consolas" w:hAnsi="Consolas"/>
          <w:color w:val="404040"/>
        </w:rPr>
        <w:t>1x1 struct]</w:t>
      </w:r>
    </w:p>
    <w:p w:rsidR="00A90337" w:rsidRDefault="00A90337" w:rsidP="00A90337">
      <w:pPr>
        <w:pStyle w:val="HTML"/>
        <w:rPr>
          <w:rFonts w:ascii="Consolas" w:hAnsi="Consolas"/>
          <w:color w:val="404040"/>
        </w:rPr>
      </w:pPr>
      <w:r>
        <w:rPr>
          <w:rFonts w:ascii="Consolas" w:hAnsi="Consolas"/>
          <w:color w:val="404040"/>
        </w:rPr>
        <w:t xml:space="preserve">    56    11     0    70     19     90 </w:t>
      </w:r>
      <w:proofErr w:type="gramStart"/>
      <w:r>
        <w:rPr>
          <w:rFonts w:ascii="Consolas" w:hAnsi="Consolas"/>
          <w:color w:val="404040"/>
        </w:rPr>
        <w:t xml:space="preserve">   [</w:t>
      </w:r>
      <w:proofErr w:type="gramEnd"/>
      <w:r>
        <w:rPr>
          <w:rFonts w:ascii="Consolas" w:hAnsi="Consolas"/>
          <w:color w:val="404040"/>
        </w:rPr>
        <w:t>1x1 struct]</w:t>
      </w:r>
    </w:p>
    <w:p w:rsidR="00A90337" w:rsidRDefault="00A90337" w:rsidP="00A90337">
      <w:pPr>
        <w:pStyle w:val="HTML"/>
        <w:rPr>
          <w:rFonts w:ascii="Consolas" w:hAnsi="Consolas"/>
          <w:color w:val="404040"/>
        </w:rPr>
      </w:pPr>
      <w:r>
        <w:rPr>
          <w:rFonts w:ascii="Consolas" w:hAnsi="Consolas"/>
          <w:color w:val="404040"/>
        </w:rPr>
        <w:t xml:space="preserve">    70    19    90    70     32     90 </w:t>
      </w:r>
      <w:proofErr w:type="gramStart"/>
      <w:r>
        <w:rPr>
          <w:rFonts w:ascii="Consolas" w:hAnsi="Consolas"/>
          <w:color w:val="404040"/>
        </w:rPr>
        <w:t xml:space="preserve">   [</w:t>
      </w:r>
      <w:proofErr w:type="gramEnd"/>
      <w:r>
        <w:rPr>
          <w:rFonts w:ascii="Consolas" w:hAnsi="Consolas"/>
          <w:color w:val="404040"/>
        </w:rPr>
        <w:t>1x1 struct]</w:t>
      </w:r>
    </w:p>
    <w:p w:rsidR="00A90337" w:rsidRDefault="00A90337" w:rsidP="00A90337">
      <w:pPr>
        <w:pStyle w:val="HTML"/>
        <w:rPr>
          <w:rFonts w:ascii="Consolas" w:hAnsi="Consolas"/>
          <w:color w:val="404040"/>
        </w:rPr>
      </w:pPr>
      <w:r>
        <w:rPr>
          <w:rFonts w:ascii="Consolas" w:hAnsi="Consolas"/>
          <w:color w:val="404040"/>
        </w:rPr>
        <w:t xml:space="preserve">    70    32    90    53     38    180 </w:t>
      </w:r>
      <w:proofErr w:type="gramStart"/>
      <w:r>
        <w:rPr>
          <w:rFonts w:ascii="Consolas" w:hAnsi="Consolas"/>
          <w:color w:val="404040"/>
        </w:rPr>
        <w:t xml:space="preserve">   [</w:t>
      </w:r>
      <w:proofErr w:type="gramEnd"/>
      <w:r>
        <w:rPr>
          <w:rFonts w:ascii="Consolas" w:hAnsi="Consolas"/>
          <w:color w:val="404040"/>
        </w:rPr>
        <w:t>1x1 struct]</w:t>
      </w:r>
    </w:p>
    <w:p w:rsidR="00A90337" w:rsidRDefault="00A90337" w:rsidP="00A90337">
      <w:pPr>
        <w:pStyle w:val="HTML"/>
        <w:rPr>
          <w:rFonts w:ascii="Consolas" w:hAnsi="Consolas"/>
          <w:color w:val="404040"/>
        </w:rPr>
      </w:pP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在当前</w:t>
      </w:r>
      <w:ins w:id="197" w:author="Young Jiang" w:date="2019-01-02T01:42:00Z">
        <w:r w:rsidR="008447E5">
          <w:rPr>
            <w:rFonts w:ascii="Arial" w:hAnsi="Arial" w:cs="Arial" w:hint="eastAsia"/>
            <w:color w:val="404040"/>
            <w:sz w:val="20"/>
            <w:szCs w:val="20"/>
          </w:rPr>
          <w:t>状态</w:t>
        </w:r>
      </w:ins>
      <w:del w:id="198" w:author="Young Jiang" w:date="2019-01-02T01:42:00Z">
        <w:r w:rsidDel="008447E5">
          <w:rPr>
            <w:rFonts w:ascii="Arial" w:hAnsi="Arial" w:cs="Arial"/>
            <w:color w:val="404040"/>
            <w:sz w:val="20"/>
            <w:szCs w:val="20"/>
          </w:rPr>
          <w:delText>姿势</w:delText>
        </w:r>
      </w:del>
      <w:r>
        <w:rPr>
          <w:rFonts w:ascii="Arial" w:hAnsi="Arial" w:cs="Arial"/>
          <w:color w:val="404040"/>
          <w:sz w:val="20"/>
          <w:szCs w:val="20"/>
        </w:rPr>
        <w:t>下绘制车辆</w:t>
      </w:r>
      <w:r>
        <w:rPr>
          <w:rFonts w:ascii="Arial" w:hAnsi="Arial" w:cs="Arial"/>
          <w:color w:val="404040"/>
          <w:sz w:val="20"/>
          <w:szCs w:val="20"/>
        </w:rPr>
        <w:t xml:space="preserve">, </w:t>
      </w:r>
      <w:r>
        <w:rPr>
          <w:rFonts w:ascii="Arial" w:hAnsi="Arial" w:cs="Arial"/>
          <w:color w:val="404040"/>
          <w:sz w:val="20"/>
          <w:szCs w:val="20"/>
        </w:rPr>
        <w:t>并沿路线</w:t>
      </w:r>
      <w:del w:id="199" w:author="Young Jiang" w:date="2019-01-02T01:42:00Z">
        <w:r w:rsidDel="00783FD7">
          <w:rPr>
            <w:rFonts w:ascii="Arial" w:hAnsi="Arial" w:cs="Arial"/>
            <w:color w:val="404040"/>
            <w:sz w:val="20"/>
            <w:szCs w:val="20"/>
          </w:rPr>
          <w:delText>计划</w:delText>
        </w:r>
      </w:del>
      <w:r>
        <w:rPr>
          <w:rFonts w:ascii="Arial" w:hAnsi="Arial" w:cs="Arial"/>
          <w:color w:val="404040"/>
          <w:sz w:val="20"/>
          <w:szCs w:val="20"/>
        </w:rPr>
        <w:t>中的每个目标绘图。</w:t>
      </w:r>
    </w:p>
    <w:p w:rsidR="00A90337" w:rsidRDefault="00A90337" w:rsidP="00A90337">
      <w:pPr>
        <w:pStyle w:val="HTML"/>
        <w:rPr>
          <w:rFonts w:ascii="Consolas" w:hAnsi="Consolas"/>
          <w:color w:val="404040"/>
        </w:rPr>
      </w:pPr>
      <w:r>
        <w:rPr>
          <w:rFonts w:ascii="Consolas" w:hAnsi="Consolas"/>
          <w:color w:val="228B22"/>
        </w:rPr>
        <w:t>% Plot vehicle at current pose</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proofErr w:type="gramStart"/>
      <w:r>
        <w:rPr>
          <w:rFonts w:ascii="Consolas" w:hAnsi="Consolas"/>
          <w:color w:val="404040"/>
        </w:rPr>
        <w:t>helperPlotVehicle(</w:t>
      </w:r>
      <w:proofErr w:type="gramEnd"/>
      <w:r>
        <w:rPr>
          <w:rFonts w:ascii="Consolas" w:hAnsi="Consolas"/>
          <w:color w:val="404040"/>
        </w:rPr>
        <w:t xml:space="preserve">currentPose, vehicleDims, </w:t>
      </w:r>
      <w:r>
        <w:rPr>
          <w:rFonts w:ascii="Consolas" w:hAnsi="Consolas"/>
          <w:color w:val="A020F0"/>
        </w:rPr>
        <w:t>'DisplayName'</w:t>
      </w:r>
      <w:r>
        <w:rPr>
          <w:rFonts w:ascii="Consolas" w:hAnsi="Consolas"/>
          <w:color w:val="404040"/>
        </w:rPr>
        <w:t xml:space="preserve">, </w:t>
      </w:r>
      <w:r>
        <w:rPr>
          <w:rFonts w:ascii="Consolas" w:hAnsi="Consolas"/>
          <w:color w:val="A020F0"/>
        </w:rPr>
        <w:t>'Current Pose'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legend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n = </w:t>
      </w:r>
      <w:proofErr w:type="gramStart"/>
      <w:r>
        <w:rPr>
          <w:rFonts w:ascii="Consolas" w:hAnsi="Consolas"/>
          <w:color w:val="404040"/>
        </w:rPr>
        <w:t>1 :</w:t>
      </w:r>
      <w:proofErr w:type="gramEnd"/>
      <w:r>
        <w:rPr>
          <w:rFonts w:ascii="Consolas" w:hAnsi="Consolas"/>
          <w:color w:val="404040"/>
        </w:rPr>
        <w:t xml:space="preserve"> height(routePlan)</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Extract the goal waypoint</w:t>
      </w:r>
    </w:p>
    <w:p w:rsidR="00A90337" w:rsidRDefault="00A90337" w:rsidP="00A90337">
      <w:pPr>
        <w:pStyle w:val="HTML"/>
        <w:rPr>
          <w:rFonts w:ascii="Consolas" w:hAnsi="Consolas"/>
          <w:color w:val="404040"/>
        </w:rPr>
      </w:pPr>
      <w:r>
        <w:rPr>
          <w:rFonts w:ascii="Consolas" w:hAnsi="Consolas"/>
          <w:color w:val="404040"/>
        </w:rPr>
        <w:t xml:space="preserve">    vehiclePose = </w:t>
      </w:r>
      <w:proofErr w:type="gramStart"/>
      <w:r>
        <w:rPr>
          <w:rFonts w:ascii="Consolas" w:hAnsi="Consolas"/>
          <w:color w:val="404040"/>
        </w:rPr>
        <w:t>routePlan{</w:t>
      </w:r>
      <w:proofErr w:type="gramEnd"/>
      <w:r>
        <w:rPr>
          <w:rFonts w:ascii="Consolas" w:hAnsi="Consolas"/>
          <w:color w:val="404040"/>
        </w:rPr>
        <w:t xml:space="preserve">n, </w:t>
      </w:r>
      <w:r>
        <w:rPr>
          <w:rFonts w:ascii="Consolas" w:hAnsi="Consolas"/>
          <w:color w:val="A020F0"/>
        </w:rPr>
        <w:t>'EndPose'</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Plot the pose</w:t>
      </w:r>
    </w:p>
    <w:p w:rsidR="00A90337" w:rsidRDefault="00A90337" w:rsidP="00A90337">
      <w:pPr>
        <w:pStyle w:val="HTML"/>
        <w:rPr>
          <w:rFonts w:ascii="Consolas" w:hAnsi="Consolas"/>
          <w:color w:val="404040"/>
        </w:rPr>
      </w:pPr>
      <w:r>
        <w:rPr>
          <w:rFonts w:ascii="Consolas" w:hAnsi="Consolas"/>
          <w:color w:val="404040"/>
        </w:rPr>
        <w:t xml:space="preserve">    legendEntry = </w:t>
      </w:r>
      <w:proofErr w:type="gramStart"/>
      <w:r>
        <w:rPr>
          <w:rFonts w:ascii="Consolas" w:hAnsi="Consolas"/>
          <w:color w:val="404040"/>
        </w:rPr>
        <w:t>sprintf(</w:t>
      </w:r>
      <w:proofErr w:type="gramEnd"/>
      <w:r>
        <w:rPr>
          <w:rFonts w:ascii="Consolas" w:hAnsi="Consolas"/>
          <w:color w:val="A020F0"/>
        </w:rPr>
        <w:t>'Goal %i'</w:t>
      </w:r>
      <w:r>
        <w:rPr>
          <w:rFonts w:ascii="Consolas" w:hAnsi="Consolas"/>
          <w:color w:val="404040"/>
        </w:rPr>
        <w:t>, n);</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helperPlotVehicle(</w:t>
      </w:r>
      <w:proofErr w:type="gramEnd"/>
      <w:r>
        <w:rPr>
          <w:rFonts w:ascii="Consolas" w:hAnsi="Consolas"/>
          <w:color w:val="404040"/>
        </w:rPr>
        <w:t xml:space="preserve">vehiclePose, vehicleDims, </w:t>
      </w:r>
      <w:r>
        <w:rPr>
          <w:rFonts w:ascii="Consolas" w:hAnsi="Consolas"/>
          <w:color w:val="A020F0"/>
        </w:rPr>
        <w:t>'DisplayName'</w:t>
      </w:r>
      <w:r>
        <w:rPr>
          <w:rFonts w:ascii="Consolas" w:hAnsi="Consolas"/>
          <w:color w:val="404040"/>
        </w:rPr>
        <w:t>, legendEntry);</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off</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5573812D" wp14:editId="4B2F8419">
            <wp:extent cx="5334000" cy="4000500"/>
            <wp:effectExtent l="0" t="0" r="0" b="0"/>
            <wp:docPr id="26" name="图片 26" descr="https://www.mathworks.com/help/examples/driving/win64/ParkingValet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thworks.com/help/examples/driving/win64/ParkingValetExample_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创建行为</w:t>
      </w:r>
      <w:proofErr w:type="gramStart"/>
      <w:r>
        <w:rPr>
          <w:rFonts w:ascii="Arial" w:hAnsi="Arial" w:cs="Arial"/>
          <w:color w:val="404040"/>
          <w:sz w:val="20"/>
          <w:szCs w:val="20"/>
        </w:rPr>
        <w:t>规划器帮助器</w:t>
      </w:r>
      <w:proofErr w:type="gramEnd"/>
      <w:r>
        <w:rPr>
          <w:rFonts w:ascii="Arial" w:hAnsi="Arial" w:cs="Arial"/>
          <w:color w:val="404040"/>
          <w:sz w:val="20"/>
          <w:szCs w:val="20"/>
        </w:rPr>
        <w:t>对象。</w:t>
      </w:r>
      <w:r>
        <w:rPr>
          <w:rStyle w:val="HTML1"/>
          <w:rFonts w:ascii="Consolas" w:hAnsi="Consolas"/>
          <w:color w:val="404040"/>
        </w:rPr>
        <w:t>requestManeuver</w:t>
      </w:r>
      <w:r>
        <w:rPr>
          <w:rFonts w:ascii="Arial" w:hAnsi="Arial" w:cs="Arial"/>
          <w:color w:val="404040"/>
          <w:sz w:val="20"/>
          <w:szCs w:val="20"/>
        </w:rPr>
        <w:t>方法请求从行为</w:t>
      </w:r>
      <w:proofErr w:type="gramStart"/>
      <w:r>
        <w:rPr>
          <w:rFonts w:ascii="Arial" w:hAnsi="Arial" w:cs="Arial"/>
          <w:color w:val="404040"/>
          <w:sz w:val="20"/>
          <w:szCs w:val="20"/>
        </w:rPr>
        <w:t>规划器</w:t>
      </w:r>
      <w:proofErr w:type="gramEnd"/>
      <w:r>
        <w:rPr>
          <w:rFonts w:ascii="Arial" w:hAnsi="Arial" w:cs="Arial"/>
          <w:color w:val="404040"/>
          <w:sz w:val="20"/>
          <w:szCs w:val="20"/>
        </w:rPr>
        <w:t>的导航任务流</w:t>
      </w:r>
      <w:r>
        <w:rPr>
          <w:rFonts w:ascii="Arial" w:hAnsi="Arial" w:cs="Arial"/>
          <w:color w:val="404040"/>
          <w:sz w:val="20"/>
          <w:szCs w:val="20"/>
        </w:rPr>
        <w:t xml:space="preserve">, </w:t>
      </w:r>
      <w:r>
        <w:rPr>
          <w:rFonts w:ascii="Arial" w:hAnsi="Arial" w:cs="Arial"/>
          <w:color w:val="404040"/>
          <w:sz w:val="20"/>
          <w:szCs w:val="20"/>
        </w:rPr>
        <w:t>直到到达目标。</w:t>
      </w:r>
    </w:p>
    <w:p w:rsidR="00A90337" w:rsidRDefault="00A90337" w:rsidP="00A90337">
      <w:pPr>
        <w:pStyle w:val="HTML"/>
        <w:rPr>
          <w:rFonts w:ascii="Consolas" w:hAnsi="Consolas"/>
          <w:color w:val="404040"/>
        </w:rPr>
      </w:pPr>
      <w:r>
        <w:rPr>
          <w:rFonts w:ascii="Consolas" w:hAnsi="Consolas"/>
          <w:color w:val="404040"/>
        </w:rPr>
        <w:t xml:space="preserve">behavioralPlanner = </w:t>
      </w:r>
      <w:proofErr w:type="gramStart"/>
      <w:r>
        <w:rPr>
          <w:rFonts w:ascii="Consolas" w:hAnsi="Consolas"/>
          <w:color w:val="404040"/>
        </w:rPr>
        <w:t>HelperBehavioralPlanner(</w:t>
      </w:r>
      <w:proofErr w:type="gramEnd"/>
      <w:r>
        <w:rPr>
          <w:rFonts w:ascii="Consolas" w:hAnsi="Consolas"/>
          <w:color w:val="404040"/>
        </w:rPr>
        <w:t xml:space="preserve">costmap, routePlan,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vehicleDims, maxSteeringAngle);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车辆使用以下步骤导航每个路径段</w:t>
      </w:r>
      <w:r>
        <w:rPr>
          <w:rFonts w:ascii="Arial" w:hAnsi="Arial" w:cs="Arial"/>
          <w:color w:val="404040"/>
          <w:sz w:val="20"/>
          <w:szCs w:val="20"/>
        </w:rPr>
        <w:t>:</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运动规划</w:t>
      </w:r>
      <w:r>
        <w:rPr>
          <w:rStyle w:val="a6"/>
          <w:rFonts w:ascii="Arial" w:hAnsi="Arial" w:cs="Arial"/>
          <w:color w:val="404040"/>
          <w:sz w:val="20"/>
          <w:szCs w:val="20"/>
        </w:rPr>
        <w:t>:</w:t>
      </w:r>
      <w:r>
        <w:rPr>
          <w:rFonts w:ascii="Arial" w:hAnsi="Arial" w:cs="Arial"/>
          <w:color w:val="404040"/>
          <w:sz w:val="20"/>
          <w:szCs w:val="20"/>
        </w:rPr>
        <w:t>利用最佳快速探索随机树</w:t>
      </w:r>
      <w:r>
        <w:rPr>
          <w:rFonts w:ascii="Arial" w:hAnsi="Arial" w:cs="Arial"/>
          <w:color w:val="404040"/>
          <w:sz w:val="20"/>
          <w:szCs w:val="20"/>
        </w:rPr>
        <w:t xml:space="preserve"> (</w:t>
      </w:r>
      <w:hyperlink r:id="rId97" w:tgtFrame="_blank" w:history="1">
        <w:r>
          <w:rPr>
            <w:rStyle w:val="a3"/>
            <w:rFonts w:ascii="Consolas" w:hAnsi="Consolas"/>
            <w:color w:val="004B87"/>
          </w:rPr>
          <w:t>pathPlannerRRT</w:t>
        </w:r>
      </w:hyperlink>
      <w:r>
        <w:rPr>
          <w:rFonts w:ascii="Arial" w:hAnsi="Arial" w:cs="Arial"/>
          <w:color w:val="404040"/>
          <w:sz w:val="20"/>
          <w:szCs w:val="20"/>
        </w:rPr>
        <w:t xml:space="preserve"> ) </w:t>
      </w:r>
      <w:r>
        <w:rPr>
          <w:rFonts w:ascii="Arial" w:hAnsi="Arial" w:cs="Arial"/>
          <w:color w:val="404040"/>
          <w:sz w:val="20"/>
          <w:szCs w:val="20"/>
        </w:rPr>
        <w:t>算法</w:t>
      </w:r>
      <w:r>
        <w:rPr>
          <w:rFonts w:ascii="Arial" w:hAnsi="Arial" w:cs="Arial"/>
          <w:color w:val="404040"/>
          <w:sz w:val="20"/>
          <w:szCs w:val="20"/>
        </w:rPr>
        <w:t xml:space="preserve">, </w:t>
      </w:r>
      <w:r>
        <w:rPr>
          <w:rFonts w:ascii="Arial" w:hAnsi="Arial" w:cs="Arial"/>
          <w:color w:val="404040"/>
          <w:sz w:val="20"/>
          <w:szCs w:val="20"/>
        </w:rPr>
        <w:t>在环境图中规划可行路径</w:t>
      </w:r>
      <w:r>
        <w:rPr>
          <w:rFonts w:ascii="Arial" w:hAnsi="Arial" w:cs="Arial"/>
          <w:color w:val="404040"/>
          <w:sz w:val="20"/>
          <w:szCs w:val="20"/>
        </w:rPr>
        <w:t xml:space="preserve"> ().</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路径平滑</w:t>
      </w:r>
      <w:r>
        <w:rPr>
          <w:rStyle w:val="a6"/>
          <w:rFonts w:ascii="Arial" w:hAnsi="Arial" w:cs="Arial"/>
          <w:color w:val="404040"/>
          <w:sz w:val="20"/>
          <w:szCs w:val="20"/>
        </w:rPr>
        <w:t>:</w:t>
      </w:r>
      <w:r>
        <w:rPr>
          <w:rFonts w:ascii="Arial" w:hAnsi="Arial" w:cs="Arial"/>
          <w:color w:val="404040"/>
          <w:sz w:val="20"/>
          <w:szCs w:val="20"/>
        </w:rPr>
        <w:t>使用</w:t>
      </w:r>
      <w:hyperlink r:id="rId98" w:tgtFrame="_blank" w:history="1">
        <w:r>
          <w:rPr>
            <w:rStyle w:val="a3"/>
            <w:rFonts w:ascii="Consolas" w:hAnsi="Consolas"/>
            <w:color w:val="004B87"/>
          </w:rPr>
          <w:t>HelperCubicSplineFit</w:t>
        </w:r>
      </w:hyperlink>
      <w:r>
        <w:rPr>
          <w:rFonts w:ascii="Arial" w:hAnsi="Arial" w:cs="Arial"/>
          <w:color w:val="404040"/>
          <w:sz w:val="20"/>
          <w:szCs w:val="20"/>
        </w:rPr>
        <w:t>拟合样条曲线来平滑参考路径</w:t>
      </w:r>
      <w:r>
        <w:rPr>
          <w:rFonts w:ascii="Arial" w:hAnsi="Arial" w:cs="Arial"/>
          <w:color w:val="404040"/>
          <w:sz w:val="20"/>
          <w:szCs w:val="20"/>
        </w:rPr>
        <w:t>.</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轨迹生成</w:t>
      </w:r>
      <w:r>
        <w:rPr>
          <w:rStyle w:val="a6"/>
          <w:rFonts w:ascii="Arial" w:hAnsi="Arial" w:cs="Arial"/>
          <w:color w:val="404040"/>
          <w:sz w:val="20"/>
          <w:szCs w:val="20"/>
        </w:rPr>
        <w:t>:</w:t>
      </w:r>
      <w:r>
        <w:rPr>
          <w:rFonts w:ascii="Arial" w:hAnsi="Arial" w:cs="Arial"/>
          <w:color w:val="404040"/>
          <w:sz w:val="20"/>
          <w:szCs w:val="20"/>
        </w:rPr>
        <w:t>通过使用</w:t>
      </w:r>
      <w:hyperlink r:id="rId99" w:tgtFrame="_blank" w:history="1">
        <w:r>
          <w:rPr>
            <w:rStyle w:val="a3"/>
            <w:rFonts w:ascii="Consolas" w:hAnsi="Consolas"/>
            <w:color w:val="004B87"/>
          </w:rPr>
          <w:t>HelperSpeedProfileGenerator</w:t>
        </w:r>
      </w:hyperlink>
      <w:r>
        <w:rPr>
          <w:rFonts w:ascii="Arial" w:hAnsi="Arial" w:cs="Arial"/>
          <w:color w:val="404040"/>
          <w:sz w:val="20"/>
          <w:szCs w:val="20"/>
        </w:rPr>
        <w:t>生成速度配置文件</w:t>
      </w:r>
      <w:r>
        <w:rPr>
          <w:rFonts w:ascii="Arial" w:hAnsi="Arial" w:cs="Arial"/>
          <w:color w:val="404040"/>
          <w:sz w:val="20"/>
          <w:szCs w:val="20"/>
        </w:rPr>
        <w:t xml:space="preserve">, </w:t>
      </w:r>
      <w:r>
        <w:rPr>
          <w:rFonts w:ascii="Arial" w:hAnsi="Arial" w:cs="Arial"/>
          <w:color w:val="404040"/>
          <w:sz w:val="20"/>
          <w:szCs w:val="20"/>
        </w:rPr>
        <w:t>将平滑路径转换为轨迹</w:t>
      </w:r>
      <w:r>
        <w:rPr>
          <w:rFonts w:ascii="Arial" w:hAnsi="Arial" w:cs="Arial"/>
          <w:color w:val="404040"/>
          <w:sz w:val="20"/>
          <w:szCs w:val="20"/>
        </w:rPr>
        <w:t>.</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车辆控制</w:t>
      </w:r>
      <w:r>
        <w:rPr>
          <w:rStyle w:val="a6"/>
          <w:rFonts w:ascii="Arial" w:hAnsi="Arial" w:cs="Arial"/>
          <w:color w:val="404040"/>
          <w:sz w:val="20"/>
          <w:szCs w:val="20"/>
        </w:rPr>
        <w:t>:</w:t>
      </w:r>
      <w:r>
        <w:rPr>
          <w:rFonts w:ascii="Arial" w:hAnsi="Arial" w:cs="Arial"/>
          <w:color w:val="404040"/>
          <w:sz w:val="20"/>
          <w:szCs w:val="20"/>
        </w:rPr>
        <w:t>给定平滑参考路径</w:t>
      </w:r>
      <w:r>
        <w:rPr>
          <w:rFonts w:ascii="Arial" w:hAnsi="Arial" w:cs="Arial"/>
          <w:color w:val="404040"/>
          <w:sz w:val="20"/>
          <w:szCs w:val="20"/>
        </w:rPr>
        <w:t>, </w:t>
      </w:r>
      <w:hyperlink r:id="rId100" w:tgtFrame="_blank" w:history="1">
        <w:r>
          <w:rPr>
            <w:rStyle w:val="a3"/>
            <w:rFonts w:ascii="Consolas" w:hAnsi="Consolas"/>
            <w:color w:val="004B87"/>
          </w:rPr>
          <w:t>HelperPathAnalyzer</w:t>
        </w:r>
      </w:hyperlink>
      <w:r>
        <w:rPr>
          <w:rFonts w:ascii="Arial" w:hAnsi="Arial" w:cs="Arial"/>
          <w:color w:val="404040"/>
          <w:sz w:val="20"/>
          <w:szCs w:val="20"/>
        </w:rPr>
        <w:t>根据车辆的当前姿态和速度计算参考姿态和速度。提供参考值</w:t>
      </w:r>
      <w:r>
        <w:rPr>
          <w:rFonts w:ascii="Arial" w:hAnsi="Arial" w:cs="Arial"/>
          <w:color w:val="404040"/>
          <w:sz w:val="20"/>
          <w:szCs w:val="20"/>
        </w:rPr>
        <w:t>, </w:t>
      </w:r>
      <w:hyperlink r:id="rId101" w:history="1">
        <w:r>
          <w:rPr>
            <w:rStyle w:val="HTML1"/>
            <w:rFonts w:ascii="Consolas" w:hAnsi="Consolas"/>
            <w:color w:val="004B87"/>
          </w:rPr>
          <w:t>lateralControllerStanley</w:t>
        </w:r>
      </w:hyperlink>
      <w:r>
        <w:rPr>
          <w:rFonts w:ascii="Arial" w:hAnsi="Arial" w:cs="Arial"/>
          <w:color w:val="404040"/>
          <w:sz w:val="20"/>
          <w:szCs w:val="20"/>
        </w:rPr>
        <w:t>计算转向角度来控制车辆的航向</w:t>
      </w:r>
      <w:r>
        <w:rPr>
          <w:rFonts w:ascii="Arial" w:hAnsi="Arial" w:cs="Arial"/>
          <w:color w:val="404040"/>
          <w:sz w:val="20"/>
          <w:szCs w:val="20"/>
        </w:rPr>
        <w:t>, </w:t>
      </w:r>
      <w:hyperlink r:id="rId102" w:tgtFrame="_blank" w:history="1">
        <w:r>
          <w:rPr>
            <w:rStyle w:val="a3"/>
            <w:rFonts w:ascii="Consolas" w:hAnsi="Consolas"/>
            <w:color w:val="004B87"/>
          </w:rPr>
          <w:t>HelperLongitudinalController</w:t>
        </w:r>
      </w:hyperlink>
      <w:r>
        <w:rPr>
          <w:rFonts w:ascii="Arial" w:hAnsi="Arial" w:cs="Arial"/>
          <w:color w:val="404040"/>
          <w:sz w:val="20"/>
          <w:szCs w:val="20"/>
        </w:rPr>
        <w:t>计算加速度和减速命令</w:t>
      </w:r>
      <w:r>
        <w:rPr>
          <w:rFonts w:ascii="Arial" w:hAnsi="Arial" w:cs="Arial"/>
          <w:color w:val="404040"/>
          <w:sz w:val="20"/>
          <w:szCs w:val="20"/>
        </w:rPr>
        <w:t xml:space="preserve">, </w:t>
      </w:r>
      <w:r>
        <w:rPr>
          <w:rFonts w:ascii="Arial" w:hAnsi="Arial" w:cs="Arial"/>
          <w:color w:val="404040"/>
          <w:sz w:val="20"/>
          <w:szCs w:val="20"/>
        </w:rPr>
        <w:t>以保持所需的车辆速度。</w:t>
      </w:r>
    </w:p>
    <w:p w:rsidR="00A90337" w:rsidRDefault="00A90337" w:rsidP="00A90337">
      <w:pPr>
        <w:pStyle w:val="a4"/>
        <w:numPr>
          <w:ilvl w:val="0"/>
          <w:numId w:val="21"/>
        </w:numPr>
        <w:shd w:val="clear" w:color="auto" w:fill="FFFFFF"/>
        <w:spacing w:before="0" w:beforeAutospacing="0" w:after="75" w:afterAutospacing="0"/>
        <w:ind w:left="360"/>
        <w:rPr>
          <w:rFonts w:ascii="Arial" w:hAnsi="Arial" w:cs="Arial"/>
          <w:color w:val="404040"/>
          <w:sz w:val="20"/>
          <w:szCs w:val="20"/>
        </w:rPr>
      </w:pPr>
      <w:r>
        <w:rPr>
          <w:rStyle w:val="a6"/>
          <w:rFonts w:ascii="Arial" w:hAnsi="Arial" w:cs="Arial"/>
          <w:color w:val="404040"/>
          <w:sz w:val="20"/>
          <w:szCs w:val="20"/>
        </w:rPr>
        <w:t>目标检查</w:t>
      </w:r>
      <w:r>
        <w:rPr>
          <w:rStyle w:val="a6"/>
          <w:rFonts w:ascii="Arial" w:hAnsi="Arial" w:cs="Arial"/>
          <w:color w:val="404040"/>
          <w:sz w:val="20"/>
          <w:szCs w:val="20"/>
        </w:rPr>
        <w:t>:</w:t>
      </w:r>
      <w:r>
        <w:rPr>
          <w:rFonts w:ascii="Arial" w:hAnsi="Arial" w:cs="Arial"/>
          <w:color w:val="404040"/>
          <w:sz w:val="20"/>
          <w:szCs w:val="20"/>
        </w:rPr>
        <w:t>使用</w:t>
      </w:r>
      <w:hyperlink r:id="rId103" w:tgtFrame="_blank" w:history="1">
        <w:r>
          <w:rPr>
            <w:rStyle w:val="a3"/>
            <w:rFonts w:ascii="Consolas" w:hAnsi="Consolas"/>
            <w:color w:val="004B87"/>
          </w:rPr>
          <w:t>helperGoalChecker</w:t>
        </w:r>
      </w:hyperlink>
      <w:r>
        <w:rPr>
          <w:rFonts w:ascii="Arial" w:hAnsi="Arial" w:cs="Arial"/>
          <w:color w:val="404040"/>
          <w:sz w:val="20"/>
          <w:szCs w:val="20"/>
        </w:rPr>
        <w:t>检查车辆是否已达到分段的最终</w:t>
      </w:r>
      <w:del w:id="200" w:author="Young Jiang" w:date="2019-01-02T01:45:00Z">
        <w:r w:rsidDel="006471F8">
          <w:rPr>
            <w:rFonts w:ascii="Arial" w:hAnsi="Arial" w:cs="Arial"/>
            <w:color w:val="404040"/>
            <w:sz w:val="20"/>
            <w:szCs w:val="20"/>
          </w:rPr>
          <w:delText>姿势</w:delText>
        </w:r>
      </w:del>
      <w:ins w:id="201" w:author="Young Jiang" w:date="2019-01-02T01:45:00Z">
        <w:r w:rsidR="006471F8">
          <w:rPr>
            <w:rFonts w:ascii="Arial" w:hAnsi="Arial" w:cs="Arial"/>
            <w:color w:val="404040"/>
            <w:sz w:val="20"/>
            <w:szCs w:val="20"/>
          </w:rPr>
          <w:t>状态</w:t>
        </w:r>
      </w:ins>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本示例的其余部分详细介绍了这些步骤</w:t>
      </w:r>
      <w:r>
        <w:rPr>
          <w:rFonts w:ascii="Arial" w:hAnsi="Arial" w:cs="Arial"/>
          <w:color w:val="404040"/>
          <w:sz w:val="20"/>
          <w:szCs w:val="20"/>
        </w:rPr>
        <w:t xml:space="preserve">, </w:t>
      </w:r>
      <w:r>
        <w:rPr>
          <w:rFonts w:ascii="Arial" w:hAnsi="Arial" w:cs="Arial"/>
          <w:color w:val="404040"/>
          <w:sz w:val="20"/>
          <w:szCs w:val="20"/>
        </w:rPr>
        <w:t>然后再将它们组</w:t>
      </w:r>
      <w:ins w:id="202" w:author="Young Jiang" w:date="2019-01-02T01:43:00Z">
        <w:r w:rsidR="007656BC">
          <w:rPr>
            <w:rFonts w:ascii="Arial" w:hAnsi="Arial" w:cs="Arial" w:hint="eastAsia"/>
            <w:color w:val="404040"/>
            <w:sz w:val="20"/>
            <w:szCs w:val="20"/>
          </w:rPr>
          <w:t>合</w:t>
        </w:r>
      </w:ins>
      <w:del w:id="203" w:author="Young Jiang" w:date="2019-01-02T01:43:00Z">
        <w:r w:rsidDel="007656BC">
          <w:rPr>
            <w:rFonts w:ascii="Arial" w:hAnsi="Arial" w:cs="Arial"/>
            <w:color w:val="404040"/>
            <w:sz w:val="20"/>
            <w:szCs w:val="20"/>
          </w:rPr>
          <w:delText>装</w:delText>
        </w:r>
      </w:del>
      <w:r>
        <w:rPr>
          <w:rFonts w:ascii="Arial" w:hAnsi="Arial" w:cs="Arial"/>
          <w:color w:val="404040"/>
          <w:sz w:val="20"/>
          <w:szCs w:val="20"/>
        </w:rPr>
        <w:t>为完整的解决方案。</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运动规划</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考虑到全球航线</w:t>
      </w:r>
      <w:r>
        <w:rPr>
          <w:rFonts w:ascii="Arial" w:hAnsi="Arial" w:cs="Arial"/>
          <w:color w:val="404040"/>
          <w:sz w:val="20"/>
          <w:szCs w:val="20"/>
        </w:rPr>
        <w:t xml:space="preserve">, </w:t>
      </w:r>
      <w:r>
        <w:rPr>
          <w:rFonts w:ascii="Arial" w:hAnsi="Arial" w:cs="Arial"/>
          <w:color w:val="404040"/>
          <w:sz w:val="20"/>
          <w:szCs w:val="20"/>
        </w:rPr>
        <w:t>运动规划可用于规划通过环境的路径到达每个中间航路点</w:t>
      </w:r>
      <w:r>
        <w:rPr>
          <w:rFonts w:ascii="Arial" w:hAnsi="Arial" w:cs="Arial"/>
          <w:color w:val="404040"/>
          <w:sz w:val="20"/>
          <w:szCs w:val="20"/>
        </w:rPr>
        <w:t xml:space="preserve">, </w:t>
      </w:r>
      <w:r>
        <w:rPr>
          <w:rFonts w:ascii="Arial" w:hAnsi="Arial" w:cs="Arial"/>
          <w:color w:val="404040"/>
          <w:sz w:val="20"/>
          <w:szCs w:val="20"/>
        </w:rPr>
        <w:t>直到车辆到达最终目的地为止。每个链接的计划路径必须是可行的和无冲突的。一个可行的路径是一个可以实现</w:t>
      </w:r>
      <w:r>
        <w:rPr>
          <w:rFonts w:ascii="Arial" w:hAnsi="Arial" w:cs="Arial"/>
          <w:color w:val="404040"/>
          <w:sz w:val="20"/>
          <w:szCs w:val="20"/>
        </w:rPr>
        <w:lastRenderedPageBreak/>
        <w:t>的车辆给定的运动和动态约束强加于它。停车代</w:t>
      </w:r>
      <w:proofErr w:type="gramStart"/>
      <w:r>
        <w:rPr>
          <w:rFonts w:ascii="Arial" w:hAnsi="Arial" w:cs="Arial"/>
          <w:color w:val="404040"/>
          <w:sz w:val="20"/>
          <w:szCs w:val="20"/>
        </w:rPr>
        <w:t>客系统</w:t>
      </w:r>
      <w:proofErr w:type="gramEnd"/>
      <w:r>
        <w:rPr>
          <w:rFonts w:ascii="Arial" w:hAnsi="Arial" w:cs="Arial"/>
          <w:color w:val="404040"/>
          <w:sz w:val="20"/>
          <w:szCs w:val="20"/>
        </w:rPr>
        <w:t>包括低速和低加速度。这使我们能够安全地忽略惯性效应产生的动态约束。</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w:t>
      </w:r>
      <w:hyperlink r:id="rId104" w:history="1">
        <w:r>
          <w:rPr>
            <w:rStyle w:val="HTML1"/>
            <w:rFonts w:ascii="Consolas" w:hAnsi="Consolas"/>
            <w:color w:val="004B87"/>
          </w:rPr>
          <w:t>pathPlannerRRT</w:t>
        </w:r>
      </w:hyperlink>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使用最佳快速探索随机树</w:t>
      </w:r>
      <w:r>
        <w:rPr>
          <w:rFonts w:ascii="Arial" w:hAnsi="Arial" w:cs="Arial"/>
          <w:color w:val="404040"/>
          <w:sz w:val="20"/>
          <w:szCs w:val="20"/>
        </w:rPr>
        <w:t xml:space="preserve"> (</w:t>
      </w:r>
      <w:r>
        <w:rPr>
          <w:rFonts w:ascii="Arial" w:hAnsi="Arial" w:cs="Arial"/>
          <w:color w:val="404040"/>
          <w:sz w:val="20"/>
          <w:szCs w:val="20"/>
        </w:rPr>
        <w:t>复审</w:t>
      </w:r>
      <w:r>
        <w:rPr>
          <w:rFonts w:ascii="Arial" w:hAnsi="Arial" w:cs="Arial"/>
          <w:color w:val="404040"/>
          <w:sz w:val="20"/>
          <w:szCs w:val="20"/>
        </w:rPr>
        <w:t xml:space="preserve"> *) </w:t>
      </w:r>
      <w:r>
        <w:rPr>
          <w:rFonts w:ascii="Arial" w:hAnsi="Arial" w:cs="Arial"/>
          <w:color w:val="404040"/>
          <w:sz w:val="20"/>
          <w:szCs w:val="20"/>
        </w:rPr>
        <w:t>方法配置路径规划器。通过构建连接的、无碰撞的车辆</w:t>
      </w:r>
      <w:del w:id="204" w:author="Young Jiang" w:date="2019-01-02T01:45:00Z">
        <w:r w:rsidDel="006471F8">
          <w:rPr>
            <w:rFonts w:ascii="Arial" w:hAnsi="Arial" w:cs="Arial"/>
            <w:color w:val="404040"/>
            <w:sz w:val="20"/>
            <w:szCs w:val="20"/>
          </w:rPr>
          <w:delText>姿势</w:delText>
        </w:r>
      </w:del>
      <w:ins w:id="205" w:author="Young Jiang" w:date="2019-01-02T01:45:00Z">
        <w:r w:rsidR="006471F8">
          <w:rPr>
            <w:rFonts w:ascii="Arial" w:hAnsi="Arial" w:cs="Arial"/>
            <w:color w:val="404040"/>
            <w:sz w:val="20"/>
            <w:szCs w:val="20"/>
          </w:rPr>
          <w:t>状态</w:t>
        </w:r>
      </w:ins>
      <w:r>
        <w:rPr>
          <w:rFonts w:ascii="Arial" w:hAnsi="Arial" w:cs="Arial"/>
          <w:color w:val="404040"/>
          <w:sz w:val="20"/>
          <w:szCs w:val="20"/>
        </w:rPr>
        <w:t>树</w:t>
      </w:r>
      <w:r>
        <w:rPr>
          <w:rFonts w:ascii="Arial" w:hAnsi="Arial" w:cs="Arial"/>
          <w:color w:val="404040"/>
          <w:sz w:val="20"/>
          <w:szCs w:val="20"/>
        </w:rPr>
        <w:t xml:space="preserve">, </w:t>
      </w:r>
      <w:r>
        <w:rPr>
          <w:rFonts w:ascii="Arial" w:hAnsi="Arial" w:cs="Arial"/>
          <w:color w:val="404040"/>
          <w:sz w:val="20"/>
          <w:szCs w:val="20"/>
        </w:rPr>
        <w:t>可以找到一个路径。使用</w:t>
      </w:r>
      <w:r>
        <w:rPr>
          <w:rFonts w:ascii="Arial" w:hAnsi="Arial" w:cs="Arial"/>
          <w:color w:val="404040"/>
          <w:sz w:val="20"/>
          <w:szCs w:val="20"/>
        </w:rPr>
        <w:t xml:space="preserve"> Dubins </w:t>
      </w:r>
      <w:r>
        <w:rPr>
          <w:rFonts w:ascii="Arial" w:hAnsi="Arial" w:cs="Arial"/>
          <w:color w:val="404040"/>
          <w:sz w:val="20"/>
          <w:szCs w:val="20"/>
        </w:rPr>
        <w:t>或</w:t>
      </w:r>
      <w:del w:id="206" w:author="Young Jiang" w:date="2019-01-02T01:48:00Z">
        <w:r w:rsidDel="00A240ED">
          <w:rPr>
            <w:rFonts w:ascii="Arial" w:hAnsi="Arial" w:cs="Arial"/>
            <w:color w:val="404040"/>
            <w:sz w:val="20"/>
            <w:szCs w:val="20"/>
          </w:rPr>
          <w:delText>簧片</w:delText>
        </w:r>
        <w:r w:rsidDel="00A240ED">
          <w:rPr>
            <w:rFonts w:ascii="Arial" w:hAnsi="Arial" w:cs="Arial"/>
            <w:color w:val="404040"/>
            <w:sz w:val="20"/>
            <w:szCs w:val="20"/>
          </w:rPr>
          <w:delText>-</w:delText>
        </w:r>
        <w:r w:rsidDel="00A240ED">
          <w:rPr>
            <w:rFonts w:ascii="Arial" w:hAnsi="Arial" w:cs="Arial"/>
            <w:color w:val="404040"/>
            <w:sz w:val="20"/>
            <w:szCs w:val="20"/>
          </w:rPr>
          <w:delText>崔维斯</w:delText>
        </w:r>
      </w:del>
      <w:ins w:id="207" w:author="Young Jiang" w:date="2019-01-02T01:48:00Z">
        <w:r w:rsidR="00A240ED">
          <w:rPr>
            <w:rFonts w:ascii="Arial" w:hAnsi="Arial" w:cs="Arial"/>
            <w:color w:val="404040"/>
            <w:sz w:val="20"/>
            <w:szCs w:val="20"/>
          </w:rPr>
          <w:t>Reeds-Shepp</w:t>
        </w:r>
      </w:ins>
      <w:r>
        <w:rPr>
          <w:rFonts w:ascii="Arial" w:hAnsi="Arial" w:cs="Arial"/>
          <w:color w:val="404040"/>
          <w:sz w:val="20"/>
          <w:szCs w:val="20"/>
        </w:rPr>
        <w:t>转向连接</w:t>
      </w:r>
      <w:del w:id="208" w:author="Young Jiang" w:date="2019-01-02T01:45:00Z">
        <w:r w:rsidDel="006471F8">
          <w:rPr>
            <w:rFonts w:ascii="Arial" w:hAnsi="Arial" w:cs="Arial"/>
            <w:color w:val="404040"/>
            <w:sz w:val="20"/>
            <w:szCs w:val="20"/>
          </w:rPr>
          <w:delText>姿势</w:delText>
        </w:r>
      </w:del>
      <w:ins w:id="209" w:author="Young Jiang" w:date="2019-01-02T01:45:00Z">
        <w:r w:rsidR="006471F8">
          <w:rPr>
            <w:rFonts w:ascii="Arial" w:hAnsi="Arial" w:cs="Arial"/>
            <w:color w:val="404040"/>
            <w:sz w:val="20"/>
            <w:szCs w:val="20"/>
          </w:rPr>
          <w:t>状态</w:t>
        </w:r>
      </w:ins>
      <w:r>
        <w:rPr>
          <w:rFonts w:ascii="Arial" w:hAnsi="Arial" w:cs="Arial"/>
          <w:color w:val="404040"/>
          <w:sz w:val="20"/>
          <w:szCs w:val="20"/>
        </w:rPr>
        <w:t xml:space="preserve">, </w:t>
      </w:r>
      <w:r>
        <w:rPr>
          <w:rFonts w:ascii="Arial" w:hAnsi="Arial" w:cs="Arial"/>
          <w:color w:val="404040"/>
          <w:sz w:val="20"/>
          <w:szCs w:val="20"/>
        </w:rPr>
        <w:t>确保生成的路径运动学可行。</w:t>
      </w:r>
    </w:p>
    <w:p w:rsidR="00A90337" w:rsidRDefault="00A90337" w:rsidP="00A90337">
      <w:pPr>
        <w:pStyle w:val="HTML"/>
        <w:rPr>
          <w:rFonts w:ascii="Consolas" w:hAnsi="Consolas"/>
          <w:color w:val="404040"/>
        </w:rPr>
      </w:pPr>
      <w:r>
        <w:rPr>
          <w:rFonts w:ascii="Consolas" w:hAnsi="Consolas"/>
          <w:color w:val="404040"/>
        </w:rPr>
        <w:t xml:space="preserve">motionPlanner = </w:t>
      </w:r>
      <w:proofErr w:type="gramStart"/>
      <w:r>
        <w:rPr>
          <w:rFonts w:ascii="Consolas" w:hAnsi="Consolas"/>
          <w:color w:val="404040"/>
        </w:rPr>
        <w:t>pathPlannerRRT(</w:t>
      </w:r>
      <w:proofErr w:type="gramEnd"/>
      <w:r>
        <w:rPr>
          <w:rFonts w:ascii="Consolas" w:hAnsi="Consolas"/>
          <w:color w:val="404040"/>
        </w:rPr>
        <w:t xml:space="preserve">costmap, </w:t>
      </w:r>
      <w:r>
        <w:rPr>
          <w:rFonts w:ascii="Consolas" w:hAnsi="Consolas"/>
          <w:color w:val="A020F0"/>
        </w:rPr>
        <w:t>'MinIterations'</w:t>
      </w:r>
      <w:r>
        <w:rPr>
          <w:rFonts w:ascii="Consolas" w:hAnsi="Consolas"/>
          <w:color w:val="404040"/>
        </w:rPr>
        <w:t xml:space="preserve">, 1000,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'ConnectionDistance'</w:t>
      </w:r>
      <w:r>
        <w:rPr>
          <w:rFonts w:ascii="Consolas" w:hAnsi="Consolas"/>
          <w:color w:val="404040"/>
        </w:rPr>
        <w:t xml:space="preserve">, 10, </w:t>
      </w:r>
      <w:r>
        <w:rPr>
          <w:rFonts w:ascii="Consolas" w:hAnsi="Consolas"/>
          <w:color w:val="A020F0"/>
        </w:rPr>
        <w:t>'MinTurningRadius'</w:t>
      </w:r>
      <w:r>
        <w:rPr>
          <w:rFonts w:ascii="Consolas" w:hAnsi="Consolas"/>
          <w:color w:val="404040"/>
        </w:rPr>
        <w:t>, 20);</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1"/>
          <w:rFonts w:ascii="Consolas" w:hAnsi="Consolas"/>
          <w:color w:val="404040"/>
        </w:rPr>
        <w:t>plan</w:t>
      </w:r>
      <w:r>
        <w:rPr>
          <w:rFonts w:ascii="Arial" w:hAnsi="Arial" w:cs="Arial"/>
          <w:color w:val="404040"/>
          <w:sz w:val="20"/>
          <w:szCs w:val="20"/>
        </w:rPr>
        <w:t>函数计划从当前</w:t>
      </w:r>
      <w:del w:id="210" w:author="Young Jiang" w:date="2019-01-02T01:45:00Z">
        <w:r w:rsidDel="006471F8">
          <w:rPr>
            <w:rFonts w:ascii="Arial" w:hAnsi="Arial" w:cs="Arial"/>
            <w:color w:val="404040"/>
            <w:sz w:val="20"/>
            <w:szCs w:val="20"/>
          </w:rPr>
          <w:delText>姿势</w:delText>
        </w:r>
      </w:del>
      <w:ins w:id="211" w:author="Young Jiang" w:date="2019-01-02T01:45:00Z">
        <w:r w:rsidR="006471F8">
          <w:rPr>
            <w:rFonts w:ascii="Arial" w:hAnsi="Arial" w:cs="Arial"/>
            <w:color w:val="404040"/>
            <w:sz w:val="20"/>
            <w:szCs w:val="20"/>
          </w:rPr>
          <w:t>状态</w:t>
        </w:r>
      </w:ins>
      <w:r>
        <w:rPr>
          <w:rFonts w:ascii="Arial" w:hAnsi="Arial" w:cs="Arial"/>
          <w:color w:val="404040"/>
          <w:sz w:val="20"/>
          <w:szCs w:val="20"/>
        </w:rPr>
        <w:t>到第一个目标的路径。返回的</w:t>
      </w:r>
      <w:hyperlink r:id="rId105" w:history="1">
        <w:r>
          <w:rPr>
            <w:rStyle w:val="HTML1"/>
            <w:rFonts w:ascii="Consolas" w:hAnsi="Consolas"/>
            <w:color w:val="004B87"/>
          </w:rPr>
          <w:t>driving.Path</w:t>
        </w:r>
      </w:hyperlink>
      <w:r>
        <w:rPr>
          <w:rFonts w:ascii="Arial" w:hAnsi="Arial" w:cs="Arial"/>
          <w:color w:val="404040"/>
          <w:sz w:val="20"/>
          <w:szCs w:val="20"/>
        </w:rPr>
        <w:t>对象</w:t>
      </w:r>
      <w:r>
        <w:rPr>
          <w:rStyle w:val="HTML1"/>
          <w:rFonts w:ascii="Consolas" w:hAnsi="Consolas"/>
          <w:color w:val="404040"/>
        </w:rPr>
        <w:t>refPath</w:t>
      </w:r>
      <w:r>
        <w:rPr>
          <w:rFonts w:ascii="Arial" w:hAnsi="Arial" w:cs="Arial"/>
          <w:color w:val="404040"/>
          <w:sz w:val="20"/>
          <w:szCs w:val="20"/>
        </w:rPr>
        <w:t>是一种可行且无冲突的参考路径。</w:t>
      </w:r>
    </w:p>
    <w:p w:rsidR="00A90337" w:rsidRDefault="00A90337" w:rsidP="00A90337">
      <w:pPr>
        <w:pStyle w:val="HTML"/>
        <w:rPr>
          <w:rFonts w:ascii="Consolas" w:hAnsi="Consolas"/>
          <w:color w:val="404040"/>
        </w:rPr>
      </w:pPr>
      <w:r>
        <w:rPr>
          <w:rFonts w:ascii="Consolas" w:hAnsi="Consolas"/>
          <w:color w:val="404040"/>
        </w:rPr>
        <w:t xml:space="preserve">goalPose = </w:t>
      </w:r>
      <w:proofErr w:type="gramStart"/>
      <w:r>
        <w:rPr>
          <w:rFonts w:ascii="Consolas" w:hAnsi="Consolas"/>
          <w:color w:val="404040"/>
        </w:rPr>
        <w:t>routePlan{</w:t>
      </w:r>
      <w:proofErr w:type="gramEnd"/>
      <w:r>
        <w:rPr>
          <w:rFonts w:ascii="Consolas" w:hAnsi="Consolas"/>
          <w:color w:val="404040"/>
        </w:rPr>
        <w:t xml:space="preserve">1, </w:t>
      </w:r>
      <w:r>
        <w:rPr>
          <w:rFonts w:ascii="Consolas" w:hAnsi="Consolas"/>
          <w:color w:val="A020F0"/>
        </w:rPr>
        <w:t>'EndPose'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refPath = </w:t>
      </w:r>
      <w:proofErr w:type="gramStart"/>
      <w:r>
        <w:rPr>
          <w:rFonts w:ascii="Consolas" w:hAnsi="Consolas"/>
          <w:color w:val="404040"/>
        </w:rPr>
        <w:t>plan(</w:t>
      </w:r>
      <w:proofErr w:type="gramEnd"/>
      <w:r>
        <w:rPr>
          <w:rFonts w:ascii="Consolas" w:hAnsi="Consolas"/>
          <w:color w:val="404040"/>
        </w:rPr>
        <w:t>motionPlanner, currentPose, goalPose);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引用路径由一系列路径段组成。每个路径段描述用于连接到下一段的</w:t>
      </w:r>
      <w:r>
        <w:rPr>
          <w:rFonts w:ascii="Arial" w:hAnsi="Arial" w:cs="Arial"/>
          <w:color w:val="404040"/>
          <w:sz w:val="20"/>
          <w:szCs w:val="20"/>
        </w:rPr>
        <w:t xml:space="preserve"> Dubins </w:t>
      </w:r>
      <w:r>
        <w:rPr>
          <w:rFonts w:ascii="Arial" w:hAnsi="Arial" w:cs="Arial"/>
          <w:color w:val="404040"/>
          <w:sz w:val="20"/>
          <w:szCs w:val="20"/>
        </w:rPr>
        <w:t>或簧片</w:t>
      </w:r>
      <w:proofErr w:type="gramStart"/>
      <w:r>
        <w:rPr>
          <w:rFonts w:ascii="Arial" w:hAnsi="Arial" w:cs="Arial"/>
          <w:color w:val="404040"/>
          <w:sz w:val="20"/>
          <w:szCs w:val="20"/>
        </w:rPr>
        <w:t>崔维斯演习</w:t>
      </w:r>
      <w:proofErr w:type="gramEnd"/>
      <w:r>
        <w:rPr>
          <w:rFonts w:ascii="Arial" w:hAnsi="Arial" w:cs="Arial"/>
          <w:color w:val="404040"/>
          <w:sz w:val="20"/>
          <w:szCs w:val="20"/>
        </w:rPr>
        <w:t>集。检查路径段。</w:t>
      </w:r>
    </w:p>
    <w:p w:rsidR="00A90337" w:rsidRDefault="00A90337" w:rsidP="00A90337">
      <w:pPr>
        <w:pStyle w:val="HTML"/>
        <w:rPr>
          <w:rFonts w:ascii="Consolas" w:hAnsi="Consolas"/>
          <w:color w:val="404040"/>
        </w:rPr>
      </w:pPr>
      <w:r>
        <w:rPr>
          <w:rFonts w:ascii="Consolas" w:hAnsi="Consolas"/>
          <w:color w:val="404040"/>
        </w:rPr>
        <w:t>refPath.PathSegments</w:t>
      </w:r>
    </w:p>
    <w:p w:rsidR="00A90337" w:rsidRDefault="00A90337" w:rsidP="00A90337">
      <w:pPr>
        <w:pStyle w:val="HTML"/>
        <w:rPr>
          <w:rFonts w:ascii="Consolas" w:hAnsi="Consolas"/>
          <w:color w:val="404040"/>
        </w:rPr>
      </w:pPr>
      <w:r>
        <w:rPr>
          <w:rFonts w:ascii="Consolas" w:hAnsi="Consolas"/>
          <w:color w:val="404040"/>
        </w:rPr>
        <w:t xml:space="preserve">ans =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1×6 DubinsPathSegment array with properties: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StartPose</w:t>
      </w:r>
    </w:p>
    <w:p w:rsidR="00A90337" w:rsidRDefault="00A90337" w:rsidP="00A90337">
      <w:pPr>
        <w:pStyle w:val="HTML"/>
        <w:rPr>
          <w:rFonts w:ascii="Consolas" w:hAnsi="Consolas"/>
          <w:color w:val="404040"/>
        </w:rPr>
      </w:pPr>
      <w:r>
        <w:rPr>
          <w:rFonts w:ascii="Consolas" w:hAnsi="Consolas"/>
          <w:color w:val="404040"/>
        </w:rPr>
        <w:t xml:space="preserve">    GoalPose</w:t>
      </w:r>
    </w:p>
    <w:p w:rsidR="00A90337" w:rsidRDefault="00A90337" w:rsidP="00A90337">
      <w:pPr>
        <w:pStyle w:val="HTML"/>
        <w:rPr>
          <w:rFonts w:ascii="Consolas" w:hAnsi="Consolas"/>
          <w:color w:val="404040"/>
        </w:rPr>
      </w:pPr>
      <w:r>
        <w:rPr>
          <w:rFonts w:ascii="Consolas" w:hAnsi="Consolas"/>
          <w:color w:val="404040"/>
        </w:rPr>
        <w:t xml:space="preserve">    MinTurningRadius</w:t>
      </w:r>
    </w:p>
    <w:p w:rsidR="00A90337" w:rsidRDefault="00A90337" w:rsidP="00A90337">
      <w:pPr>
        <w:pStyle w:val="HTML"/>
        <w:rPr>
          <w:rFonts w:ascii="Consolas" w:hAnsi="Consolas"/>
          <w:color w:val="404040"/>
        </w:rPr>
      </w:pPr>
      <w:r>
        <w:rPr>
          <w:rFonts w:ascii="Consolas" w:hAnsi="Consolas"/>
          <w:color w:val="404040"/>
        </w:rPr>
        <w:t xml:space="preserve">    MotionLengths</w:t>
      </w:r>
    </w:p>
    <w:p w:rsidR="00A90337" w:rsidRDefault="00A90337" w:rsidP="00A90337">
      <w:pPr>
        <w:pStyle w:val="HTML"/>
        <w:rPr>
          <w:rFonts w:ascii="Consolas" w:hAnsi="Consolas"/>
          <w:color w:val="404040"/>
        </w:rPr>
      </w:pPr>
      <w:r>
        <w:rPr>
          <w:rFonts w:ascii="Consolas" w:hAnsi="Consolas"/>
          <w:color w:val="404040"/>
        </w:rPr>
        <w:t xml:space="preserve">    MotionTypes</w:t>
      </w:r>
    </w:p>
    <w:p w:rsidR="00A90337" w:rsidRDefault="00A90337" w:rsidP="00A90337">
      <w:pPr>
        <w:pStyle w:val="HTML"/>
        <w:rPr>
          <w:rFonts w:ascii="Consolas" w:hAnsi="Consolas"/>
          <w:color w:val="404040"/>
        </w:rPr>
      </w:pPr>
      <w:r>
        <w:rPr>
          <w:rFonts w:ascii="Consolas" w:hAnsi="Consolas"/>
          <w:color w:val="404040"/>
        </w:rPr>
        <w:t xml:space="preserve">    Length</w:t>
      </w:r>
    </w:p>
    <w:p w:rsidR="00A90337" w:rsidRDefault="00A90337" w:rsidP="00A90337">
      <w:pPr>
        <w:pStyle w:val="HTML"/>
        <w:rPr>
          <w:rFonts w:ascii="Consolas" w:hAnsi="Consolas"/>
          <w:color w:val="404040"/>
        </w:rPr>
      </w:pP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参考路径包含沿路径的过渡</w:t>
      </w:r>
      <w:del w:id="212" w:author="Young Jiang" w:date="2019-01-02T01:45:00Z">
        <w:r w:rsidDel="006471F8">
          <w:rPr>
            <w:rFonts w:ascii="Arial" w:hAnsi="Arial" w:cs="Arial"/>
            <w:color w:val="404040"/>
            <w:sz w:val="20"/>
            <w:szCs w:val="20"/>
          </w:rPr>
          <w:delText>姿势</w:delText>
        </w:r>
      </w:del>
      <w:ins w:id="213" w:author="Young Jiang" w:date="2019-01-02T01:45:00Z">
        <w:r w:rsidR="006471F8">
          <w:rPr>
            <w:rFonts w:ascii="Arial" w:hAnsi="Arial" w:cs="Arial"/>
            <w:color w:val="404040"/>
            <w:sz w:val="20"/>
            <w:szCs w:val="20"/>
          </w:rPr>
          <w:t>状态</w:t>
        </w:r>
      </w:ins>
      <w:r>
        <w:rPr>
          <w:rFonts w:ascii="Arial" w:hAnsi="Arial" w:cs="Arial"/>
          <w:color w:val="404040"/>
          <w:sz w:val="20"/>
          <w:szCs w:val="20"/>
        </w:rPr>
        <w:t xml:space="preserve">, </w:t>
      </w:r>
      <w:r>
        <w:rPr>
          <w:rFonts w:ascii="Arial" w:hAnsi="Arial" w:cs="Arial"/>
          <w:color w:val="404040"/>
          <w:sz w:val="20"/>
          <w:szCs w:val="20"/>
        </w:rPr>
        <w:t>表示沿着与从一个机动到下一个动作的过渡相对应的道路上的点。它们也可以代表方向的变化</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沿</w:t>
      </w:r>
      <w:del w:id="214" w:author="Young Jiang" w:date="2019-01-02T01:48:00Z">
        <w:r w:rsidDel="00A240ED">
          <w:rPr>
            <w:rFonts w:ascii="Arial" w:hAnsi="Arial" w:cs="Arial"/>
            <w:color w:val="404040"/>
            <w:sz w:val="20"/>
            <w:szCs w:val="20"/>
          </w:rPr>
          <w:delText>芦苇</w:delText>
        </w:r>
        <w:r w:rsidDel="00A240ED">
          <w:rPr>
            <w:rFonts w:ascii="Arial" w:hAnsi="Arial" w:cs="Arial"/>
            <w:color w:val="404040"/>
            <w:sz w:val="20"/>
            <w:szCs w:val="20"/>
          </w:rPr>
          <w:delText>-</w:delText>
        </w:r>
        <w:r w:rsidDel="00A240ED">
          <w:rPr>
            <w:rFonts w:ascii="Arial" w:hAnsi="Arial" w:cs="Arial"/>
            <w:color w:val="404040"/>
            <w:sz w:val="20"/>
            <w:szCs w:val="20"/>
          </w:rPr>
          <w:delText>崔维斯</w:delText>
        </w:r>
      </w:del>
      <w:ins w:id="215" w:author="Young Jiang" w:date="2019-01-02T01:48:00Z">
        <w:r w:rsidR="00A240ED">
          <w:rPr>
            <w:rFonts w:ascii="Arial" w:hAnsi="Arial" w:cs="Arial"/>
            <w:color w:val="404040"/>
            <w:sz w:val="20"/>
            <w:szCs w:val="20"/>
          </w:rPr>
          <w:t>Reeds-Shepp</w:t>
        </w:r>
      </w:ins>
      <w:r>
        <w:rPr>
          <w:rFonts w:ascii="Arial" w:hAnsi="Arial" w:cs="Arial"/>
          <w:color w:val="404040"/>
          <w:sz w:val="20"/>
          <w:szCs w:val="20"/>
        </w:rPr>
        <w:t>路径向前到反向运动。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从计划路径中检索过渡</w:t>
      </w:r>
      <w:del w:id="216" w:author="Young Jiang" w:date="2019-01-02T01:45:00Z">
        <w:r w:rsidDel="006471F8">
          <w:rPr>
            <w:rFonts w:ascii="Arial" w:hAnsi="Arial" w:cs="Arial"/>
            <w:color w:val="404040"/>
            <w:sz w:val="20"/>
            <w:szCs w:val="20"/>
          </w:rPr>
          <w:delText>姿势</w:delText>
        </w:r>
      </w:del>
      <w:ins w:id="217" w:author="Young Jiang" w:date="2019-01-02T01:45:00Z">
        <w:r w:rsidR="006471F8">
          <w:rPr>
            <w:rFonts w:ascii="Arial" w:hAnsi="Arial" w:cs="Arial"/>
            <w:color w:val="404040"/>
            <w:sz w:val="20"/>
            <w:szCs w:val="20"/>
          </w:rPr>
          <w:t>状态</w:t>
        </w:r>
      </w:ins>
      <w:r>
        <w:rPr>
          <w:rFonts w:ascii="Arial" w:hAnsi="Arial" w:cs="Arial"/>
          <w:color w:val="404040"/>
          <w:sz w:val="20"/>
          <w:szCs w:val="20"/>
        </w:rPr>
        <w:t>和方向。</w:t>
      </w:r>
    </w:p>
    <w:p w:rsidR="00A90337" w:rsidRDefault="00A90337" w:rsidP="00A90337">
      <w:pPr>
        <w:pStyle w:val="HTML"/>
        <w:rPr>
          <w:rFonts w:ascii="Consolas" w:hAnsi="Consolas"/>
          <w:color w:val="404040"/>
        </w:rPr>
      </w:pPr>
      <w:r>
        <w:rPr>
          <w:rFonts w:ascii="Consolas" w:hAnsi="Consolas"/>
          <w:color w:val="404040"/>
        </w:rPr>
        <w:t>[transitionPoses, directions] = interpolate(refPath);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Visualize the planned path</w:t>
      </w:r>
    </w:p>
    <w:p w:rsidR="00A90337" w:rsidRDefault="00A90337" w:rsidP="00A90337">
      <w:pPr>
        <w:pStyle w:val="HTML"/>
        <w:rPr>
          <w:rFonts w:ascii="Consolas" w:hAnsi="Consolas"/>
          <w:color w:val="404040"/>
        </w:rPr>
      </w:pPr>
      <w:r>
        <w:rPr>
          <w:rFonts w:ascii="Consolas" w:hAnsi="Consolas"/>
          <w:color w:val="404040"/>
        </w:rPr>
        <w:t>plot(motionPlanner)</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8EB8A5F" wp14:editId="7F284FCD">
            <wp:extent cx="5334000" cy="4000500"/>
            <wp:effectExtent l="0" t="0" r="0" b="0"/>
            <wp:docPr id="25" name="图片 25" descr="https://www.mathworks.com/help/examples/driving/win64/ParkingValet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thworks.com/help/examples/driving/win64/ParkingValetExample_0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除了计划的参考路径之外</w:t>
      </w:r>
      <w:r>
        <w:rPr>
          <w:rFonts w:ascii="Arial" w:hAnsi="Arial" w:cs="Arial"/>
          <w:color w:val="404040"/>
          <w:sz w:val="20"/>
          <w:szCs w:val="20"/>
        </w:rPr>
        <w:t xml:space="preserve">, </w:t>
      </w:r>
      <w:r>
        <w:rPr>
          <w:rFonts w:ascii="Arial" w:hAnsi="Arial" w:cs="Arial"/>
          <w:color w:val="404040"/>
          <w:sz w:val="20"/>
          <w:szCs w:val="20"/>
        </w:rPr>
        <w:t>请注意图中的红色区域。这些区域代表了代价地图的区域</w:t>
      </w:r>
      <w:r>
        <w:rPr>
          <w:rFonts w:ascii="Arial" w:hAnsi="Arial" w:cs="Arial"/>
          <w:color w:val="404040"/>
          <w:sz w:val="20"/>
          <w:szCs w:val="20"/>
        </w:rPr>
        <w:t xml:space="preserve">, </w:t>
      </w:r>
      <w:r>
        <w:rPr>
          <w:rFonts w:ascii="Arial" w:hAnsi="Arial" w:cs="Arial"/>
          <w:color w:val="404040"/>
          <w:sz w:val="20"/>
          <w:szCs w:val="20"/>
        </w:rPr>
        <w:t>车辆的原点</w:t>
      </w:r>
      <w:r>
        <w:rPr>
          <w:rFonts w:ascii="Arial" w:hAnsi="Arial" w:cs="Arial"/>
          <w:color w:val="404040"/>
          <w:sz w:val="20"/>
          <w:szCs w:val="20"/>
        </w:rPr>
        <w:t xml:space="preserve"> (</w:t>
      </w:r>
      <w:r>
        <w:rPr>
          <w:rFonts w:ascii="Arial" w:hAnsi="Arial" w:cs="Arial"/>
          <w:color w:val="404040"/>
          <w:sz w:val="20"/>
          <w:szCs w:val="20"/>
        </w:rPr>
        <w:t>后轴中心</w:t>
      </w:r>
      <w:r>
        <w:rPr>
          <w:rFonts w:ascii="Arial" w:hAnsi="Arial" w:cs="Arial"/>
          <w:color w:val="404040"/>
          <w:sz w:val="20"/>
          <w:szCs w:val="20"/>
        </w:rPr>
        <w:t xml:space="preserve">) </w:t>
      </w:r>
      <w:r>
        <w:rPr>
          <w:rFonts w:ascii="Arial" w:hAnsi="Arial" w:cs="Arial"/>
          <w:color w:val="404040"/>
          <w:sz w:val="20"/>
          <w:szCs w:val="20"/>
        </w:rPr>
        <w:t>不得交叉</w:t>
      </w:r>
      <w:r>
        <w:rPr>
          <w:rFonts w:ascii="Arial" w:hAnsi="Arial" w:cs="Arial"/>
          <w:color w:val="404040"/>
          <w:sz w:val="20"/>
          <w:szCs w:val="20"/>
        </w:rPr>
        <w:t xml:space="preserve">, </w:t>
      </w:r>
      <w:r>
        <w:rPr>
          <w:rFonts w:ascii="Arial" w:hAnsi="Arial" w:cs="Arial"/>
          <w:color w:val="404040"/>
          <w:sz w:val="20"/>
          <w:szCs w:val="20"/>
        </w:rPr>
        <w:t>以避免碰到任何障碍物。</w:t>
      </w:r>
      <w:hyperlink r:id="rId107" w:history="1">
        <w:r>
          <w:rPr>
            <w:rStyle w:val="HTML1"/>
            <w:rFonts w:ascii="Consolas" w:hAnsi="Consolas"/>
            <w:color w:val="004B87"/>
          </w:rPr>
          <w:t>pathPlannerRRT</w:t>
        </w:r>
      </w:hyperlink>
      <w:r>
        <w:rPr>
          <w:rFonts w:ascii="Arial" w:hAnsi="Arial" w:cs="Arial"/>
          <w:color w:val="404040"/>
          <w:sz w:val="20"/>
          <w:szCs w:val="20"/>
        </w:rPr>
        <w:t>通过检查以确保产生的车辆</w:t>
      </w:r>
      <w:del w:id="218" w:author="Young Jiang" w:date="2019-01-02T01:45:00Z">
        <w:r w:rsidDel="006471F8">
          <w:rPr>
            <w:rFonts w:ascii="Arial" w:hAnsi="Arial" w:cs="Arial"/>
            <w:color w:val="404040"/>
            <w:sz w:val="20"/>
            <w:szCs w:val="20"/>
          </w:rPr>
          <w:delText>姿势</w:delText>
        </w:r>
      </w:del>
      <w:ins w:id="219" w:author="Young Jiang" w:date="2019-01-02T01:45:00Z">
        <w:r w:rsidR="006471F8">
          <w:rPr>
            <w:rFonts w:ascii="Arial" w:hAnsi="Arial" w:cs="Arial"/>
            <w:color w:val="404040"/>
            <w:sz w:val="20"/>
            <w:szCs w:val="20"/>
          </w:rPr>
          <w:t>状态</w:t>
        </w:r>
      </w:ins>
      <w:r>
        <w:rPr>
          <w:rFonts w:ascii="Arial" w:hAnsi="Arial" w:cs="Arial"/>
          <w:color w:val="404040"/>
          <w:sz w:val="20"/>
          <w:szCs w:val="20"/>
        </w:rPr>
        <w:t>不会位于这些区域</w:t>
      </w:r>
      <w:r>
        <w:rPr>
          <w:rFonts w:ascii="Arial" w:hAnsi="Arial" w:cs="Arial"/>
          <w:color w:val="404040"/>
          <w:sz w:val="20"/>
          <w:szCs w:val="20"/>
        </w:rPr>
        <w:t xml:space="preserve">, </w:t>
      </w:r>
      <w:r>
        <w:rPr>
          <w:rFonts w:ascii="Arial" w:hAnsi="Arial" w:cs="Arial"/>
          <w:color w:val="404040"/>
          <w:sz w:val="20"/>
          <w:szCs w:val="20"/>
        </w:rPr>
        <w:t>从而找到避开障碍物的路径。</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路径平滑和轨迹生成</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路径</w:t>
      </w:r>
      <w:proofErr w:type="gramStart"/>
      <w:r>
        <w:rPr>
          <w:rFonts w:ascii="Arial" w:hAnsi="Arial" w:cs="Arial"/>
          <w:color w:val="404040"/>
          <w:sz w:val="20"/>
          <w:szCs w:val="20"/>
        </w:rPr>
        <w:t>规划器</w:t>
      </w:r>
      <w:proofErr w:type="gramEnd"/>
      <w:r>
        <w:rPr>
          <w:rFonts w:ascii="Arial" w:hAnsi="Arial" w:cs="Arial"/>
          <w:color w:val="404040"/>
          <w:sz w:val="20"/>
          <w:szCs w:val="20"/>
        </w:rPr>
        <w:t>生成的参考路径由</w:t>
      </w:r>
      <w:r>
        <w:rPr>
          <w:rFonts w:ascii="Arial" w:hAnsi="Arial" w:cs="Arial"/>
          <w:color w:val="404040"/>
          <w:sz w:val="20"/>
          <w:szCs w:val="20"/>
        </w:rPr>
        <w:t xml:space="preserve"> Dubins </w:t>
      </w:r>
      <w:r>
        <w:rPr>
          <w:rFonts w:ascii="Arial" w:hAnsi="Arial" w:cs="Arial"/>
          <w:color w:val="404040"/>
          <w:sz w:val="20"/>
          <w:szCs w:val="20"/>
        </w:rPr>
        <w:t>或簧片崔维斯段组成。两个这样的线段的交汇点处的曲率不是连续的</w:t>
      </w:r>
      <w:r>
        <w:rPr>
          <w:rFonts w:ascii="Arial" w:hAnsi="Arial" w:cs="Arial"/>
          <w:color w:val="404040"/>
          <w:sz w:val="20"/>
          <w:szCs w:val="20"/>
        </w:rPr>
        <w:t xml:space="preserve">, </w:t>
      </w:r>
      <w:r>
        <w:rPr>
          <w:rFonts w:ascii="Arial" w:hAnsi="Arial" w:cs="Arial"/>
          <w:color w:val="404040"/>
          <w:sz w:val="20"/>
          <w:szCs w:val="20"/>
        </w:rPr>
        <w:t>可能会导致转向角度的突然变化。为了避免这种不自然的运动和确保乘客的舒适性</w:t>
      </w:r>
      <w:r>
        <w:rPr>
          <w:rFonts w:ascii="Arial" w:hAnsi="Arial" w:cs="Arial"/>
          <w:color w:val="404040"/>
          <w:sz w:val="20"/>
          <w:szCs w:val="20"/>
        </w:rPr>
        <w:t xml:space="preserve">, </w:t>
      </w:r>
      <w:r>
        <w:rPr>
          <w:rFonts w:ascii="Arial" w:hAnsi="Arial" w:cs="Arial"/>
          <w:color w:val="404040"/>
          <w:sz w:val="20"/>
          <w:szCs w:val="20"/>
        </w:rPr>
        <w:t>路径需要连续可微</w:t>
      </w:r>
      <w:r>
        <w:rPr>
          <w:rFonts w:ascii="Arial" w:hAnsi="Arial" w:cs="Arial"/>
          <w:color w:val="404040"/>
          <w:sz w:val="20"/>
          <w:szCs w:val="20"/>
        </w:rPr>
        <w:t xml:space="preserve">, </w:t>
      </w:r>
      <w:r>
        <w:rPr>
          <w:rFonts w:ascii="Arial" w:hAnsi="Arial" w:cs="Arial"/>
          <w:color w:val="404040"/>
          <w:sz w:val="20"/>
          <w:szCs w:val="20"/>
        </w:rPr>
        <w:t>因此平滑</w:t>
      </w:r>
      <w:r>
        <w:rPr>
          <w:rFonts w:ascii="Arial" w:hAnsi="Arial" w:cs="Arial"/>
          <w:color w:val="404040"/>
          <w:sz w:val="20"/>
          <w:szCs w:val="20"/>
        </w:rPr>
        <w:t xml:space="preserve"> [2]</w:t>
      </w:r>
      <w:r>
        <w:rPr>
          <w:rFonts w:ascii="Arial" w:hAnsi="Arial" w:cs="Arial"/>
          <w:color w:val="404040"/>
          <w:sz w:val="20"/>
          <w:szCs w:val="20"/>
        </w:rPr>
        <w:t>。平滑路径的一种方法包括拟合参数三次样条。样条曲线拟合使您能够生成控制器可以执行的平滑路径。</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w:t>
      </w:r>
      <w:hyperlink r:id="rId108" w:tgtFrame="_blank" w:history="1">
        <w:r>
          <w:rPr>
            <w:rStyle w:val="a3"/>
            <w:rFonts w:ascii="Consolas" w:hAnsi="Consolas"/>
            <w:color w:val="004B87"/>
          </w:rPr>
          <w:t>HelperCubicSplineFit</w:t>
        </w:r>
      </w:hyperlink>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以适应通过引用路径中的所有转换点的参数三次样条曲线。样条曲线近似地匹配起始和结束方向与车辆的开始和结束的标题角度。</w:t>
      </w:r>
      <w:hyperlink r:id="rId109" w:tgtFrame="_blank" w:history="1">
        <w:r>
          <w:rPr>
            <w:rStyle w:val="a3"/>
            <w:rFonts w:ascii="Consolas" w:hAnsi="Consolas"/>
            <w:color w:val="004B87"/>
          </w:rPr>
          <w:t>HelperCubicSplineFit</w:t>
        </w:r>
      </w:hyperlink>
      <w:r>
        <w:rPr>
          <w:rFonts w:ascii="Arial" w:hAnsi="Arial" w:cs="Arial"/>
          <w:color w:val="404040"/>
          <w:sz w:val="20"/>
          <w:szCs w:val="20"/>
        </w:rPr>
        <w:t>对象使用曲线拟合的</w:t>
      </w:r>
      <w:hyperlink r:id="rId110" w:history="1">
        <w:r>
          <w:rPr>
            <w:rStyle w:val="HTML1"/>
            <w:rFonts w:ascii="Consolas" w:hAnsi="Consolas"/>
            <w:color w:val="004B87"/>
          </w:rPr>
          <w:t>spline</w:t>
        </w:r>
      </w:hyperlink>
      <w:r>
        <w:rPr>
          <w:rFonts w:ascii="Arial" w:hAnsi="Arial" w:cs="Arial"/>
          <w:color w:val="404040"/>
          <w:sz w:val="20"/>
          <w:szCs w:val="20"/>
        </w:rPr>
        <w:t>函数。</w:t>
      </w:r>
    </w:p>
    <w:p w:rsidR="00A90337" w:rsidRDefault="00A90337" w:rsidP="00A90337">
      <w:pPr>
        <w:pStyle w:val="HTML"/>
        <w:rPr>
          <w:rFonts w:ascii="Consolas" w:hAnsi="Consolas"/>
          <w:color w:val="404040"/>
        </w:rPr>
      </w:pPr>
      <w:r>
        <w:rPr>
          <w:rFonts w:ascii="Consolas" w:hAnsi="Consolas"/>
          <w:color w:val="228B22"/>
        </w:rPr>
        <w:t>% Create an object to smooth the path using spline fitting</w:t>
      </w:r>
    </w:p>
    <w:p w:rsidR="00A90337" w:rsidRDefault="00A90337" w:rsidP="00A90337">
      <w:pPr>
        <w:pStyle w:val="HTML"/>
        <w:rPr>
          <w:rFonts w:ascii="Consolas" w:hAnsi="Consolas"/>
          <w:color w:val="404040"/>
        </w:rPr>
      </w:pPr>
      <w:r>
        <w:rPr>
          <w:rFonts w:ascii="Consolas" w:hAnsi="Consolas"/>
          <w:color w:val="404040"/>
        </w:rPr>
        <w:t xml:space="preserve">splineFitter = </w:t>
      </w:r>
      <w:proofErr w:type="gramStart"/>
      <w:r>
        <w:rPr>
          <w:rFonts w:ascii="Consolas" w:hAnsi="Consolas"/>
          <w:color w:val="404040"/>
        </w:rPr>
        <w:t>HelperCubicSplineFit(</w:t>
      </w:r>
      <w:proofErr w:type="gramEnd"/>
      <w:r>
        <w:rPr>
          <w:rFonts w:ascii="Consolas" w:hAnsi="Consolas"/>
          <w:color w:val="404040"/>
        </w:rPr>
        <w:t>transitionPoses, directions);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Number of spline points along the path</w:t>
      </w:r>
    </w:p>
    <w:p w:rsidR="00A90337" w:rsidRDefault="00A90337" w:rsidP="00A90337">
      <w:pPr>
        <w:pStyle w:val="HTML"/>
        <w:rPr>
          <w:rFonts w:ascii="Consolas" w:hAnsi="Consolas"/>
          <w:color w:val="404040"/>
        </w:rPr>
      </w:pPr>
      <w:r>
        <w:rPr>
          <w:rFonts w:ascii="Consolas" w:hAnsi="Consolas"/>
          <w:color w:val="404040"/>
        </w:rPr>
        <w:t>splineFitter.NumPoints = 1000;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Fit the spline</w:t>
      </w:r>
    </w:p>
    <w:p w:rsidR="00A90337" w:rsidRDefault="00A90337" w:rsidP="00A90337">
      <w:pPr>
        <w:pStyle w:val="HTML"/>
        <w:rPr>
          <w:rFonts w:ascii="Consolas" w:hAnsi="Consolas"/>
          <w:color w:val="404040"/>
        </w:rPr>
      </w:pPr>
      <w:r>
        <w:rPr>
          <w:rFonts w:ascii="Consolas" w:hAnsi="Consolas"/>
          <w:color w:val="404040"/>
        </w:rPr>
        <w:t xml:space="preserve">[refPoses, directions, refPathLengths] = </w:t>
      </w:r>
      <w:proofErr w:type="gramStart"/>
      <w:r>
        <w:rPr>
          <w:rFonts w:ascii="Consolas" w:hAnsi="Consolas"/>
          <w:color w:val="404040"/>
        </w:rPr>
        <w:t>splineFitter(</w:t>
      </w:r>
      <w:proofErr w:type="gramEnd"/>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lastRenderedPageBreak/>
        <w:t>% Plot the smoothed path</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r>
        <w:rPr>
          <w:rFonts w:ascii="Consolas" w:hAnsi="Consolas"/>
          <w:color w:val="404040"/>
        </w:rPr>
        <w:t xml:space="preserve">hSmoothPath = </w:t>
      </w:r>
      <w:proofErr w:type="gramStart"/>
      <w:r>
        <w:rPr>
          <w:rFonts w:ascii="Consolas" w:hAnsi="Consolas"/>
          <w:color w:val="404040"/>
        </w:rPr>
        <w:t>plot(</w:t>
      </w:r>
      <w:proofErr w:type="gramEnd"/>
      <w:r>
        <w:rPr>
          <w:rFonts w:ascii="Consolas" w:hAnsi="Consolas"/>
          <w:color w:val="404040"/>
        </w:rPr>
        <w:t xml:space="preserve">refPoses(:, 1), refPoses(:, 2), </w:t>
      </w:r>
      <w:r>
        <w:rPr>
          <w:rFonts w:ascii="Consolas" w:hAnsi="Consolas"/>
          <w:color w:val="A020F0"/>
        </w:rPr>
        <w:t>'r'</w:t>
      </w:r>
      <w:r>
        <w:rPr>
          <w:rFonts w:ascii="Consolas" w:hAnsi="Consolas"/>
          <w:color w:val="404040"/>
        </w:rPr>
        <w:t xml:space="preserve">, </w:t>
      </w:r>
      <w:r>
        <w:rPr>
          <w:rFonts w:ascii="Consolas" w:hAnsi="Consolas"/>
          <w:color w:val="A020F0"/>
        </w:rPr>
        <w:t>'LineWidth'</w:t>
      </w:r>
      <w:r>
        <w:rPr>
          <w:rFonts w:ascii="Consolas" w:hAnsi="Consolas"/>
          <w:color w:val="404040"/>
        </w:rPr>
        <w:t xml:space="preserve">, 2,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'DisplayName'</w:t>
      </w:r>
      <w:r>
        <w:rPr>
          <w:rFonts w:ascii="Consolas" w:hAnsi="Consolas"/>
          <w:color w:val="404040"/>
        </w:rPr>
        <w:t xml:space="preserve">, </w:t>
      </w:r>
      <w:r>
        <w:rPr>
          <w:rFonts w:ascii="Consolas" w:hAnsi="Consolas"/>
          <w:color w:val="A020F0"/>
        </w:rPr>
        <w:t>'Smoothed Path'</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off</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488A5DE3" wp14:editId="7F40B563">
            <wp:extent cx="5334000" cy="4000500"/>
            <wp:effectExtent l="0" t="0" r="0" b="0"/>
            <wp:docPr id="24" name="图片 24" descr="https://www.mathworks.com/help/examples/driving/win64/ParkingValet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thworks.com/help/examples/driving/win64/ParkingValetExample_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xml:space="preserve">, </w:t>
      </w:r>
      <w:r>
        <w:rPr>
          <w:rFonts w:ascii="Arial" w:hAnsi="Arial" w:cs="Arial"/>
          <w:color w:val="404040"/>
          <w:sz w:val="20"/>
          <w:szCs w:val="20"/>
        </w:rPr>
        <w:t>将生成的平滑路径转换为可使用速度配置文件执行的轨迹。将每个路径的速度配置文件计算为三个阶段的序列</w:t>
      </w:r>
      <w:r>
        <w:rPr>
          <w:rFonts w:ascii="Arial" w:hAnsi="Arial" w:cs="Arial"/>
          <w:color w:val="404040"/>
          <w:sz w:val="20"/>
          <w:szCs w:val="20"/>
        </w:rPr>
        <w:t xml:space="preserve">: </w:t>
      </w:r>
      <w:r>
        <w:rPr>
          <w:rFonts w:ascii="Arial" w:hAnsi="Arial" w:cs="Arial"/>
          <w:color w:val="404040"/>
          <w:sz w:val="20"/>
          <w:szCs w:val="20"/>
        </w:rPr>
        <w:t>加速至设定的最大速度</w:t>
      </w:r>
      <w:r>
        <w:rPr>
          <w:rFonts w:ascii="Arial" w:hAnsi="Arial" w:cs="Arial"/>
          <w:color w:val="404040"/>
          <w:sz w:val="20"/>
          <w:szCs w:val="20"/>
        </w:rPr>
        <w:t xml:space="preserve">, </w:t>
      </w:r>
      <w:r>
        <w:rPr>
          <w:rFonts w:ascii="Arial" w:hAnsi="Arial" w:cs="Arial"/>
          <w:color w:val="404040"/>
          <w:sz w:val="20"/>
          <w:szCs w:val="20"/>
        </w:rPr>
        <w:t>保持最大速度并减速至终端速度。</w:t>
      </w:r>
      <w:hyperlink r:id="rId112" w:tgtFrame="_blank" w:history="1">
        <w:r>
          <w:rPr>
            <w:rStyle w:val="a3"/>
            <w:rFonts w:ascii="Consolas" w:hAnsi="Consolas"/>
            <w:color w:val="004B87"/>
          </w:rPr>
          <w:t>HelperSpeedProfileGenerator</w:t>
        </w:r>
      </w:hyperlink>
      <w:r>
        <w:rPr>
          <w:rFonts w:ascii="Arial" w:hAnsi="Arial" w:cs="Arial"/>
          <w:color w:val="404040"/>
          <w:sz w:val="20"/>
          <w:szCs w:val="20"/>
        </w:rPr>
        <w:t>类生成这样的速度配置文件。</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指定初始、最大和末端速度</w:t>
      </w:r>
      <w:r>
        <w:rPr>
          <w:rFonts w:ascii="Arial" w:hAnsi="Arial" w:cs="Arial"/>
          <w:color w:val="404040"/>
          <w:sz w:val="20"/>
          <w:szCs w:val="20"/>
        </w:rPr>
        <w:t xml:space="preserve">, </w:t>
      </w:r>
      <w:r>
        <w:rPr>
          <w:rFonts w:ascii="Arial" w:hAnsi="Arial" w:cs="Arial"/>
          <w:color w:val="404040"/>
          <w:sz w:val="20"/>
          <w:szCs w:val="20"/>
        </w:rPr>
        <w:t>以便车辆开始静止</w:t>
      </w:r>
      <w:r>
        <w:rPr>
          <w:rFonts w:ascii="Arial" w:hAnsi="Arial" w:cs="Arial"/>
          <w:color w:val="404040"/>
          <w:sz w:val="20"/>
          <w:szCs w:val="20"/>
        </w:rPr>
        <w:t xml:space="preserve">, </w:t>
      </w:r>
      <w:r>
        <w:rPr>
          <w:rFonts w:ascii="Arial" w:hAnsi="Arial" w:cs="Arial"/>
          <w:color w:val="404040"/>
          <w:sz w:val="20"/>
          <w:szCs w:val="20"/>
        </w:rPr>
        <w:t>加速到</w:t>
      </w:r>
      <w:r>
        <w:rPr>
          <w:rFonts w:ascii="Arial" w:hAnsi="Arial" w:cs="Arial"/>
          <w:color w:val="404040"/>
          <w:sz w:val="20"/>
          <w:szCs w:val="20"/>
        </w:rPr>
        <w:t>5</w:t>
      </w:r>
      <w:r>
        <w:rPr>
          <w:rFonts w:ascii="Arial" w:hAnsi="Arial" w:cs="Arial"/>
          <w:color w:val="404040"/>
          <w:sz w:val="20"/>
          <w:szCs w:val="20"/>
        </w:rPr>
        <w:t>米</w:t>
      </w:r>
      <w:r>
        <w:rPr>
          <w:rFonts w:ascii="Arial" w:hAnsi="Arial" w:cs="Arial"/>
          <w:color w:val="404040"/>
          <w:sz w:val="20"/>
          <w:szCs w:val="20"/>
        </w:rPr>
        <w:t>/</w:t>
      </w:r>
      <w:r>
        <w:rPr>
          <w:rFonts w:ascii="Arial" w:hAnsi="Arial" w:cs="Arial"/>
          <w:color w:val="404040"/>
          <w:sz w:val="20"/>
          <w:szCs w:val="20"/>
        </w:rPr>
        <w:t>秒的速度</w:t>
      </w:r>
      <w:r>
        <w:rPr>
          <w:rFonts w:ascii="Arial" w:hAnsi="Arial" w:cs="Arial"/>
          <w:color w:val="404040"/>
          <w:sz w:val="20"/>
          <w:szCs w:val="20"/>
        </w:rPr>
        <w:t xml:space="preserve">, </w:t>
      </w:r>
      <w:r>
        <w:rPr>
          <w:rFonts w:ascii="Arial" w:hAnsi="Arial" w:cs="Arial"/>
          <w:color w:val="404040"/>
          <w:sz w:val="20"/>
          <w:szCs w:val="20"/>
        </w:rPr>
        <w:t>并停止。</w:t>
      </w:r>
    </w:p>
    <w:p w:rsidR="00A90337" w:rsidRDefault="00A90337" w:rsidP="00A90337">
      <w:pPr>
        <w:pStyle w:val="HTML"/>
        <w:rPr>
          <w:rFonts w:ascii="Consolas" w:hAnsi="Consolas"/>
          <w:color w:val="404040"/>
        </w:rPr>
      </w:pPr>
      <w:r>
        <w:rPr>
          <w:rFonts w:ascii="Consolas" w:hAnsi="Consolas"/>
          <w:color w:val="404040"/>
        </w:rPr>
        <w:t xml:space="preserve">maxSpeed   = 5; </w:t>
      </w:r>
      <w:r>
        <w:rPr>
          <w:rFonts w:ascii="Consolas" w:hAnsi="Consolas"/>
          <w:color w:val="228B22"/>
        </w:rPr>
        <w:t>% in meters/second</w:t>
      </w:r>
    </w:p>
    <w:p w:rsidR="00A90337" w:rsidRDefault="00A90337" w:rsidP="00A90337">
      <w:pPr>
        <w:pStyle w:val="HTML"/>
        <w:rPr>
          <w:rFonts w:ascii="Consolas" w:hAnsi="Consolas"/>
          <w:color w:val="404040"/>
        </w:rPr>
      </w:pPr>
      <w:r>
        <w:rPr>
          <w:rFonts w:ascii="Consolas" w:hAnsi="Consolas"/>
          <w:color w:val="404040"/>
        </w:rPr>
        <w:t xml:space="preserve">startSpeed = 0; </w:t>
      </w:r>
      <w:r>
        <w:rPr>
          <w:rFonts w:ascii="Consolas" w:hAnsi="Consolas"/>
          <w:color w:val="228B22"/>
        </w:rPr>
        <w:t>% in meters/second</w:t>
      </w:r>
    </w:p>
    <w:p w:rsidR="00A90337" w:rsidRDefault="00A90337" w:rsidP="00A90337">
      <w:pPr>
        <w:pStyle w:val="HTML"/>
        <w:rPr>
          <w:rFonts w:ascii="Consolas" w:hAnsi="Consolas"/>
          <w:color w:val="404040"/>
        </w:rPr>
      </w:pPr>
      <w:r>
        <w:rPr>
          <w:rFonts w:ascii="Consolas" w:hAnsi="Consolas"/>
          <w:color w:val="404040"/>
        </w:rPr>
        <w:t xml:space="preserve">endSpeed   = 0; </w:t>
      </w:r>
      <w:r>
        <w:rPr>
          <w:rFonts w:ascii="Consolas" w:hAnsi="Consolas"/>
          <w:color w:val="228B22"/>
        </w:rPr>
        <w:t>% in meters/second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w:t>
      </w:r>
      <w:hyperlink r:id="rId113" w:tgtFrame="_blank" w:history="1">
        <w:r>
          <w:rPr>
            <w:rStyle w:val="a3"/>
            <w:rFonts w:ascii="Consolas" w:hAnsi="Consolas"/>
            <w:color w:val="004B87"/>
          </w:rPr>
          <w:t>HelperSpeedProfileGenerator</w:t>
        </w:r>
      </w:hyperlink>
      <w:r>
        <w:rPr>
          <w:rFonts w:ascii="Arial" w:hAnsi="Arial" w:cs="Arial"/>
          <w:color w:val="404040"/>
          <w:sz w:val="20"/>
          <w:szCs w:val="20"/>
        </w:rPr>
        <w:t>对象以根据平滑路径生成速度配置文件。</w:t>
      </w:r>
    </w:p>
    <w:p w:rsidR="00A90337" w:rsidRDefault="00A90337" w:rsidP="00A90337">
      <w:pPr>
        <w:pStyle w:val="HTML"/>
        <w:rPr>
          <w:rFonts w:ascii="Consolas" w:hAnsi="Consolas"/>
          <w:color w:val="404040"/>
        </w:rPr>
      </w:pPr>
      <w:r>
        <w:rPr>
          <w:rFonts w:ascii="Consolas" w:hAnsi="Consolas"/>
          <w:color w:val="404040"/>
        </w:rPr>
        <w:t xml:space="preserve">speedProfileGenerator = </w:t>
      </w:r>
      <w:proofErr w:type="gramStart"/>
      <w:r>
        <w:rPr>
          <w:rFonts w:ascii="Consolas" w:hAnsi="Consolas"/>
          <w:color w:val="404040"/>
        </w:rPr>
        <w:t>HelperSpeedProfileGenerator(</w:t>
      </w:r>
      <w:proofErr w:type="gramEnd"/>
      <w:r>
        <w:rPr>
          <w:rFonts w:ascii="Consolas" w:hAnsi="Consolas"/>
          <w:color w:val="404040"/>
        </w:rPr>
        <w:t>startSpeed, endSpeed, maxSpeed);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根据路径上的累计长度和先前指定的速度生成速度剖面。</w:t>
      </w:r>
    </w:p>
    <w:p w:rsidR="00A90337" w:rsidRDefault="00A90337" w:rsidP="00A90337">
      <w:pPr>
        <w:pStyle w:val="HTML"/>
        <w:rPr>
          <w:rFonts w:ascii="Consolas" w:hAnsi="Consolas"/>
          <w:color w:val="404040"/>
        </w:rPr>
      </w:pPr>
      <w:r>
        <w:rPr>
          <w:rFonts w:ascii="Consolas" w:hAnsi="Consolas"/>
          <w:color w:val="404040"/>
        </w:rPr>
        <w:t>refSpeeds = speedProfileGenerator(refPathLengths);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refSpeeds</w:t>
      </w:r>
      <w:r>
        <w:rPr>
          <w:rFonts w:ascii="Arial" w:hAnsi="Arial" w:cs="Arial"/>
          <w:color w:val="404040"/>
          <w:sz w:val="20"/>
          <w:szCs w:val="20"/>
        </w:rPr>
        <w:t>包含沿平滑路径的每个点的参考速度。绘制生成的速度配置文件。</w:t>
      </w:r>
    </w:p>
    <w:p w:rsidR="00A90337" w:rsidRDefault="00A90337" w:rsidP="00A90337">
      <w:pPr>
        <w:pStyle w:val="HTML"/>
        <w:rPr>
          <w:rFonts w:ascii="Consolas" w:hAnsi="Consolas"/>
          <w:color w:val="404040"/>
        </w:rPr>
      </w:pPr>
      <w:proofErr w:type="gramStart"/>
      <w:r>
        <w:rPr>
          <w:rFonts w:ascii="Consolas" w:hAnsi="Consolas"/>
          <w:color w:val="404040"/>
        </w:rPr>
        <w:t>plotSpeedProfile(</w:t>
      </w:r>
      <w:proofErr w:type="gramEnd"/>
      <w:r>
        <w:rPr>
          <w:rFonts w:ascii="Consolas" w:hAnsi="Consolas"/>
          <w:color w:val="404040"/>
        </w:rPr>
        <w:t>refPathLengths, refSpeeds, maxSpeed)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07B94B1" wp14:editId="500442B6">
            <wp:extent cx="5334000" cy="4000500"/>
            <wp:effectExtent l="0" t="0" r="0" b="0"/>
            <wp:docPr id="23" name="图片 23" descr="https://www.mathworks.com/help/examples/driving/win64/ParkingValet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athworks.com/help/examples/driving/win64/ParkingValetExample_0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车辆控制与仿真</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参考速度以及平滑路径构成了车辆可以遵循的可行轨迹。反馈控制器用于</w:t>
      </w:r>
      <w:proofErr w:type="gramStart"/>
      <w:r>
        <w:rPr>
          <w:rFonts w:ascii="Arial" w:hAnsi="Arial" w:cs="Arial"/>
          <w:color w:val="404040"/>
          <w:sz w:val="20"/>
          <w:szCs w:val="20"/>
        </w:rPr>
        <w:t>跟踪此</w:t>
      </w:r>
      <w:proofErr w:type="gramEnd"/>
      <w:r>
        <w:rPr>
          <w:rFonts w:ascii="Arial" w:hAnsi="Arial" w:cs="Arial"/>
          <w:color w:val="404040"/>
          <w:sz w:val="20"/>
          <w:szCs w:val="20"/>
        </w:rPr>
        <w:t>轨迹。控制器纠正了跟踪轮胎打滑和其他噪声来源</w:t>
      </w:r>
      <w:r>
        <w:rPr>
          <w:rFonts w:ascii="Arial" w:hAnsi="Arial" w:cs="Arial"/>
          <w:color w:val="404040"/>
          <w:sz w:val="20"/>
          <w:szCs w:val="20"/>
        </w:rPr>
        <w:t xml:space="preserve"> (</w:t>
      </w:r>
      <w:r>
        <w:rPr>
          <w:rFonts w:ascii="Arial" w:hAnsi="Arial" w:cs="Arial"/>
          <w:color w:val="404040"/>
          <w:sz w:val="20"/>
          <w:szCs w:val="20"/>
        </w:rPr>
        <w:t>如本地化中的误差</w:t>
      </w:r>
      <w:r>
        <w:rPr>
          <w:rFonts w:ascii="Arial" w:hAnsi="Arial" w:cs="Arial"/>
          <w:color w:val="404040"/>
          <w:sz w:val="20"/>
          <w:szCs w:val="20"/>
        </w:rPr>
        <w:t xml:space="preserve">) </w:t>
      </w:r>
      <w:r>
        <w:rPr>
          <w:rFonts w:ascii="Arial" w:hAnsi="Arial" w:cs="Arial"/>
          <w:color w:val="404040"/>
          <w:sz w:val="20"/>
          <w:szCs w:val="20"/>
        </w:rPr>
        <w:t>引起的轨迹错误。具体而言</w:t>
      </w:r>
      <w:r>
        <w:rPr>
          <w:rFonts w:ascii="Arial" w:hAnsi="Arial" w:cs="Arial"/>
          <w:color w:val="404040"/>
          <w:sz w:val="20"/>
          <w:szCs w:val="20"/>
        </w:rPr>
        <w:t xml:space="preserve">, </w:t>
      </w:r>
      <w:r>
        <w:rPr>
          <w:rFonts w:ascii="Arial" w:hAnsi="Arial" w:cs="Arial"/>
          <w:color w:val="404040"/>
          <w:sz w:val="20"/>
          <w:szCs w:val="20"/>
        </w:rPr>
        <w:t>控制器由两个组件组成</w:t>
      </w:r>
      <w:r>
        <w:rPr>
          <w:rFonts w:ascii="Arial" w:hAnsi="Arial" w:cs="Arial"/>
          <w:color w:val="404040"/>
          <w:sz w:val="20"/>
          <w:szCs w:val="20"/>
        </w:rPr>
        <w:t>:</w:t>
      </w:r>
    </w:p>
    <w:p w:rsidR="00A90337" w:rsidRDefault="00A90337" w:rsidP="00A90337">
      <w:pPr>
        <w:pStyle w:val="a4"/>
        <w:numPr>
          <w:ilvl w:val="0"/>
          <w:numId w:val="22"/>
        </w:numPr>
        <w:shd w:val="clear" w:color="auto" w:fill="FFFFFF"/>
        <w:spacing w:before="0" w:beforeAutospacing="0" w:after="75" w:afterAutospacing="0"/>
        <w:ind w:left="0"/>
        <w:rPr>
          <w:rFonts w:ascii="Arial" w:hAnsi="Arial" w:cs="Arial"/>
          <w:color w:val="404040"/>
          <w:sz w:val="20"/>
          <w:szCs w:val="20"/>
        </w:rPr>
      </w:pPr>
      <w:r>
        <w:rPr>
          <w:rStyle w:val="a6"/>
          <w:rFonts w:ascii="Arial" w:hAnsi="Arial" w:cs="Arial"/>
          <w:color w:val="404040"/>
          <w:sz w:val="20"/>
          <w:szCs w:val="20"/>
        </w:rPr>
        <w:t>横向控制</w:t>
      </w:r>
      <w:r>
        <w:rPr>
          <w:rFonts w:ascii="Arial" w:hAnsi="Arial" w:cs="Arial"/>
          <w:color w:val="404040"/>
          <w:sz w:val="20"/>
          <w:szCs w:val="20"/>
        </w:rPr>
        <w:t xml:space="preserve">: </w:t>
      </w:r>
      <w:r>
        <w:rPr>
          <w:rFonts w:ascii="Arial" w:hAnsi="Arial" w:cs="Arial"/>
          <w:color w:val="404040"/>
          <w:sz w:val="20"/>
          <w:szCs w:val="20"/>
        </w:rPr>
        <w:t>调整转向角度</w:t>
      </w:r>
      <w:r>
        <w:rPr>
          <w:rFonts w:ascii="Arial" w:hAnsi="Arial" w:cs="Arial"/>
          <w:color w:val="404040"/>
          <w:sz w:val="20"/>
          <w:szCs w:val="20"/>
        </w:rPr>
        <w:t xml:space="preserve">, </w:t>
      </w:r>
      <w:r>
        <w:rPr>
          <w:rFonts w:ascii="Arial" w:hAnsi="Arial" w:cs="Arial"/>
          <w:color w:val="404040"/>
          <w:sz w:val="20"/>
          <w:szCs w:val="20"/>
        </w:rPr>
        <w:t>使车辆遵循参考路径。</w:t>
      </w:r>
    </w:p>
    <w:p w:rsidR="00A90337" w:rsidRDefault="00A90337" w:rsidP="00A90337">
      <w:pPr>
        <w:pStyle w:val="a4"/>
        <w:numPr>
          <w:ilvl w:val="0"/>
          <w:numId w:val="22"/>
        </w:numPr>
        <w:shd w:val="clear" w:color="auto" w:fill="FFFFFF"/>
        <w:spacing w:before="0" w:beforeAutospacing="0" w:after="75" w:afterAutospacing="0"/>
        <w:ind w:left="0"/>
        <w:rPr>
          <w:rFonts w:ascii="Arial" w:hAnsi="Arial" w:cs="Arial"/>
          <w:color w:val="404040"/>
          <w:sz w:val="20"/>
          <w:szCs w:val="20"/>
        </w:rPr>
      </w:pPr>
      <w:r>
        <w:rPr>
          <w:rStyle w:val="a6"/>
          <w:rFonts w:ascii="Arial" w:hAnsi="Arial" w:cs="Arial"/>
          <w:color w:val="404040"/>
          <w:sz w:val="20"/>
          <w:szCs w:val="20"/>
        </w:rPr>
        <w:t>纵向控制</w:t>
      </w:r>
      <w:r>
        <w:rPr>
          <w:rFonts w:ascii="Arial" w:hAnsi="Arial" w:cs="Arial"/>
          <w:color w:val="404040"/>
          <w:sz w:val="20"/>
          <w:szCs w:val="20"/>
        </w:rPr>
        <w:t xml:space="preserve">: </w:t>
      </w:r>
      <w:r>
        <w:rPr>
          <w:rFonts w:ascii="Arial" w:hAnsi="Arial" w:cs="Arial"/>
          <w:color w:val="404040"/>
          <w:sz w:val="20"/>
          <w:szCs w:val="20"/>
        </w:rPr>
        <w:t>在遵循参考路径的同时</w:t>
      </w:r>
      <w:r>
        <w:rPr>
          <w:rFonts w:ascii="Arial" w:hAnsi="Arial" w:cs="Arial"/>
          <w:color w:val="404040"/>
          <w:sz w:val="20"/>
          <w:szCs w:val="20"/>
        </w:rPr>
        <w:t xml:space="preserve">, </w:t>
      </w:r>
      <w:r>
        <w:rPr>
          <w:rFonts w:ascii="Arial" w:hAnsi="Arial" w:cs="Arial"/>
          <w:color w:val="404040"/>
          <w:sz w:val="20"/>
          <w:szCs w:val="20"/>
        </w:rPr>
        <w:t>通过控制油门和刹车来保持所需的速度。</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由于此方案涉及速度慢</w:t>
      </w:r>
      <w:r>
        <w:rPr>
          <w:rFonts w:ascii="Arial" w:hAnsi="Arial" w:cs="Arial"/>
          <w:color w:val="404040"/>
          <w:sz w:val="20"/>
          <w:szCs w:val="20"/>
        </w:rPr>
        <w:t xml:space="preserve">, </w:t>
      </w:r>
      <w:r>
        <w:rPr>
          <w:rFonts w:ascii="Arial" w:hAnsi="Arial" w:cs="Arial"/>
          <w:color w:val="404040"/>
          <w:sz w:val="20"/>
          <w:szCs w:val="20"/>
        </w:rPr>
        <w:t>您可以简化控制器以仅考虑运动学模型。在本例中</w:t>
      </w:r>
      <w:r>
        <w:rPr>
          <w:rFonts w:ascii="Arial" w:hAnsi="Arial" w:cs="Arial"/>
          <w:color w:val="404040"/>
          <w:sz w:val="20"/>
          <w:szCs w:val="20"/>
        </w:rPr>
        <w:t xml:space="preserve">, </w:t>
      </w:r>
      <w:r>
        <w:rPr>
          <w:rFonts w:ascii="Arial" w:hAnsi="Arial" w:cs="Arial"/>
          <w:color w:val="404040"/>
          <w:sz w:val="20"/>
          <w:szCs w:val="20"/>
        </w:rPr>
        <w:t>横向控制由</w:t>
      </w:r>
      <w:hyperlink r:id="rId115" w:history="1">
        <w:r>
          <w:rPr>
            <w:rStyle w:val="HTML1"/>
            <w:rFonts w:ascii="Consolas" w:hAnsi="Consolas"/>
            <w:color w:val="004B87"/>
          </w:rPr>
          <w:t>lateralControllerStanley</w:t>
        </w:r>
      </w:hyperlink>
      <w:r>
        <w:rPr>
          <w:rFonts w:ascii="Arial" w:hAnsi="Arial" w:cs="Arial"/>
          <w:color w:val="404040"/>
          <w:sz w:val="20"/>
          <w:szCs w:val="20"/>
        </w:rPr>
        <w:t>函数实现。纵向控制是由一个辅助系统</w:t>
      </w:r>
      <w:r>
        <w:rPr>
          <w:rFonts w:ascii="Arial" w:hAnsi="Arial" w:cs="Arial"/>
          <w:color w:val="404040"/>
          <w:sz w:val="20"/>
          <w:szCs w:val="20"/>
        </w:rPr>
        <w:t xml:space="preserve"> object™ </w:t>
      </w:r>
      <w:hyperlink r:id="rId116" w:tgtFrame="_blank" w:history="1">
        <w:r>
          <w:rPr>
            <w:rStyle w:val="a3"/>
            <w:rFonts w:ascii="Consolas" w:hAnsi="Consolas"/>
            <w:color w:val="004B87"/>
          </w:rPr>
          <w:t>HelperLongitudinalController</w:t>
        </w:r>
      </w:hyperlink>
      <w:r>
        <w:rPr>
          <w:rFonts w:ascii="Arial" w:hAnsi="Arial" w:cs="Arial"/>
          <w:color w:val="404040"/>
          <w:sz w:val="20"/>
          <w:szCs w:val="20"/>
        </w:rPr>
        <w:t>实现的</w:t>
      </w:r>
      <w:r>
        <w:rPr>
          <w:rFonts w:ascii="Arial" w:hAnsi="Arial" w:cs="Arial"/>
          <w:color w:val="404040"/>
          <w:sz w:val="20"/>
          <w:szCs w:val="20"/>
        </w:rPr>
        <w:t xml:space="preserve">, </w:t>
      </w:r>
      <w:r>
        <w:rPr>
          <w:rFonts w:ascii="Arial" w:hAnsi="Arial" w:cs="Arial"/>
          <w:color w:val="404040"/>
          <w:sz w:val="20"/>
          <w:szCs w:val="20"/>
        </w:rPr>
        <w:t>它基于比例积分法计算加速度和减速命令。</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反馈控制器需要一个模拟器</w:t>
      </w:r>
      <w:r>
        <w:rPr>
          <w:rFonts w:ascii="Arial" w:hAnsi="Arial" w:cs="Arial"/>
          <w:color w:val="404040"/>
          <w:sz w:val="20"/>
          <w:szCs w:val="20"/>
        </w:rPr>
        <w:t xml:space="preserve">, </w:t>
      </w:r>
      <w:r>
        <w:rPr>
          <w:rFonts w:ascii="Arial" w:hAnsi="Arial" w:cs="Arial"/>
          <w:color w:val="404040"/>
          <w:sz w:val="20"/>
          <w:szCs w:val="20"/>
        </w:rPr>
        <w:t>可以使用合适的车辆模型执行所需的控制器命令。</w:t>
      </w:r>
      <w:hyperlink r:id="rId117" w:tgtFrame="_blank" w:history="1">
        <w:r>
          <w:rPr>
            <w:rStyle w:val="a3"/>
            <w:rFonts w:ascii="Consolas" w:hAnsi="Consolas"/>
            <w:color w:val="004B87"/>
          </w:rPr>
          <w:t>HelperVehicleSimulator</w:t>
        </w:r>
      </w:hyperlink>
      <w:r>
        <w:rPr>
          <w:rFonts w:ascii="Arial" w:hAnsi="Arial" w:cs="Arial"/>
          <w:color w:val="404040"/>
          <w:sz w:val="20"/>
          <w:szCs w:val="20"/>
        </w:rPr>
        <w:t>类使用以下运动学自行车模型模拟此类车辆</w:t>
      </w:r>
      <w:r>
        <w:rPr>
          <w:rFonts w:ascii="Arial" w:hAnsi="Arial" w:cs="Arial"/>
          <w:color w:val="404040"/>
          <w:sz w:val="20"/>
          <w:szCs w:val="20"/>
        </w:rPr>
        <w:t>:</w:t>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4E80160F" wp14:editId="22DB2467">
            <wp:extent cx="933450" cy="142875"/>
            <wp:effectExtent l="0" t="0" r="0" b="9525"/>
            <wp:docPr id="22" name="图片 22" descr="https://www.mathworks.com/help/examples/driving/win64/ParkingValetExample_eq07362835625077971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thworks.com/help/examples/driving/win64/ParkingValetExample_eq0736283562507797197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142875"/>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4C104CEC" wp14:editId="2863DAD8">
            <wp:extent cx="904875" cy="142875"/>
            <wp:effectExtent l="0" t="0" r="9525" b="9525"/>
            <wp:docPr id="21" name="图片 21" descr="https://www.mathworks.com/help/examples/driving/win64/ParkingValetExample_eq11116115146323707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thworks.com/help/examples/driving/win64/ParkingValetExample_eq1111611514632370798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19CF5388" wp14:editId="41C451B0">
            <wp:extent cx="904875" cy="257175"/>
            <wp:effectExtent l="0" t="0" r="9525" b="9525"/>
            <wp:docPr id="20" name="图片 20" descr="https://www.mathworks.com/help/examples/driving/win64/ParkingValetExample_eq06767317108324317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thworks.com/help/examples/driving/win64/ParkingValetExample_eq0676731710832431752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04875" cy="257175"/>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237E9924" wp14:editId="4AC5C980">
            <wp:extent cx="428625" cy="123825"/>
            <wp:effectExtent l="0" t="0" r="9525" b="9525"/>
            <wp:docPr id="19" name="图片 19" descr="https://www.mathworks.com/help/examples/driving/win64/ParkingValetExample_eq02646560389894043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thworks.com/help/examples/driving/win64/ParkingValetExample_eq0264656038989404326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625" cy="123825"/>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在上述方程中</w:t>
      </w:r>
      <w:r>
        <w:rPr>
          <w:rFonts w:ascii="Arial" w:hAnsi="Arial" w:cs="Arial"/>
          <w:color w:val="404040"/>
          <w:sz w:val="20"/>
          <w:szCs w:val="20"/>
        </w:rPr>
        <w:t>,</w:t>
      </w:r>
      <w:r>
        <w:rPr>
          <w:rFonts w:ascii="Times New Roman" w:hAnsi="Times New Roman" w:cs="Times New Roman"/>
          <w:noProof/>
          <w:color w:val="404040"/>
          <w:sz w:val="20"/>
          <w:szCs w:val="20"/>
        </w:rPr>
        <w:drawing>
          <wp:inline distT="0" distB="0" distL="0" distR="0" wp14:anchorId="20D02205" wp14:editId="6BB5F095">
            <wp:extent cx="542925" cy="142875"/>
            <wp:effectExtent l="0" t="0" r="9525" b="9525"/>
            <wp:docPr id="18" name="图片 18" descr="https://www.mathworks.com/help/examples/driving/win64/ParkingValetExample_eq1755738063478896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thworks.com/help/examples/driving/win64/ParkingValetExample_eq1755738063478896583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 cy="142875"/>
                    </a:xfrm>
                    <a:prstGeom prst="rect">
                      <a:avLst/>
                    </a:prstGeom>
                    <a:noFill/>
                    <a:ln>
                      <a:noFill/>
                    </a:ln>
                  </pic:spPr>
                </pic:pic>
              </a:graphicData>
            </a:graphic>
          </wp:inline>
        </w:drawing>
      </w:r>
      <w:r>
        <w:rPr>
          <w:rFonts w:ascii="Arial" w:hAnsi="Arial" w:cs="Arial"/>
          <w:color w:val="404040"/>
          <w:sz w:val="20"/>
          <w:szCs w:val="20"/>
        </w:rPr>
        <w:t>代表世界坐标中的车辆</w:t>
      </w:r>
      <w:del w:id="220" w:author="Young Jiang" w:date="2019-01-02T01:45:00Z">
        <w:r w:rsidDel="006471F8">
          <w:rPr>
            <w:rFonts w:ascii="Arial" w:hAnsi="Arial" w:cs="Arial"/>
            <w:color w:val="404040"/>
            <w:sz w:val="20"/>
            <w:szCs w:val="20"/>
          </w:rPr>
          <w:delText>姿势</w:delText>
        </w:r>
      </w:del>
      <w:ins w:id="221" w:author="Young Jiang" w:date="2019-01-02T01:45:00Z">
        <w:r w:rsidR="006471F8">
          <w:rPr>
            <w:rFonts w:ascii="Arial" w:hAnsi="Arial" w:cs="Arial"/>
            <w:color w:val="404040"/>
            <w:sz w:val="20"/>
            <w:szCs w:val="20"/>
          </w:rPr>
          <w:t>状态</w:t>
        </w:r>
      </w:ins>
      <w:r>
        <w:rPr>
          <w:rFonts w:ascii="Arial" w:hAnsi="Arial" w:cs="Arial"/>
          <w:color w:val="404040"/>
          <w:sz w:val="20"/>
          <w:szCs w:val="20"/>
        </w:rPr>
        <w:t>。</w:t>
      </w:r>
      <w:r>
        <w:rPr>
          <w:rFonts w:ascii="Times New Roman" w:hAnsi="Times New Roman" w:cs="Times New Roman"/>
          <w:noProof/>
          <w:color w:val="404040"/>
          <w:sz w:val="20"/>
          <w:szCs w:val="20"/>
        </w:rPr>
        <w:drawing>
          <wp:inline distT="0" distB="0" distL="0" distR="0" wp14:anchorId="3DDB6B02" wp14:editId="25A4EE57">
            <wp:extent cx="114300" cy="85725"/>
            <wp:effectExtent l="0" t="0" r="0" b="9525"/>
            <wp:docPr id="17" name="图片 17" descr="https://www.mathworks.com/help/examples/driving/win64/ParkingValetExample_eq0973743553199141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thworks.com/help/examples/driving/win64/ParkingValetExample_eq097374355319914113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rFonts w:ascii="Arial" w:hAnsi="Arial" w:cs="Arial"/>
          <w:color w:val="404040"/>
          <w:sz w:val="20"/>
          <w:szCs w:val="20"/>
        </w:rPr>
        <w:t>, </w:t>
      </w:r>
      <w:r>
        <w:rPr>
          <w:rFonts w:ascii="Times New Roman" w:hAnsi="Times New Roman" w:cs="Times New Roman"/>
          <w:noProof/>
          <w:color w:val="404040"/>
          <w:sz w:val="20"/>
          <w:szCs w:val="20"/>
        </w:rPr>
        <w:drawing>
          <wp:inline distT="0" distB="0" distL="0" distR="0" wp14:anchorId="43584570" wp14:editId="2C6CBE9E">
            <wp:extent cx="114300" cy="85725"/>
            <wp:effectExtent l="0" t="0" r="0" b="9525"/>
            <wp:docPr id="16" name="图片 16" descr="https://www.mathworks.com/help/examples/driving/win64/ParkingValetExample_eq07408864937190699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thworks.com/help/examples/driving/win64/ParkingValetExample_eq0740886493719069973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rFonts w:ascii="Arial" w:hAnsi="Arial" w:cs="Arial"/>
          <w:color w:val="404040"/>
          <w:sz w:val="20"/>
          <w:szCs w:val="20"/>
        </w:rPr>
        <w:t>, </w:t>
      </w:r>
      <w:r>
        <w:rPr>
          <w:rFonts w:ascii="Times New Roman" w:hAnsi="Times New Roman" w:cs="Times New Roman"/>
          <w:noProof/>
          <w:color w:val="404040"/>
          <w:sz w:val="20"/>
          <w:szCs w:val="20"/>
        </w:rPr>
        <w:drawing>
          <wp:inline distT="0" distB="0" distL="0" distR="0" wp14:anchorId="62D98093" wp14:editId="4D2664B0">
            <wp:extent cx="38100" cy="104775"/>
            <wp:effectExtent l="0" t="0" r="0" b="9525"/>
            <wp:docPr id="15" name="图片 15" descr="https://www.mathworks.com/help/examples/driving/win64/ParkingValetExample_eq11306495728221823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mathworks.com/help/examples/driving/win64/ParkingValetExample_eq1130649572822182379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100" cy="104775"/>
                    </a:xfrm>
                    <a:prstGeom prst="rect">
                      <a:avLst/>
                    </a:prstGeom>
                    <a:noFill/>
                    <a:ln>
                      <a:noFill/>
                    </a:ln>
                  </pic:spPr>
                </pic:pic>
              </a:graphicData>
            </a:graphic>
          </wp:inline>
        </w:drawing>
      </w:r>
      <w:r>
        <w:rPr>
          <w:rFonts w:ascii="Arial" w:hAnsi="Arial" w:cs="Arial"/>
          <w:color w:val="404040"/>
          <w:sz w:val="20"/>
          <w:szCs w:val="20"/>
        </w:rPr>
        <w:t>和</w:t>
      </w:r>
      <w:r>
        <w:rPr>
          <w:rFonts w:ascii="Times New Roman" w:hAnsi="Times New Roman" w:cs="Times New Roman"/>
          <w:noProof/>
          <w:color w:val="404040"/>
          <w:sz w:val="20"/>
          <w:szCs w:val="20"/>
        </w:rPr>
        <w:drawing>
          <wp:inline distT="0" distB="0" distL="0" distR="0" wp14:anchorId="54F1933F" wp14:editId="52AAB386">
            <wp:extent cx="66675" cy="104775"/>
            <wp:effectExtent l="0" t="0" r="9525" b="9525"/>
            <wp:docPr id="14" name="图片 14" descr="https://www.mathworks.com/help/examples/driving/win64/ParkingValetExample_eq06646721004341227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thworks.com/help/examples/driving/win64/ParkingValetExample_eq0664672100434122783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Arial" w:hAnsi="Arial" w:cs="Arial"/>
          <w:color w:val="404040"/>
          <w:sz w:val="20"/>
          <w:szCs w:val="20"/>
        </w:rPr>
        <w:t>分别代表后轮速度、后轮加速度、轴距和转向角。前轮的位置和速度可通过以下方法获得</w:t>
      </w:r>
      <w:r>
        <w:rPr>
          <w:rFonts w:ascii="Arial" w:hAnsi="Arial" w:cs="Arial"/>
          <w:color w:val="404040"/>
          <w:sz w:val="20"/>
          <w:szCs w:val="20"/>
        </w:rPr>
        <w:t>:</w:t>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9B5FB23" wp14:editId="5570574A">
            <wp:extent cx="1038225" cy="152400"/>
            <wp:effectExtent l="0" t="0" r="9525" b="0"/>
            <wp:docPr id="13" name="图片 13" descr="https://www.mathworks.com/help/examples/driving/win64/ParkingValetExample_eq0696832635407431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mathworks.com/help/examples/driving/win64/ParkingValetExample_eq0696832635407431494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38225" cy="152400"/>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51D1892C" wp14:editId="6E884E46">
            <wp:extent cx="1019175" cy="152400"/>
            <wp:effectExtent l="0" t="0" r="9525" b="0"/>
            <wp:docPr id="12" name="图片 12" descr="https://www.mathworks.com/help/examples/driving/win64/ParkingValetExample_eq0897134575981396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athworks.com/help/examples/driving/win64/ParkingValetExample_eq089713457598139639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19175" cy="152400"/>
                    </a:xfrm>
                    <a:prstGeom prst="rect">
                      <a:avLst/>
                    </a:prstGeom>
                    <a:noFill/>
                    <a:ln>
                      <a:noFill/>
                    </a:ln>
                  </pic:spPr>
                </pic:pic>
              </a:graphicData>
            </a:graphic>
          </wp:inline>
        </w:drawing>
      </w:r>
    </w:p>
    <w:p w:rsidR="00A90337" w:rsidRDefault="00A90337" w:rsidP="00A90337">
      <w:pPr>
        <w:pStyle w:val="programlistingindent"/>
        <w:shd w:val="clear" w:color="auto" w:fill="FFFFFF"/>
        <w:spacing w:before="0" w:beforeAutospacing="0" w:after="150" w:afterAutospacing="0"/>
        <w:ind w:left="480"/>
        <w:rPr>
          <w:rFonts w:ascii="Arial" w:hAnsi="Arial" w:cs="Arial"/>
          <w:color w:val="404040"/>
          <w:sz w:val="20"/>
          <w:szCs w:val="20"/>
        </w:rPr>
      </w:pPr>
      <w:r>
        <w:rPr>
          <w:rFonts w:ascii="Arial" w:hAnsi="Arial" w:cs="Arial"/>
          <w:noProof/>
          <w:color w:val="404040"/>
          <w:sz w:val="20"/>
          <w:szCs w:val="20"/>
        </w:rPr>
        <w:drawing>
          <wp:inline distT="0" distB="0" distL="0" distR="0" wp14:anchorId="7E2FC5D7" wp14:editId="09C5D766">
            <wp:extent cx="714375" cy="285750"/>
            <wp:effectExtent l="0" t="0" r="9525" b="0"/>
            <wp:docPr id="11" name="图片 11" descr="https://www.mathworks.com/help/examples/driving/win64/ParkingValetExample_eq16408709400457394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mathworks.com/help/examples/driving/win64/ParkingValetExample_eq1640870940045739450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4375" cy="285750"/>
                    </a:xfrm>
                    <a:prstGeom prst="rect">
                      <a:avLst/>
                    </a:prstGeom>
                    <a:noFill/>
                    <a:ln>
                      <a:noFill/>
                    </a:ln>
                  </pic:spPr>
                </pic:pic>
              </a:graphicData>
            </a:graphic>
          </wp:inline>
        </w:drawing>
      </w:r>
    </w:p>
    <w:p w:rsidR="00A90337" w:rsidRDefault="00A90337" w:rsidP="00A90337">
      <w:pPr>
        <w:pStyle w:val="HTML"/>
        <w:rPr>
          <w:rFonts w:ascii="Consolas" w:hAnsi="Consolas"/>
          <w:color w:val="404040"/>
        </w:rPr>
      </w:pPr>
      <w:r>
        <w:rPr>
          <w:rFonts w:ascii="Consolas" w:hAnsi="Consolas"/>
          <w:color w:val="228B22"/>
        </w:rPr>
        <w:t>% Create the vehicle simulator</w:t>
      </w:r>
    </w:p>
    <w:p w:rsidR="00A90337" w:rsidRDefault="00A90337" w:rsidP="00A90337">
      <w:pPr>
        <w:pStyle w:val="HTML"/>
        <w:rPr>
          <w:rFonts w:ascii="Consolas" w:hAnsi="Consolas"/>
          <w:color w:val="404040"/>
        </w:rPr>
      </w:pPr>
      <w:r>
        <w:rPr>
          <w:rFonts w:ascii="Consolas" w:hAnsi="Consolas"/>
          <w:color w:val="404040"/>
        </w:rPr>
        <w:t xml:space="preserve">vehicleSim = </w:t>
      </w:r>
      <w:proofErr w:type="gramStart"/>
      <w:r>
        <w:rPr>
          <w:rFonts w:ascii="Consolas" w:hAnsi="Consolas"/>
          <w:color w:val="404040"/>
        </w:rPr>
        <w:t>HelperVehicleSimulator(</w:t>
      </w:r>
      <w:proofErr w:type="gramEnd"/>
      <w:r>
        <w:rPr>
          <w:rFonts w:ascii="Consolas" w:hAnsi="Consolas"/>
          <w:color w:val="404040"/>
        </w:rPr>
        <w:t>costmap, vehicleDims);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the vehicle pose and velocity</w:t>
      </w:r>
    </w:p>
    <w:p w:rsidR="00A90337" w:rsidRDefault="00A90337" w:rsidP="00A90337">
      <w:pPr>
        <w:pStyle w:val="HTML"/>
        <w:rPr>
          <w:rFonts w:ascii="Consolas" w:hAnsi="Consolas"/>
          <w:color w:val="404040"/>
        </w:rPr>
      </w:pPr>
      <w:r>
        <w:rPr>
          <w:rFonts w:ascii="Consolas" w:hAnsi="Consolas"/>
          <w:color w:val="404040"/>
        </w:rPr>
        <w:t>vehicleSim.setVehiclePose(currentPose);</w:t>
      </w:r>
    </w:p>
    <w:p w:rsidR="00A90337" w:rsidRDefault="00A90337" w:rsidP="00A90337">
      <w:pPr>
        <w:pStyle w:val="HTML"/>
        <w:rPr>
          <w:rFonts w:ascii="Consolas" w:hAnsi="Consolas"/>
          <w:color w:val="404040"/>
        </w:rPr>
      </w:pPr>
      <w:r>
        <w:rPr>
          <w:rFonts w:ascii="Consolas" w:hAnsi="Consolas"/>
          <w:color w:val="404040"/>
        </w:rPr>
        <w:t>currentVel = 0;</w:t>
      </w:r>
    </w:p>
    <w:p w:rsidR="00A90337" w:rsidRDefault="00A90337" w:rsidP="00A90337">
      <w:pPr>
        <w:pStyle w:val="HTML"/>
        <w:rPr>
          <w:rFonts w:ascii="Consolas" w:hAnsi="Consolas"/>
          <w:color w:val="404040"/>
        </w:rPr>
      </w:pPr>
      <w:r>
        <w:rPr>
          <w:rFonts w:ascii="Consolas" w:hAnsi="Consolas"/>
          <w:color w:val="404040"/>
        </w:rPr>
        <w:t>vehicleSim.setVehicleVelocity(currentVel);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Configure the simulator to show the trajectory</w:t>
      </w:r>
    </w:p>
    <w:p w:rsidR="00A90337" w:rsidRDefault="00A90337" w:rsidP="00A90337">
      <w:pPr>
        <w:pStyle w:val="HTML"/>
        <w:rPr>
          <w:rFonts w:ascii="Consolas" w:hAnsi="Consolas"/>
          <w:color w:val="404040"/>
        </w:rPr>
      </w:pPr>
      <w:r>
        <w:rPr>
          <w:rFonts w:ascii="Consolas" w:hAnsi="Consolas"/>
          <w:color w:val="404040"/>
        </w:rPr>
        <w:t>vehicleSim.showTrajectory(true);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Hide vehicle simulation figure</w:t>
      </w:r>
    </w:p>
    <w:p w:rsidR="00A90337" w:rsidRDefault="00A90337" w:rsidP="00A90337">
      <w:pPr>
        <w:pStyle w:val="HTML"/>
        <w:rPr>
          <w:rFonts w:ascii="Consolas" w:hAnsi="Consolas"/>
          <w:color w:val="404040"/>
        </w:rPr>
      </w:pPr>
      <w:r>
        <w:rPr>
          <w:rFonts w:ascii="Consolas" w:hAnsi="Consolas"/>
          <w:color w:val="404040"/>
        </w:rPr>
        <w:t>hideFigure(vehicleSim);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w:t>
      </w:r>
      <w:hyperlink r:id="rId130" w:tgtFrame="_blank" w:history="1">
        <w:r>
          <w:rPr>
            <w:rStyle w:val="a3"/>
            <w:rFonts w:ascii="Consolas" w:hAnsi="Consolas"/>
            <w:color w:val="004B87"/>
          </w:rPr>
          <w:t>HelperPathAnalyzer</w:t>
        </w:r>
      </w:hyperlink>
      <w:r>
        <w:rPr>
          <w:rFonts w:ascii="Arial" w:hAnsi="Arial" w:cs="Arial"/>
          <w:color w:val="404040"/>
          <w:sz w:val="20"/>
          <w:szCs w:val="20"/>
        </w:rPr>
        <w:t>对象以计算控制器的参考姿态、参考速度和驱动方向。</w:t>
      </w:r>
    </w:p>
    <w:p w:rsidR="00A90337" w:rsidRDefault="00A90337" w:rsidP="00A90337">
      <w:pPr>
        <w:pStyle w:val="HTML"/>
        <w:rPr>
          <w:rFonts w:ascii="Consolas" w:hAnsi="Consolas"/>
          <w:color w:val="404040"/>
        </w:rPr>
      </w:pPr>
      <w:r>
        <w:rPr>
          <w:rFonts w:ascii="Consolas" w:hAnsi="Consolas"/>
          <w:color w:val="404040"/>
        </w:rPr>
        <w:t xml:space="preserve">pathAnalyzer = </w:t>
      </w:r>
      <w:proofErr w:type="gramStart"/>
      <w:r>
        <w:rPr>
          <w:rFonts w:ascii="Consolas" w:hAnsi="Consolas"/>
          <w:color w:val="404040"/>
        </w:rPr>
        <w:t>HelperPathAnalyzer(</w:t>
      </w:r>
      <w:proofErr w:type="gramEnd"/>
      <w:r>
        <w:rPr>
          <w:rFonts w:ascii="Consolas" w:hAnsi="Consolas"/>
          <w:color w:val="404040"/>
        </w:rPr>
        <w:t xml:space="preserve">refPoses, refSpeeds, directions,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'Wheelbase'</w:t>
      </w:r>
      <w:r>
        <w:rPr>
          <w:rFonts w:ascii="Consolas" w:hAnsi="Consolas"/>
          <w:color w:val="404040"/>
        </w:rPr>
        <w:t>, vehicleDims.Wheelbase);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w:t>
      </w:r>
      <w:hyperlink r:id="rId131" w:tgtFrame="_blank" w:history="1">
        <w:r>
          <w:rPr>
            <w:rStyle w:val="a3"/>
            <w:rFonts w:ascii="Consolas" w:hAnsi="Consolas"/>
            <w:color w:val="004B87"/>
          </w:rPr>
          <w:t>HelperLongitudinalController</w:t>
        </w:r>
      </w:hyperlink>
      <w:r>
        <w:rPr>
          <w:rFonts w:ascii="Arial" w:hAnsi="Arial" w:cs="Arial"/>
          <w:color w:val="404040"/>
          <w:sz w:val="20"/>
          <w:szCs w:val="20"/>
        </w:rPr>
        <w:t>对象来控制车辆的速度并指定采样时间。</w:t>
      </w:r>
    </w:p>
    <w:p w:rsidR="00A90337" w:rsidRDefault="00A90337" w:rsidP="00A90337">
      <w:pPr>
        <w:pStyle w:val="HTML"/>
        <w:rPr>
          <w:rFonts w:ascii="Consolas" w:hAnsi="Consolas"/>
          <w:color w:val="404040"/>
        </w:rPr>
      </w:pPr>
      <w:r>
        <w:rPr>
          <w:rFonts w:ascii="Consolas" w:hAnsi="Consolas"/>
          <w:color w:val="404040"/>
        </w:rPr>
        <w:t>sampleTime = 0.05;</w:t>
      </w:r>
    </w:p>
    <w:p w:rsidR="00A90337" w:rsidRDefault="00A90337" w:rsidP="00A90337">
      <w:pPr>
        <w:pStyle w:val="HTML"/>
        <w:rPr>
          <w:rFonts w:ascii="Consolas" w:hAnsi="Consolas"/>
          <w:color w:val="404040"/>
        </w:rPr>
      </w:pPr>
      <w:r>
        <w:rPr>
          <w:rFonts w:ascii="Consolas" w:hAnsi="Consolas"/>
          <w:color w:val="404040"/>
        </w:rPr>
        <w:t xml:space="preserve">lonController = </w:t>
      </w:r>
      <w:proofErr w:type="gramStart"/>
      <w:r>
        <w:rPr>
          <w:rFonts w:ascii="Consolas" w:hAnsi="Consolas"/>
          <w:color w:val="404040"/>
        </w:rPr>
        <w:t>HelperLongitudinalController(</w:t>
      </w:r>
      <w:proofErr w:type="gramEnd"/>
      <w:r>
        <w:rPr>
          <w:rFonts w:ascii="Consolas" w:hAnsi="Consolas"/>
          <w:color w:val="A020F0"/>
        </w:rPr>
        <w:t>'SampleTime'</w:t>
      </w:r>
      <w:r>
        <w:rPr>
          <w:rFonts w:ascii="Consolas" w:hAnsi="Consolas"/>
          <w:color w:val="404040"/>
        </w:rPr>
        <w:t>, sampleTime);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132" w:tgtFrame="_blank" w:history="1">
        <w:r>
          <w:rPr>
            <w:rStyle w:val="a3"/>
            <w:rFonts w:ascii="Consolas" w:hAnsi="Consolas"/>
            <w:color w:val="004B87"/>
          </w:rPr>
          <w:t>HelperFixedRate</w:t>
        </w:r>
      </w:hyperlink>
      <w:r>
        <w:rPr>
          <w:rFonts w:ascii="Arial" w:hAnsi="Arial" w:cs="Arial"/>
          <w:color w:val="404040"/>
          <w:sz w:val="20"/>
          <w:szCs w:val="20"/>
        </w:rPr>
        <w:t>对象来确保反馈控制器的固定速率执行。使用控制速率与纵向控制器一致。</w:t>
      </w:r>
    </w:p>
    <w:p w:rsidR="00A90337" w:rsidRDefault="00A90337" w:rsidP="00A90337">
      <w:pPr>
        <w:pStyle w:val="HTML"/>
        <w:rPr>
          <w:rFonts w:ascii="Consolas" w:hAnsi="Consolas"/>
          <w:color w:val="404040"/>
        </w:rPr>
      </w:pPr>
      <w:r>
        <w:rPr>
          <w:rFonts w:ascii="Consolas" w:hAnsi="Consolas"/>
          <w:color w:val="404040"/>
        </w:rPr>
        <w:t xml:space="preserve">controlRate = HelperFixedRate(1/sampleTime); </w:t>
      </w:r>
      <w:r>
        <w:rPr>
          <w:rFonts w:ascii="Consolas" w:hAnsi="Consolas"/>
          <w:color w:val="228B22"/>
        </w:rPr>
        <w:t>% in Hertz</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在达到目标之前</w:t>
      </w:r>
      <w:r>
        <w:rPr>
          <w:rFonts w:ascii="Arial" w:hAnsi="Arial" w:cs="Arial"/>
          <w:color w:val="404040"/>
          <w:sz w:val="20"/>
          <w:szCs w:val="20"/>
        </w:rPr>
        <w:t xml:space="preserve">, </w:t>
      </w:r>
      <w:r>
        <w:rPr>
          <w:rFonts w:ascii="Arial" w:hAnsi="Arial" w:cs="Arial"/>
          <w:color w:val="404040"/>
          <w:sz w:val="20"/>
          <w:szCs w:val="20"/>
        </w:rPr>
        <w:t>请执行以下操作</w:t>
      </w:r>
      <w:r>
        <w:rPr>
          <w:rFonts w:ascii="Arial" w:hAnsi="Arial" w:cs="Arial"/>
          <w:color w:val="404040"/>
          <w:sz w:val="20"/>
          <w:szCs w:val="20"/>
        </w:rPr>
        <w:t>:</w:t>
      </w:r>
    </w:p>
    <w:p w:rsidR="00A90337" w:rsidRDefault="00A90337" w:rsidP="00A90337">
      <w:pPr>
        <w:pStyle w:val="a4"/>
        <w:numPr>
          <w:ilvl w:val="0"/>
          <w:numId w:val="2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跟踪计划的轨迹所需的计算转向和加速度</w:t>
      </w:r>
      <w:r>
        <w:rPr>
          <w:rFonts w:ascii="Arial" w:hAnsi="Arial" w:cs="Arial"/>
          <w:color w:val="404040"/>
          <w:sz w:val="20"/>
          <w:szCs w:val="20"/>
        </w:rPr>
        <w:t>/</w:t>
      </w:r>
      <w:r>
        <w:rPr>
          <w:rFonts w:ascii="Arial" w:hAnsi="Arial" w:cs="Arial"/>
          <w:color w:val="404040"/>
          <w:sz w:val="20"/>
          <w:szCs w:val="20"/>
        </w:rPr>
        <w:t>减速命令。</w:t>
      </w:r>
    </w:p>
    <w:p w:rsidR="00A90337" w:rsidRDefault="00A90337" w:rsidP="00A90337">
      <w:pPr>
        <w:pStyle w:val="a4"/>
        <w:numPr>
          <w:ilvl w:val="0"/>
          <w:numId w:val="2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将控制命令送入模拟器。</w:t>
      </w:r>
    </w:p>
    <w:p w:rsidR="00A90337" w:rsidRDefault="00A90337" w:rsidP="00A90337">
      <w:pPr>
        <w:pStyle w:val="a4"/>
        <w:numPr>
          <w:ilvl w:val="0"/>
          <w:numId w:val="2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在下一次迭代中记录返回的车辆</w:t>
      </w:r>
      <w:del w:id="222" w:author="Young Jiang" w:date="2019-01-02T01:45:00Z">
        <w:r w:rsidDel="006471F8">
          <w:rPr>
            <w:rFonts w:ascii="Arial" w:hAnsi="Arial" w:cs="Arial"/>
            <w:color w:val="404040"/>
            <w:sz w:val="20"/>
            <w:szCs w:val="20"/>
          </w:rPr>
          <w:delText>姿势</w:delText>
        </w:r>
      </w:del>
      <w:ins w:id="223" w:author="Young Jiang" w:date="2019-01-02T01:45:00Z">
        <w:r w:rsidR="006471F8">
          <w:rPr>
            <w:rFonts w:ascii="Arial" w:hAnsi="Arial" w:cs="Arial"/>
            <w:color w:val="404040"/>
            <w:sz w:val="20"/>
            <w:szCs w:val="20"/>
          </w:rPr>
          <w:t>状态</w:t>
        </w:r>
      </w:ins>
      <w:r>
        <w:rPr>
          <w:rFonts w:ascii="Arial" w:hAnsi="Arial" w:cs="Arial"/>
          <w:color w:val="404040"/>
          <w:sz w:val="20"/>
          <w:szCs w:val="20"/>
        </w:rPr>
        <w:t>和速度以送入控制器。</w:t>
      </w:r>
    </w:p>
    <w:p w:rsidR="00A90337" w:rsidRDefault="00A90337" w:rsidP="00A90337">
      <w:pPr>
        <w:pStyle w:val="HTML"/>
        <w:rPr>
          <w:rFonts w:ascii="Consolas" w:hAnsi="Consolas"/>
          <w:color w:val="404040"/>
        </w:rPr>
      </w:pPr>
      <w:r>
        <w:rPr>
          <w:rFonts w:ascii="Consolas" w:hAnsi="Consolas"/>
          <w:color w:val="404040"/>
        </w:rPr>
        <w:t>reachGoal = false;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~reachGoal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the reference pose on the path and the corresponding velocity</w:t>
      </w:r>
    </w:p>
    <w:p w:rsidR="00A90337" w:rsidRDefault="00A90337" w:rsidP="00A90337">
      <w:pPr>
        <w:pStyle w:val="HTML"/>
        <w:rPr>
          <w:rFonts w:ascii="Consolas" w:hAnsi="Consolas"/>
          <w:color w:val="404040"/>
        </w:rPr>
      </w:pPr>
      <w:r>
        <w:rPr>
          <w:rFonts w:ascii="Consolas" w:hAnsi="Consolas"/>
          <w:color w:val="404040"/>
        </w:rPr>
        <w:t xml:space="preserve">    [refPose, refVel, direction] = </w:t>
      </w:r>
      <w:proofErr w:type="gramStart"/>
      <w:r>
        <w:rPr>
          <w:rFonts w:ascii="Consolas" w:hAnsi="Consolas"/>
          <w:color w:val="404040"/>
        </w:rPr>
        <w:t>pathAnalyzer(</w:t>
      </w:r>
      <w:proofErr w:type="gramEnd"/>
      <w:r>
        <w:rPr>
          <w:rFonts w:ascii="Consolas" w:hAnsi="Consolas"/>
          <w:color w:val="404040"/>
        </w:rPr>
        <w:t>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Update driving direction for the simulator</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updateDrivingDirection(</w:t>
      </w:r>
      <w:proofErr w:type="gramEnd"/>
      <w:r>
        <w:rPr>
          <w:rFonts w:ascii="Consolas" w:hAnsi="Consolas"/>
          <w:color w:val="404040"/>
        </w:rPr>
        <w:t>vehicleSim,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steering command</w:t>
      </w:r>
    </w:p>
    <w:p w:rsidR="00A90337" w:rsidRDefault="00A90337" w:rsidP="00A90337">
      <w:pPr>
        <w:pStyle w:val="HTML"/>
        <w:rPr>
          <w:rFonts w:ascii="Consolas" w:hAnsi="Consolas"/>
          <w:color w:val="404040"/>
        </w:rPr>
      </w:pPr>
      <w:r>
        <w:rPr>
          <w:rFonts w:ascii="Consolas" w:hAnsi="Consolas"/>
          <w:color w:val="404040"/>
        </w:rPr>
        <w:t xml:space="preserve">    steeringAngle = </w:t>
      </w:r>
      <w:proofErr w:type="gramStart"/>
      <w:r>
        <w:rPr>
          <w:rFonts w:ascii="Consolas" w:hAnsi="Consolas"/>
          <w:color w:val="404040"/>
        </w:rPr>
        <w:t>lateralControllerStanley(</w:t>
      </w:r>
      <w:proofErr w:type="gramEnd"/>
      <w:r>
        <w:rPr>
          <w:rFonts w:ascii="Consolas" w:hAnsi="Consolas"/>
          <w:color w:val="404040"/>
        </w:rPr>
        <w:t xml:space="preserve">refPose, currentPose, currentVel,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'Direction'</w:t>
      </w:r>
      <w:r>
        <w:rPr>
          <w:rFonts w:ascii="Consolas" w:hAnsi="Consolas"/>
          <w:color w:val="404040"/>
        </w:rPr>
        <w:t xml:space="preserve">, direction, </w:t>
      </w:r>
      <w:r>
        <w:rPr>
          <w:rFonts w:ascii="Consolas" w:hAnsi="Consolas"/>
          <w:color w:val="A020F0"/>
        </w:rPr>
        <w:t>'Wheelbase'</w:t>
      </w:r>
      <w:r>
        <w:rPr>
          <w:rFonts w:ascii="Consolas" w:hAnsi="Consolas"/>
          <w:color w:val="404040"/>
        </w:rPr>
        <w:t>, vehicleDims.Wheelbase);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acceleration and deceleration commands</w:t>
      </w:r>
    </w:p>
    <w:p w:rsidR="00A90337" w:rsidRDefault="00A90337" w:rsidP="00A90337">
      <w:pPr>
        <w:pStyle w:val="HTML"/>
        <w:rPr>
          <w:rFonts w:ascii="Consolas" w:hAnsi="Consolas"/>
          <w:color w:val="404040"/>
        </w:rPr>
      </w:pPr>
      <w:r>
        <w:rPr>
          <w:rFonts w:ascii="Consolas" w:hAnsi="Consolas"/>
          <w:color w:val="404040"/>
        </w:rPr>
        <w:t xml:space="preserve">    lonController.Direction = direction;</w:t>
      </w:r>
    </w:p>
    <w:p w:rsidR="00A90337" w:rsidRDefault="00A90337" w:rsidP="00A90337">
      <w:pPr>
        <w:pStyle w:val="HTML"/>
        <w:rPr>
          <w:rFonts w:ascii="Consolas" w:hAnsi="Consolas"/>
          <w:color w:val="404040"/>
        </w:rPr>
      </w:pPr>
      <w:r>
        <w:rPr>
          <w:rFonts w:ascii="Consolas" w:hAnsi="Consolas"/>
          <w:color w:val="404040"/>
        </w:rPr>
        <w:t xml:space="preserve">    [accelCmd, decelCmd] = </w:t>
      </w:r>
      <w:proofErr w:type="gramStart"/>
      <w:r>
        <w:rPr>
          <w:rFonts w:ascii="Consolas" w:hAnsi="Consolas"/>
          <w:color w:val="404040"/>
        </w:rPr>
        <w:t>lonController(</w:t>
      </w:r>
      <w:proofErr w:type="gramEnd"/>
      <w:r>
        <w:rPr>
          <w:rFonts w:ascii="Consolas" w:hAnsi="Consolas"/>
          <w:color w:val="404040"/>
        </w:rPr>
        <w:t>refVel,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Simulate the vehicle using the controller outputs</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drive(</w:t>
      </w:r>
      <w:proofErr w:type="gramEnd"/>
      <w:r>
        <w:rPr>
          <w:rFonts w:ascii="Consolas" w:hAnsi="Consolas"/>
          <w:color w:val="404040"/>
        </w:rPr>
        <w:t>vehicleSim, accelCmd, decelCmd, steeringAngle);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vehicle reaches the goal</w:t>
      </w:r>
    </w:p>
    <w:p w:rsidR="00A90337" w:rsidRDefault="00A90337" w:rsidP="00A90337">
      <w:pPr>
        <w:pStyle w:val="HTML"/>
        <w:rPr>
          <w:rFonts w:ascii="Consolas" w:hAnsi="Consolas"/>
          <w:color w:val="404040"/>
        </w:rPr>
      </w:pPr>
      <w:r>
        <w:rPr>
          <w:rFonts w:ascii="Consolas" w:hAnsi="Consolas"/>
          <w:color w:val="404040"/>
        </w:rPr>
        <w:t xml:space="preserve">    reachGoal = </w:t>
      </w:r>
      <w:proofErr w:type="gramStart"/>
      <w:r>
        <w:rPr>
          <w:rFonts w:ascii="Consolas" w:hAnsi="Consolas"/>
          <w:color w:val="404040"/>
        </w:rPr>
        <w:t>helperGoalChecker(</w:t>
      </w:r>
      <w:proofErr w:type="gramEnd"/>
      <w:r>
        <w:rPr>
          <w:rFonts w:ascii="Consolas" w:hAnsi="Consolas"/>
          <w:color w:val="404040"/>
        </w:rPr>
        <w:t>goalPose, currentPose, currentVel, endSpeed,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Wait for fixed-rate execution</w:t>
      </w:r>
    </w:p>
    <w:p w:rsidR="00A90337" w:rsidRDefault="00A90337" w:rsidP="00A90337">
      <w:pPr>
        <w:pStyle w:val="HTML"/>
        <w:rPr>
          <w:rFonts w:ascii="Consolas" w:hAnsi="Consolas"/>
          <w:color w:val="404040"/>
        </w:rPr>
      </w:pPr>
      <w:r>
        <w:rPr>
          <w:rFonts w:ascii="Consolas" w:hAnsi="Consolas"/>
          <w:color w:val="404040"/>
        </w:rPr>
        <w:t xml:space="preserve">    waitfor(controlRate);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pose and velocity of the vehicle</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currentPose  =</w:t>
      </w:r>
      <w:proofErr w:type="gramEnd"/>
      <w:r>
        <w:rPr>
          <w:rFonts w:ascii="Consolas" w:hAnsi="Consolas"/>
          <w:color w:val="404040"/>
        </w:rPr>
        <w:t xml:space="preserve"> getVehiclePose(vehicleSim);</w:t>
      </w:r>
    </w:p>
    <w:p w:rsidR="00A90337" w:rsidRDefault="00A90337" w:rsidP="00A90337">
      <w:pPr>
        <w:pStyle w:val="HTML"/>
        <w:rPr>
          <w:rFonts w:ascii="Consolas" w:hAnsi="Consolas"/>
          <w:color w:val="404040"/>
        </w:rPr>
      </w:pPr>
      <w:r>
        <w:rPr>
          <w:rFonts w:ascii="Consolas" w:hAnsi="Consolas"/>
          <w:color w:val="404040"/>
        </w:rPr>
        <w:t xml:space="preserve">    currentVel   = getVehicleVelocity(vehicleSim);</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Show vehicle simulation figure</w:t>
      </w:r>
    </w:p>
    <w:p w:rsidR="00A90337" w:rsidRDefault="00A90337" w:rsidP="00A90337">
      <w:pPr>
        <w:pStyle w:val="HTML"/>
        <w:rPr>
          <w:rFonts w:ascii="Consolas" w:hAnsi="Consolas"/>
          <w:color w:val="404040"/>
        </w:rPr>
      </w:pPr>
      <w:r>
        <w:rPr>
          <w:rFonts w:ascii="Consolas" w:hAnsi="Consolas"/>
          <w:color w:val="404040"/>
        </w:rPr>
        <w:t>showFigure(vehicleSim);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5E51523" wp14:editId="40689238">
            <wp:extent cx="5334000" cy="4000500"/>
            <wp:effectExtent l="0" t="0" r="0" b="0"/>
            <wp:docPr id="10" name="图片 10" descr="https://www.mathworks.com/help/examples/driving/win64/ParkingValet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mathworks.com/help/examples/driving/win64/ParkingValetExample_0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这将完成路线计划的第一个回合</w:t>
      </w:r>
      <w:r>
        <w:rPr>
          <w:rFonts w:ascii="Arial" w:hAnsi="Arial" w:cs="Arial"/>
          <w:color w:val="404040"/>
          <w:sz w:val="20"/>
          <w:szCs w:val="20"/>
        </w:rPr>
        <w:t xml:space="preserve">, </w:t>
      </w:r>
      <w:r>
        <w:rPr>
          <w:rFonts w:ascii="Arial" w:hAnsi="Arial" w:cs="Arial"/>
          <w:color w:val="404040"/>
          <w:sz w:val="20"/>
          <w:szCs w:val="20"/>
        </w:rPr>
        <w:t>并演示流程的每个步骤。接下来的部分将运行整个路线的模拟器</w:t>
      </w:r>
      <w:r>
        <w:rPr>
          <w:rFonts w:ascii="Arial" w:hAnsi="Arial" w:cs="Arial"/>
          <w:color w:val="404040"/>
          <w:sz w:val="20"/>
          <w:szCs w:val="20"/>
        </w:rPr>
        <w:t xml:space="preserve">, </w:t>
      </w:r>
      <w:r>
        <w:rPr>
          <w:rFonts w:ascii="Arial" w:hAnsi="Arial" w:cs="Arial"/>
          <w:color w:val="404040"/>
          <w:sz w:val="20"/>
          <w:szCs w:val="20"/>
        </w:rPr>
        <w:t>这将车辆靠近停车点</w:t>
      </w:r>
      <w:r>
        <w:rPr>
          <w:rFonts w:ascii="Arial" w:hAnsi="Arial" w:cs="Arial"/>
          <w:color w:val="404040"/>
          <w:sz w:val="20"/>
          <w:szCs w:val="20"/>
        </w:rPr>
        <w:t xml:space="preserve">, </w:t>
      </w:r>
      <w:r>
        <w:rPr>
          <w:rFonts w:ascii="Arial" w:hAnsi="Arial" w:cs="Arial"/>
          <w:color w:val="404040"/>
          <w:sz w:val="20"/>
          <w:szCs w:val="20"/>
        </w:rPr>
        <w:t>最后执行停车</w:t>
      </w:r>
      <w:proofErr w:type="gramStart"/>
      <w:r>
        <w:rPr>
          <w:rFonts w:ascii="Arial" w:hAnsi="Arial" w:cs="Arial"/>
          <w:color w:val="404040"/>
          <w:sz w:val="20"/>
          <w:szCs w:val="20"/>
        </w:rPr>
        <w:t>机动</w:t>
      </w:r>
      <w:r>
        <w:rPr>
          <w:rFonts w:ascii="Arial" w:hAnsi="Arial" w:cs="Arial"/>
          <w:color w:val="404040"/>
          <w:sz w:val="20"/>
          <w:szCs w:val="20"/>
        </w:rPr>
        <w:t>,</w:t>
      </w:r>
      <w:proofErr w:type="gramEnd"/>
      <w:r>
        <w:rPr>
          <w:rFonts w:ascii="Arial" w:hAnsi="Arial" w:cs="Arial"/>
          <w:color w:val="404040"/>
          <w:sz w:val="20"/>
          <w:szCs w:val="20"/>
        </w:rPr>
        <w:t xml:space="preserve"> </w:t>
      </w:r>
      <w:r>
        <w:rPr>
          <w:rFonts w:ascii="Arial" w:hAnsi="Arial" w:cs="Arial"/>
          <w:color w:val="404040"/>
          <w:sz w:val="20"/>
          <w:szCs w:val="20"/>
        </w:rPr>
        <w:t>将车辆放置在停车点。</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执行完整计划</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在规划过程中合并所有前面的步骤</w:t>
      </w:r>
      <w:r>
        <w:rPr>
          <w:rFonts w:ascii="Arial" w:hAnsi="Arial" w:cs="Arial"/>
          <w:color w:val="404040"/>
          <w:sz w:val="20"/>
          <w:szCs w:val="20"/>
        </w:rPr>
        <w:t xml:space="preserve">, </w:t>
      </w:r>
      <w:r>
        <w:rPr>
          <w:rFonts w:ascii="Arial" w:hAnsi="Arial" w:cs="Arial"/>
          <w:color w:val="404040"/>
          <w:sz w:val="20"/>
          <w:szCs w:val="20"/>
        </w:rPr>
        <w:t>并为完整的工艺路线计划运行模拟。此过程包括将行为</w:t>
      </w:r>
      <w:proofErr w:type="gramStart"/>
      <w:r>
        <w:rPr>
          <w:rFonts w:ascii="Arial" w:hAnsi="Arial" w:cs="Arial"/>
          <w:color w:val="404040"/>
          <w:sz w:val="20"/>
          <w:szCs w:val="20"/>
        </w:rPr>
        <w:t>规划器</w:t>
      </w:r>
      <w:proofErr w:type="gramEnd"/>
      <w:r>
        <w:rPr>
          <w:rFonts w:ascii="Arial" w:hAnsi="Arial" w:cs="Arial"/>
          <w:color w:val="404040"/>
          <w:sz w:val="20"/>
          <w:szCs w:val="20"/>
        </w:rPr>
        <w:t>合并。</w:t>
      </w:r>
    </w:p>
    <w:p w:rsidR="00A90337" w:rsidRDefault="00A90337" w:rsidP="00A90337">
      <w:pPr>
        <w:pStyle w:val="HTML"/>
        <w:rPr>
          <w:rFonts w:ascii="Consolas" w:hAnsi="Consolas"/>
          <w:color w:val="404040"/>
        </w:rPr>
      </w:pPr>
      <w:r>
        <w:rPr>
          <w:rFonts w:ascii="Consolas" w:hAnsi="Consolas"/>
          <w:color w:val="228B22"/>
        </w:rPr>
        <w:t>% Set the vehicle pose back to the initial starting point</w:t>
      </w:r>
    </w:p>
    <w:p w:rsidR="00A90337" w:rsidRDefault="00A90337" w:rsidP="00A90337">
      <w:pPr>
        <w:pStyle w:val="HTML"/>
        <w:rPr>
          <w:rFonts w:ascii="Consolas" w:hAnsi="Consolas"/>
          <w:color w:val="404040"/>
        </w:rPr>
      </w:pPr>
      <w:r>
        <w:rPr>
          <w:rFonts w:ascii="Consolas" w:hAnsi="Consolas"/>
          <w:color w:val="404040"/>
        </w:rPr>
        <w:t xml:space="preserve">currentPose = [4 12 0]; </w:t>
      </w:r>
      <w:r>
        <w:rPr>
          <w:rFonts w:ascii="Consolas" w:hAnsi="Consolas"/>
          <w:color w:val="228B22"/>
        </w:rPr>
        <w:t>% [x, y, theta]</w:t>
      </w:r>
    </w:p>
    <w:p w:rsidR="00A90337" w:rsidRDefault="00A90337" w:rsidP="00A90337">
      <w:pPr>
        <w:pStyle w:val="HTML"/>
        <w:rPr>
          <w:rFonts w:ascii="Consolas" w:hAnsi="Consolas"/>
          <w:color w:val="404040"/>
        </w:rPr>
      </w:pPr>
      <w:r>
        <w:rPr>
          <w:rFonts w:ascii="Consolas" w:hAnsi="Consolas"/>
          <w:color w:val="404040"/>
        </w:rPr>
        <w:t>vehicleSim.setVehiclePose(currentPose);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Reset velocity</w:t>
      </w:r>
    </w:p>
    <w:p w:rsidR="00A90337" w:rsidRDefault="00A90337" w:rsidP="00A90337">
      <w:pPr>
        <w:pStyle w:val="HTML"/>
        <w:rPr>
          <w:rFonts w:ascii="Consolas" w:hAnsi="Consolas"/>
          <w:color w:val="404040"/>
        </w:rPr>
      </w:pPr>
      <w:proofErr w:type="gramStart"/>
      <w:r>
        <w:rPr>
          <w:rFonts w:ascii="Consolas" w:hAnsi="Consolas"/>
          <w:color w:val="404040"/>
        </w:rPr>
        <w:t>currentVel  =</w:t>
      </w:r>
      <w:proofErr w:type="gramEnd"/>
      <w:r>
        <w:rPr>
          <w:rFonts w:ascii="Consolas" w:hAnsi="Consolas"/>
          <w:color w:val="404040"/>
        </w:rPr>
        <w:t xml:space="preserve"> 0; </w:t>
      </w:r>
      <w:r>
        <w:rPr>
          <w:rFonts w:ascii="Consolas" w:hAnsi="Consolas"/>
          <w:color w:val="228B22"/>
        </w:rPr>
        <w:t>% meters/second</w:t>
      </w:r>
    </w:p>
    <w:p w:rsidR="00A90337" w:rsidRDefault="00A90337" w:rsidP="00A90337">
      <w:pPr>
        <w:pStyle w:val="HTML"/>
        <w:rPr>
          <w:rFonts w:ascii="Consolas" w:hAnsi="Consolas"/>
          <w:color w:val="404040"/>
        </w:rPr>
      </w:pPr>
      <w:r>
        <w:rPr>
          <w:rFonts w:ascii="Consolas" w:hAnsi="Consolas"/>
          <w:color w:val="404040"/>
        </w:rPr>
        <w:t>vehicleSim.setVehicleVelocity(currentVel);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~reachedDestination(behavioralPlanner)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Request next maneuver from behavioral layer</w:t>
      </w:r>
    </w:p>
    <w:p w:rsidR="00A90337" w:rsidRDefault="00A90337" w:rsidP="00A90337">
      <w:pPr>
        <w:pStyle w:val="HTML"/>
        <w:rPr>
          <w:rFonts w:ascii="Consolas" w:hAnsi="Consolas"/>
          <w:color w:val="404040"/>
        </w:rPr>
      </w:pPr>
      <w:r>
        <w:rPr>
          <w:rFonts w:ascii="Consolas" w:hAnsi="Consolas"/>
          <w:color w:val="404040"/>
        </w:rPr>
        <w:t xml:space="preserve">    [nextGoal, plannerConfig, speedConfig] = </w:t>
      </w:r>
      <w:proofErr w:type="gramStart"/>
      <w:r>
        <w:rPr>
          <w:rFonts w:ascii="Consolas" w:hAnsi="Consolas"/>
          <w:color w:val="404040"/>
        </w:rPr>
        <w:t>requestManeuver(</w:t>
      </w:r>
      <w:proofErr w:type="gramEnd"/>
      <w:r>
        <w:rPr>
          <w:rFonts w:ascii="Consolas" w:hAnsi="Consolas"/>
          <w:color w:val="404040"/>
        </w:rPr>
        <w:t xml:space="preserve">behavioralPlanner,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Configure the motion planner</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configurePlanner(</w:t>
      </w:r>
      <w:proofErr w:type="gramEnd"/>
      <w:r>
        <w:rPr>
          <w:rFonts w:ascii="Consolas" w:hAnsi="Consolas"/>
          <w:color w:val="404040"/>
        </w:rPr>
        <w:t>motionPlanner, plannerConfig);</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Plan a reference path using RRT* planner to the next goal pose</w:t>
      </w:r>
    </w:p>
    <w:p w:rsidR="00A90337" w:rsidRDefault="00A90337" w:rsidP="00A90337">
      <w:pPr>
        <w:pStyle w:val="HTML"/>
        <w:rPr>
          <w:rFonts w:ascii="Consolas" w:hAnsi="Consolas"/>
          <w:color w:val="404040"/>
        </w:rPr>
      </w:pPr>
      <w:r>
        <w:rPr>
          <w:rFonts w:ascii="Consolas" w:hAnsi="Consolas"/>
          <w:color w:val="404040"/>
        </w:rPr>
        <w:t xml:space="preserve">    refPath = </w:t>
      </w:r>
      <w:proofErr w:type="gramStart"/>
      <w:r>
        <w:rPr>
          <w:rFonts w:ascii="Consolas" w:hAnsi="Consolas"/>
          <w:color w:val="404040"/>
        </w:rPr>
        <w:t>plan(</w:t>
      </w:r>
      <w:proofErr w:type="gramEnd"/>
      <w:r>
        <w:rPr>
          <w:rFonts w:ascii="Consolas" w:hAnsi="Consolas"/>
          <w:color w:val="404040"/>
        </w:rPr>
        <w:t>motionPlanner, currentPose, nextGoal);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path is valid. If the planner fails to compute a path,</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or the path is not collision-free because of updates to the map, the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system needs to re-plan. This scenario uses a static map, so the path</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will always be collision-free.</w:t>
      </w:r>
    </w:p>
    <w:p w:rsidR="00A90337" w:rsidRDefault="00A90337" w:rsidP="00A90337">
      <w:pPr>
        <w:pStyle w:val="HTML"/>
        <w:rPr>
          <w:rFonts w:ascii="Consolas" w:hAnsi="Consolas"/>
          <w:color w:val="404040"/>
        </w:rPr>
      </w:pPr>
      <w:r>
        <w:rPr>
          <w:rFonts w:ascii="Consolas" w:hAnsi="Consolas"/>
          <w:color w:val="404040"/>
        </w:rPr>
        <w:t xml:space="preserve">    isReplanNeeded = ~</w:t>
      </w:r>
      <w:proofErr w:type="gramStart"/>
      <w:r>
        <w:rPr>
          <w:rFonts w:ascii="Consolas" w:hAnsi="Consolas"/>
          <w:color w:val="404040"/>
        </w:rPr>
        <w:t>checkPathValidity(</w:t>
      </w:r>
      <w:proofErr w:type="gramEnd"/>
      <w:r>
        <w:rPr>
          <w:rFonts w:ascii="Consolas" w:hAnsi="Consolas"/>
          <w:color w:val="404040"/>
        </w:rPr>
        <w:t>refPath, costmap);</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isReplanNeeded</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warning(</w:t>
      </w:r>
      <w:proofErr w:type="gramEnd"/>
      <w:r>
        <w:rPr>
          <w:rFonts w:ascii="Consolas" w:hAnsi="Consolas"/>
          <w:color w:val="A020F0"/>
        </w:rPr>
        <w:t>'Unable to find a valid path. Attempting to re-plan.'</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Request behavioral planner to re-plan</w:t>
      </w:r>
    </w:p>
    <w:p w:rsidR="00A90337" w:rsidRDefault="00A90337" w:rsidP="00A90337">
      <w:pPr>
        <w:pStyle w:val="HTML"/>
        <w:rPr>
          <w:rFonts w:ascii="Consolas" w:hAnsi="Consolas"/>
          <w:color w:val="404040"/>
        </w:rPr>
      </w:pPr>
      <w:r>
        <w:rPr>
          <w:rFonts w:ascii="Consolas" w:hAnsi="Consolas"/>
          <w:color w:val="404040"/>
        </w:rPr>
        <w:t xml:space="preserve">        replanNeeded(behavioralPlanner);</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continue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Retrieve transition poses and directions from the planned path</w:t>
      </w:r>
    </w:p>
    <w:p w:rsidR="00A90337" w:rsidRDefault="00A90337" w:rsidP="00A90337">
      <w:pPr>
        <w:pStyle w:val="HTML"/>
        <w:rPr>
          <w:rFonts w:ascii="Consolas" w:hAnsi="Consolas"/>
          <w:color w:val="404040"/>
        </w:rPr>
      </w:pPr>
      <w:r>
        <w:rPr>
          <w:rFonts w:ascii="Consolas" w:hAnsi="Consolas"/>
          <w:color w:val="404040"/>
        </w:rPr>
        <w:t xml:space="preserve">    [transitionPoses, directions] = interpolate(refPath);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Assign poses and directions to the spline fitting object</w:t>
      </w:r>
    </w:p>
    <w:p w:rsidR="00A90337" w:rsidRDefault="00A90337" w:rsidP="00A90337">
      <w:pPr>
        <w:pStyle w:val="HTML"/>
        <w:rPr>
          <w:rFonts w:ascii="Consolas" w:hAnsi="Consolas"/>
          <w:color w:val="404040"/>
        </w:rPr>
      </w:pPr>
      <w:r>
        <w:rPr>
          <w:rFonts w:ascii="Consolas" w:hAnsi="Consolas"/>
          <w:color w:val="404040"/>
        </w:rPr>
        <w:t xml:space="preserve">    splineFitter.Poses      = transitionPoses;</w:t>
      </w:r>
    </w:p>
    <w:p w:rsidR="00A90337" w:rsidRDefault="00A90337" w:rsidP="00A90337">
      <w:pPr>
        <w:pStyle w:val="HTML"/>
        <w:rPr>
          <w:rFonts w:ascii="Consolas" w:hAnsi="Consolas"/>
          <w:color w:val="404040"/>
        </w:rPr>
      </w:pPr>
      <w:r>
        <w:rPr>
          <w:rFonts w:ascii="Consolas" w:hAnsi="Consolas"/>
          <w:color w:val="404040"/>
        </w:rPr>
        <w:t xml:space="preserve">    splineFitter.Directions = directions;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Fit the spline</w:t>
      </w:r>
    </w:p>
    <w:p w:rsidR="00A90337" w:rsidRDefault="00A90337" w:rsidP="00A90337">
      <w:pPr>
        <w:pStyle w:val="HTML"/>
        <w:rPr>
          <w:rFonts w:ascii="Consolas" w:hAnsi="Consolas"/>
          <w:color w:val="404040"/>
        </w:rPr>
      </w:pPr>
      <w:r>
        <w:rPr>
          <w:rFonts w:ascii="Consolas" w:hAnsi="Consolas"/>
          <w:color w:val="404040"/>
        </w:rPr>
        <w:t xml:space="preserve">    [refPoses, directions, refPathLengths] = </w:t>
      </w:r>
      <w:proofErr w:type="gramStart"/>
      <w:r>
        <w:rPr>
          <w:rFonts w:ascii="Consolas" w:hAnsi="Consolas"/>
          <w:color w:val="404040"/>
        </w:rPr>
        <w:t>splineFitter(</w:t>
      </w:r>
      <w:proofErr w:type="gramEnd"/>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Generate a trajectory using the speed profile generator</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configureSpeedProfileGenerator(</w:t>
      </w:r>
      <w:proofErr w:type="gramEnd"/>
      <w:r>
        <w:rPr>
          <w:rFonts w:ascii="Consolas" w:hAnsi="Consolas"/>
          <w:color w:val="404040"/>
        </w:rPr>
        <w:t>speedProfileGenerator, speedConfig);</w:t>
      </w:r>
    </w:p>
    <w:p w:rsidR="00A90337" w:rsidRDefault="00A90337" w:rsidP="00A90337">
      <w:pPr>
        <w:pStyle w:val="HTML"/>
        <w:rPr>
          <w:rFonts w:ascii="Consolas" w:hAnsi="Consolas"/>
          <w:color w:val="404040"/>
        </w:rPr>
      </w:pPr>
      <w:r>
        <w:rPr>
          <w:rFonts w:ascii="Consolas" w:hAnsi="Consolas"/>
          <w:color w:val="404040"/>
        </w:rPr>
        <w:t xml:space="preserve">    refSpeeds = speedProfileGenerator(refPathLengths);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Configure path analyzer</w:t>
      </w:r>
    </w:p>
    <w:p w:rsidR="00A90337" w:rsidRDefault="00A90337" w:rsidP="00A90337">
      <w:pPr>
        <w:pStyle w:val="HTML"/>
        <w:rPr>
          <w:rFonts w:ascii="Consolas" w:hAnsi="Consolas"/>
          <w:color w:val="404040"/>
        </w:rPr>
      </w:pPr>
      <w:r>
        <w:rPr>
          <w:rFonts w:ascii="Consolas" w:hAnsi="Consolas"/>
          <w:color w:val="404040"/>
        </w:rPr>
        <w:t xml:space="preserve">    pathAnalyzer.RefPoses     = refPoses;</w:t>
      </w:r>
    </w:p>
    <w:p w:rsidR="00A90337" w:rsidRDefault="00A90337" w:rsidP="00A90337">
      <w:pPr>
        <w:pStyle w:val="HTML"/>
        <w:rPr>
          <w:rFonts w:ascii="Consolas" w:hAnsi="Consolas"/>
          <w:color w:val="404040"/>
        </w:rPr>
      </w:pPr>
      <w:r>
        <w:rPr>
          <w:rFonts w:ascii="Consolas" w:hAnsi="Consolas"/>
          <w:color w:val="404040"/>
        </w:rPr>
        <w:t xml:space="preserve">    pathAnalyzer.Directions   = directions;</w:t>
      </w:r>
    </w:p>
    <w:p w:rsidR="00A90337" w:rsidRDefault="00A90337" w:rsidP="00A90337">
      <w:pPr>
        <w:pStyle w:val="HTML"/>
        <w:rPr>
          <w:rFonts w:ascii="Consolas" w:hAnsi="Consolas"/>
          <w:color w:val="404040"/>
        </w:rPr>
      </w:pPr>
      <w:r>
        <w:rPr>
          <w:rFonts w:ascii="Consolas" w:hAnsi="Consolas"/>
          <w:color w:val="404040"/>
        </w:rPr>
        <w:t xml:space="preserve">    pathAnalyzer.SpeedProfile = refSpeeds;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Reset longitudinal controller</w:t>
      </w:r>
    </w:p>
    <w:p w:rsidR="00A90337" w:rsidRDefault="00A90337" w:rsidP="00A90337">
      <w:pPr>
        <w:pStyle w:val="HTML"/>
        <w:rPr>
          <w:rFonts w:ascii="Consolas" w:hAnsi="Consolas"/>
          <w:color w:val="404040"/>
        </w:rPr>
      </w:pPr>
      <w:r>
        <w:rPr>
          <w:rFonts w:ascii="Consolas" w:hAnsi="Consolas"/>
          <w:color w:val="404040"/>
        </w:rPr>
        <w:t xml:space="preserve">    reset(lonController);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lastRenderedPageBreak/>
        <w:t xml:space="preserve">    reachGoal = false;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Execute control loop</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while</w:t>
      </w:r>
      <w:r>
        <w:rPr>
          <w:rFonts w:ascii="Consolas" w:hAnsi="Consolas"/>
          <w:color w:val="404040"/>
        </w:rPr>
        <w:t xml:space="preserve"> ~reachGoal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the reference pose on the path and the corresponding velocity</w:t>
      </w:r>
    </w:p>
    <w:p w:rsidR="00A90337" w:rsidRDefault="00A90337" w:rsidP="00A90337">
      <w:pPr>
        <w:pStyle w:val="HTML"/>
        <w:rPr>
          <w:rFonts w:ascii="Consolas" w:hAnsi="Consolas"/>
          <w:color w:val="404040"/>
        </w:rPr>
      </w:pPr>
      <w:r>
        <w:rPr>
          <w:rFonts w:ascii="Consolas" w:hAnsi="Consolas"/>
          <w:color w:val="404040"/>
        </w:rPr>
        <w:t xml:space="preserve">        [refPose, refVel, direction] = </w:t>
      </w:r>
      <w:proofErr w:type="gramStart"/>
      <w:r>
        <w:rPr>
          <w:rFonts w:ascii="Consolas" w:hAnsi="Consolas"/>
          <w:color w:val="404040"/>
        </w:rPr>
        <w:t>pathAnalyzer(</w:t>
      </w:r>
      <w:proofErr w:type="gramEnd"/>
      <w:r>
        <w:rPr>
          <w:rFonts w:ascii="Consolas" w:hAnsi="Consolas"/>
          <w:color w:val="404040"/>
        </w:rPr>
        <w:t>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Update driving direction for the simulator</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updateDrivingDirection(</w:t>
      </w:r>
      <w:proofErr w:type="gramEnd"/>
      <w:r>
        <w:rPr>
          <w:rFonts w:ascii="Consolas" w:hAnsi="Consolas"/>
          <w:color w:val="404040"/>
        </w:rPr>
        <w:t>vehicleSim,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steering command</w:t>
      </w:r>
    </w:p>
    <w:p w:rsidR="00A90337" w:rsidRDefault="00A90337" w:rsidP="00A90337">
      <w:pPr>
        <w:pStyle w:val="HTML"/>
        <w:rPr>
          <w:rFonts w:ascii="Consolas" w:hAnsi="Consolas"/>
          <w:color w:val="404040"/>
        </w:rPr>
      </w:pPr>
      <w:r>
        <w:rPr>
          <w:rFonts w:ascii="Consolas" w:hAnsi="Consolas"/>
          <w:color w:val="404040"/>
        </w:rPr>
        <w:t xml:space="preserve">        steeringAngle = </w:t>
      </w:r>
      <w:proofErr w:type="gramStart"/>
      <w:r>
        <w:rPr>
          <w:rFonts w:ascii="Consolas" w:hAnsi="Consolas"/>
          <w:color w:val="404040"/>
        </w:rPr>
        <w:t>lateralControllerStanley(</w:t>
      </w:r>
      <w:proofErr w:type="gramEnd"/>
      <w:r>
        <w:rPr>
          <w:rFonts w:ascii="Consolas" w:hAnsi="Consolas"/>
          <w:color w:val="404040"/>
        </w:rPr>
        <w:t xml:space="preserve">refPose, currentPose, currentVel,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'Direction'</w:t>
      </w:r>
      <w:r>
        <w:rPr>
          <w:rFonts w:ascii="Consolas" w:hAnsi="Consolas"/>
          <w:color w:val="404040"/>
        </w:rPr>
        <w:t xml:space="preserve">, direction, </w:t>
      </w:r>
      <w:r>
        <w:rPr>
          <w:rFonts w:ascii="Consolas" w:hAnsi="Consolas"/>
          <w:color w:val="A020F0"/>
        </w:rPr>
        <w:t>'Wheelbase'</w:t>
      </w:r>
      <w:r>
        <w:rPr>
          <w:rFonts w:ascii="Consolas" w:hAnsi="Consolas"/>
          <w:color w:val="404040"/>
        </w:rPr>
        <w:t>, vehicleDims.Wheelbase);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acceleration and deceleration commands</w:t>
      </w:r>
    </w:p>
    <w:p w:rsidR="00A90337" w:rsidRDefault="00A90337" w:rsidP="00A90337">
      <w:pPr>
        <w:pStyle w:val="HTML"/>
        <w:rPr>
          <w:rFonts w:ascii="Consolas" w:hAnsi="Consolas"/>
          <w:color w:val="404040"/>
        </w:rPr>
      </w:pPr>
      <w:r>
        <w:rPr>
          <w:rFonts w:ascii="Consolas" w:hAnsi="Consolas"/>
          <w:color w:val="404040"/>
        </w:rPr>
        <w:t xml:space="preserve">        lonController.Direction = direction;</w:t>
      </w:r>
    </w:p>
    <w:p w:rsidR="00A90337" w:rsidRDefault="00A90337" w:rsidP="00A90337">
      <w:pPr>
        <w:pStyle w:val="HTML"/>
        <w:rPr>
          <w:rFonts w:ascii="Consolas" w:hAnsi="Consolas"/>
          <w:color w:val="404040"/>
        </w:rPr>
      </w:pPr>
      <w:r>
        <w:rPr>
          <w:rFonts w:ascii="Consolas" w:hAnsi="Consolas"/>
          <w:color w:val="404040"/>
        </w:rPr>
        <w:t xml:space="preserve">        [accelCmd, decelCmd] = </w:t>
      </w:r>
      <w:proofErr w:type="gramStart"/>
      <w:r>
        <w:rPr>
          <w:rFonts w:ascii="Consolas" w:hAnsi="Consolas"/>
          <w:color w:val="404040"/>
        </w:rPr>
        <w:t>lonController(</w:t>
      </w:r>
      <w:proofErr w:type="gramEnd"/>
      <w:r>
        <w:rPr>
          <w:rFonts w:ascii="Consolas" w:hAnsi="Consolas"/>
          <w:color w:val="404040"/>
        </w:rPr>
        <w:t>refVel,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Simulate the vehicle using the controller outputs</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drive(</w:t>
      </w:r>
      <w:proofErr w:type="gramEnd"/>
      <w:r>
        <w:rPr>
          <w:rFonts w:ascii="Consolas" w:hAnsi="Consolas"/>
          <w:color w:val="404040"/>
        </w:rPr>
        <w:t>vehicleSim, accelCmd, decelCmd, steeringAngle);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vehicle reaches the goal</w:t>
      </w:r>
    </w:p>
    <w:p w:rsidR="00A90337" w:rsidRDefault="00A90337" w:rsidP="00A90337">
      <w:pPr>
        <w:pStyle w:val="HTML"/>
        <w:rPr>
          <w:rFonts w:ascii="Consolas" w:hAnsi="Consolas"/>
          <w:color w:val="404040"/>
        </w:rPr>
      </w:pPr>
      <w:r>
        <w:rPr>
          <w:rFonts w:ascii="Consolas" w:hAnsi="Consolas"/>
          <w:color w:val="404040"/>
        </w:rPr>
        <w:t xml:space="preserve">        reachGoal = </w:t>
      </w:r>
      <w:proofErr w:type="gramStart"/>
      <w:r>
        <w:rPr>
          <w:rFonts w:ascii="Consolas" w:hAnsi="Consolas"/>
          <w:color w:val="404040"/>
        </w:rPr>
        <w:t>helperGoalChecker(</w:t>
      </w:r>
      <w:proofErr w:type="gramEnd"/>
      <w:r>
        <w:rPr>
          <w:rFonts w:ascii="Consolas" w:hAnsi="Consolas"/>
          <w:color w:val="404040"/>
        </w:rPr>
        <w:t>nextGoal, currentPose, currentVel, speedConfig.EndSpeed,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Wait for fixed-rate execution</w:t>
      </w:r>
    </w:p>
    <w:p w:rsidR="00A90337" w:rsidRDefault="00A90337" w:rsidP="00A90337">
      <w:pPr>
        <w:pStyle w:val="HTML"/>
        <w:rPr>
          <w:rFonts w:ascii="Consolas" w:hAnsi="Consolas"/>
          <w:color w:val="404040"/>
        </w:rPr>
      </w:pPr>
      <w:r>
        <w:rPr>
          <w:rFonts w:ascii="Consolas" w:hAnsi="Consolas"/>
          <w:color w:val="404040"/>
        </w:rPr>
        <w:t xml:space="preserve">        waitfor(controlRate);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pose and velocity of the vehicle</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currentPose  =</w:t>
      </w:r>
      <w:proofErr w:type="gramEnd"/>
      <w:r>
        <w:rPr>
          <w:rFonts w:ascii="Consolas" w:hAnsi="Consolas"/>
          <w:color w:val="404040"/>
        </w:rPr>
        <w:t xml:space="preserve"> getVehiclePose(vehicleSim);</w:t>
      </w:r>
    </w:p>
    <w:p w:rsidR="00A90337" w:rsidRDefault="00A90337" w:rsidP="00A90337">
      <w:pPr>
        <w:pStyle w:val="HTML"/>
        <w:rPr>
          <w:rFonts w:ascii="Consolas" w:hAnsi="Consolas"/>
          <w:color w:val="404040"/>
        </w:rPr>
      </w:pPr>
      <w:r>
        <w:rPr>
          <w:rFonts w:ascii="Consolas" w:hAnsi="Consolas"/>
          <w:color w:val="404040"/>
        </w:rPr>
        <w:t xml:space="preserve">        currentVel   = getVehicleVelocity(vehicleSim);</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Show vehicle simulation figure</w:t>
      </w:r>
    </w:p>
    <w:p w:rsidR="00A90337" w:rsidRDefault="00A90337" w:rsidP="00A90337">
      <w:pPr>
        <w:pStyle w:val="HTML"/>
        <w:rPr>
          <w:rFonts w:ascii="Consolas" w:hAnsi="Consolas"/>
          <w:color w:val="404040"/>
        </w:rPr>
      </w:pPr>
      <w:r>
        <w:rPr>
          <w:rFonts w:ascii="Consolas" w:hAnsi="Consolas"/>
          <w:color w:val="404040"/>
        </w:rPr>
        <w:t>showFigure(vehicleSim);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6BE3228" wp14:editId="4996EAC5">
            <wp:extent cx="5334000" cy="4000500"/>
            <wp:effectExtent l="0" t="0" r="0" b="0"/>
            <wp:docPr id="9" name="图片 9" descr="https://www.mathworks.com/help/examples/driving/win64/ParkingValet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mathworks.com/help/examples/driving/win64/ParkingValetExample_0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停车机动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车辆在停车点附近</w:t>
      </w:r>
      <w:r>
        <w:rPr>
          <w:rFonts w:ascii="Arial" w:hAnsi="Arial" w:cs="Arial"/>
          <w:color w:val="404040"/>
          <w:sz w:val="20"/>
          <w:szCs w:val="20"/>
        </w:rPr>
        <w:t xml:space="preserve">, </w:t>
      </w:r>
      <w:r>
        <w:rPr>
          <w:rFonts w:ascii="Arial" w:hAnsi="Arial" w:cs="Arial"/>
          <w:color w:val="404040"/>
          <w:sz w:val="20"/>
          <w:szCs w:val="20"/>
        </w:rPr>
        <w:t>一个专门的停车机动是用来停放车辆在最后的停车位。这一机动需要穿过狭窄的走廊两侧的停车位两端的边缘。这种机动通常伴随着超声波传感器或激光扫描仪不断检查障碍物。</w:t>
      </w:r>
    </w:p>
    <w:p w:rsidR="00A90337" w:rsidRDefault="00A90337" w:rsidP="00A90337">
      <w:pPr>
        <w:pStyle w:val="HTML"/>
        <w:rPr>
          <w:rFonts w:ascii="Consolas" w:hAnsi="Consolas"/>
          <w:color w:val="404040"/>
        </w:rPr>
      </w:pPr>
      <w:r>
        <w:rPr>
          <w:rFonts w:ascii="Consolas" w:hAnsi="Consolas"/>
          <w:color w:val="228B22"/>
        </w:rPr>
        <w:t>% Hide vehicle simulation figure</w:t>
      </w:r>
    </w:p>
    <w:p w:rsidR="00A90337" w:rsidRDefault="00A90337" w:rsidP="00A90337">
      <w:pPr>
        <w:pStyle w:val="HTML"/>
        <w:rPr>
          <w:rFonts w:ascii="Consolas" w:hAnsi="Consolas"/>
          <w:color w:val="404040"/>
        </w:rPr>
      </w:pPr>
      <w:r>
        <w:rPr>
          <w:rFonts w:ascii="Consolas" w:hAnsi="Consolas"/>
          <w:color w:val="404040"/>
        </w:rPr>
        <w:t>hideFigure(vehicleSim);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vehicleCostmap</w:t>
      </w:r>
      <w:r>
        <w:rPr>
          <w:rFonts w:ascii="Arial" w:hAnsi="Arial" w:cs="Arial"/>
          <w:color w:val="404040"/>
          <w:sz w:val="20"/>
          <w:szCs w:val="20"/>
        </w:rPr>
        <w:t>使用基于通货膨胀的碰撞检查。首先</w:t>
      </w:r>
      <w:r>
        <w:rPr>
          <w:rFonts w:ascii="Arial" w:hAnsi="Arial" w:cs="Arial"/>
          <w:color w:val="404040"/>
          <w:sz w:val="20"/>
          <w:szCs w:val="20"/>
        </w:rPr>
        <w:t xml:space="preserve">, </w:t>
      </w:r>
      <w:r>
        <w:rPr>
          <w:rFonts w:ascii="Arial" w:hAnsi="Arial" w:cs="Arial"/>
          <w:color w:val="404040"/>
          <w:sz w:val="20"/>
          <w:szCs w:val="20"/>
        </w:rPr>
        <w:t>目视检查正在使用的当前碰撞检查器。</w:t>
      </w:r>
    </w:p>
    <w:p w:rsidR="00A90337" w:rsidRDefault="00A90337" w:rsidP="00A90337">
      <w:pPr>
        <w:pStyle w:val="HTML"/>
        <w:rPr>
          <w:rFonts w:ascii="Consolas" w:hAnsi="Consolas"/>
          <w:color w:val="404040"/>
        </w:rPr>
      </w:pPr>
      <w:r>
        <w:rPr>
          <w:rFonts w:ascii="Consolas" w:hAnsi="Consolas"/>
          <w:color w:val="404040"/>
        </w:rPr>
        <w:t xml:space="preserve">ccConfig = </w:t>
      </w:r>
      <w:proofErr w:type="gramStart"/>
      <w:r>
        <w:rPr>
          <w:rFonts w:ascii="Consolas" w:hAnsi="Consolas"/>
          <w:color w:val="404040"/>
        </w:rPr>
        <w:t>costmap.CollisionChecker</w:t>
      </w:r>
      <w:proofErr w:type="gramEnd"/>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plot(ccConfig)</w:t>
      </w:r>
    </w:p>
    <w:p w:rsidR="00A90337" w:rsidRDefault="00A90337" w:rsidP="00A90337">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'Current Collision Checker'</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3DB950EC" wp14:editId="096240E9">
            <wp:extent cx="5334000" cy="4000500"/>
            <wp:effectExtent l="0" t="0" r="0" b="0"/>
            <wp:docPr id="8" name="图片 8" descr="https://www.mathworks.com/help/examples/driving/win64/ParkingValet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mathworks.com/help/examples/driving/win64/ParkingValetExample_0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碰撞检查是通过膨胀半径的代价地图中的障碍物来进行的</w:t>
      </w:r>
      <w:r>
        <w:rPr>
          <w:rFonts w:ascii="Arial" w:hAnsi="Arial" w:cs="Arial"/>
          <w:color w:val="404040"/>
          <w:sz w:val="20"/>
          <w:szCs w:val="20"/>
        </w:rPr>
        <w:t xml:space="preserve">, </w:t>
      </w:r>
      <w:r>
        <w:rPr>
          <w:rFonts w:ascii="Arial" w:hAnsi="Arial" w:cs="Arial"/>
          <w:color w:val="404040"/>
          <w:sz w:val="20"/>
          <w:szCs w:val="20"/>
        </w:rPr>
        <w:t>检查上面显示的圆圈中心是否位于膨胀的网格单元上。最后的停车机动需要一个更精确</w:t>
      </w:r>
      <w:r>
        <w:rPr>
          <w:rFonts w:ascii="Arial" w:hAnsi="Arial" w:cs="Arial"/>
          <w:color w:val="404040"/>
          <w:sz w:val="20"/>
          <w:szCs w:val="20"/>
        </w:rPr>
        <w:t xml:space="preserve">, </w:t>
      </w:r>
      <w:r>
        <w:rPr>
          <w:rFonts w:ascii="Arial" w:hAnsi="Arial" w:cs="Arial"/>
          <w:color w:val="404040"/>
          <w:sz w:val="20"/>
          <w:szCs w:val="20"/>
        </w:rPr>
        <w:t>不太保守的碰撞检查机制。这通常是通过使用多个</w:t>
      </w:r>
      <w:r>
        <w:rPr>
          <w:rFonts w:ascii="Arial" w:hAnsi="Arial" w:cs="Arial"/>
          <w:color w:val="404040"/>
          <w:sz w:val="20"/>
          <w:szCs w:val="20"/>
        </w:rPr>
        <w:t xml:space="preserve"> (3-5) </w:t>
      </w:r>
      <w:r>
        <w:rPr>
          <w:rFonts w:ascii="Arial" w:hAnsi="Arial" w:cs="Arial"/>
          <w:color w:val="404040"/>
          <w:sz w:val="20"/>
          <w:szCs w:val="20"/>
        </w:rPr>
        <w:t>重叠圆圈而不是单个圆来表示车辆形状来解决的。</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在碰撞检查器中使用较多的圆圈</w:t>
      </w:r>
      <w:r>
        <w:rPr>
          <w:rFonts w:ascii="Arial" w:hAnsi="Arial" w:cs="Arial"/>
          <w:color w:val="404040"/>
          <w:sz w:val="20"/>
          <w:szCs w:val="20"/>
        </w:rPr>
        <w:t xml:space="preserve">, </w:t>
      </w:r>
      <w:r>
        <w:rPr>
          <w:rFonts w:ascii="Arial" w:hAnsi="Arial" w:cs="Arial"/>
          <w:color w:val="404040"/>
          <w:sz w:val="20"/>
          <w:szCs w:val="20"/>
        </w:rPr>
        <w:t>并目视检查碰撞检查。这样可以通过狭窄的通道进行规划。</w:t>
      </w:r>
    </w:p>
    <w:p w:rsidR="00A90337" w:rsidRDefault="00A90337" w:rsidP="00A90337">
      <w:pPr>
        <w:pStyle w:val="HTML"/>
        <w:rPr>
          <w:rFonts w:ascii="Consolas" w:hAnsi="Consolas"/>
          <w:color w:val="404040"/>
        </w:rPr>
      </w:pPr>
      <w:r>
        <w:rPr>
          <w:rFonts w:ascii="Consolas" w:hAnsi="Consolas"/>
          <w:color w:val="404040"/>
        </w:rPr>
        <w:t>ccConfig.NumCircles = 4;</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plot(ccConfig)</w:t>
      </w:r>
    </w:p>
    <w:p w:rsidR="00A90337" w:rsidRDefault="00A90337" w:rsidP="00A90337">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'New Collision Checker'</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960CF96" wp14:editId="32087606">
            <wp:extent cx="5334000" cy="4000500"/>
            <wp:effectExtent l="0" t="0" r="0" b="0"/>
            <wp:docPr id="7" name="图片 7" descr="https://www.mathworks.com/help/examples/driving/win64/ParkingValet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mathworks.com/help/examples/driving/win64/ParkingValetExample_1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更新代价地图以使用</w:t>
      </w:r>
      <w:proofErr w:type="gramStart"/>
      <w:r>
        <w:rPr>
          <w:rFonts w:ascii="Arial" w:hAnsi="Arial" w:cs="Arial"/>
          <w:color w:val="404040"/>
          <w:sz w:val="20"/>
          <w:szCs w:val="20"/>
        </w:rPr>
        <w:t>此冲突</w:t>
      </w:r>
      <w:proofErr w:type="gramEnd"/>
      <w:r>
        <w:rPr>
          <w:rFonts w:ascii="Arial" w:hAnsi="Arial" w:cs="Arial"/>
          <w:color w:val="404040"/>
          <w:sz w:val="20"/>
          <w:szCs w:val="20"/>
        </w:rPr>
        <w:t>检查器。</w:t>
      </w:r>
    </w:p>
    <w:p w:rsidR="00A90337" w:rsidRDefault="00A90337" w:rsidP="00A90337">
      <w:pPr>
        <w:pStyle w:val="HTML"/>
        <w:rPr>
          <w:rFonts w:ascii="Consolas" w:hAnsi="Consolas"/>
          <w:color w:val="404040"/>
        </w:rPr>
      </w:pPr>
      <w:proofErr w:type="gramStart"/>
      <w:r>
        <w:rPr>
          <w:rFonts w:ascii="Consolas" w:hAnsi="Consolas"/>
          <w:color w:val="404040"/>
        </w:rPr>
        <w:t>costmap.CollisionChecker</w:t>
      </w:r>
      <w:proofErr w:type="gramEnd"/>
      <w:r>
        <w:rPr>
          <w:rFonts w:ascii="Consolas" w:hAnsi="Consolas"/>
          <w:color w:val="404040"/>
        </w:rPr>
        <w:t xml:space="preserve"> = ccConfig;</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通货膨胀半径已经减少</w:t>
      </w:r>
      <w:r>
        <w:rPr>
          <w:rFonts w:ascii="Arial" w:hAnsi="Arial" w:cs="Arial"/>
          <w:color w:val="404040"/>
          <w:sz w:val="20"/>
          <w:szCs w:val="20"/>
        </w:rPr>
        <w:t xml:space="preserve">, </w:t>
      </w:r>
      <w:r>
        <w:rPr>
          <w:rFonts w:ascii="Arial" w:hAnsi="Arial" w:cs="Arial"/>
          <w:color w:val="404040"/>
          <w:sz w:val="20"/>
          <w:szCs w:val="20"/>
        </w:rPr>
        <w:t>使</w:t>
      </w:r>
      <w:del w:id="224" w:author="Young Jiang" w:date="2019-01-02T01:47:00Z">
        <w:r w:rsidDel="00A240ED">
          <w:rPr>
            <w:rFonts w:ascii="Arial" w:hAnsi="Arial" w:cs="Arial"/>
            <w:color w:val="404040"/>
            <w:sz w:val="20"/>
            <w:szCs w:val="20"/>
          </w:rPr>
          <w:delText>规划师</w:delText>
        </w:r>
      </w:del>
      <w:proofErr w:type="gramStart"/>
      <w:ins w:id="225" w:author="Young Jiang" w:date="2019-01-02T01:47:00Z">
        <w:r w:rsidR="00A240ED">
          <w:rPr>
            <w:rFonts w:ascii="Arial" w:hAnsi="Arial" w:cs="Arial"/>
            <w:color w:val="404040"/>
            <w:sz w:val="20"/>
            <w:szCs w:val="20"/>
          </w:rPr>
          <w:t>规划器</w:t>
        </w:r>
      </w:ins>
      <w:proofErr w:type="gramEnd"/>
      <w:r>
        <w:rPr>
          <w:rFonts w:ascii="Arial" w:hAnsi="Arial" w:cs="Arial"/>
          <w:color w:val="404040"/>
          <w:sz w:val="20"/>
          <w:szCs w:val="20"/>
        </w:rPr>
        <w:t>可以找到一个畅通的路径到停车位。</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plot(costmap)</w:t>
      </w:r>
    </w:p>
    <w:p w:rsidR="00A90337" w:rsidRDefault="00A90337" w:rsidP="00A90337">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'Costmap with updated collision checker'</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up the pathPlannerRRT to use the updated costmap</w:t>
      </w:r>
    </w:p>
    <w:p w:rsidR="00A90337" w:rsidRDefault="00A90337" w:rsidP="00A90337">
      <w:pPr>
        <w:pStyle w:val="HTML"/>
        <w:rPr>
          <w:rFonts w:ascii="Consolas" w:hAnsi="Consolas"/>
          <w:color w:val="404040"/>
        </w:rPr>
      </w:pPr>
      <w:r>
        <w:rPr>
          <w:rFonts w:ascii="Consolas" w:hAnsi="Consolas"/>
          <w:color w:val="404040"/>
        </w:rPr>
        <w:t xml:space="preserve">parkMotionPlanner = </w:t>
      </w:r>
      <w:proofErr w:type="gramStart"/>
      <w:r>
        <w:rPr>
          <w:rFonts w:ascii="Consolas" w:hAnsi="Consolas"/>
          <w:color w:val="404040"/>
        </w:rPr>
        <w:t>pathPlannerRRT(</w:t>
      </w:r>
      <w:proofErr w:type="gramEnd"/>
      <w:r>
        <w:rPr>
          <w:rFonts w:ascii="Consolas" w:hAnsi="Consolas"/>
          <w:color w:val="404040"/>
        </w:rPr>
        <w:t xml:space="preserve">costmap, </w:t>
      </w:r>
      <w:r>
        <w:rPr>
          <w:rFonts w:ascii="Consolas" w:hAnsi="Consolas"/>
          <w:color w:val="A020F0"/>
        </w:rPr>
        <w:t>'MinIterations'</w:t>
      </w:r>
      <w:r>
        <w:rPr>
          <w:rFonts w:ascii="Consolas" w:hAnsi="Consolas"/>
          <w:color w:val="404040"/>
        </w:rPr>
        <w:t>, 1000);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Define desired pose for the parking spot, returned by the V2X system</w:t>
      </w:r>
    </w:p>
    <w:p w:rsidR="00A90337" w:rsidRDefault="00A90337" w:rsidP="00A90337">
      <w:pPr>
        <w:pStyle w:val="HTML"/>
        <w:rPr>
          <w:rFonts w:ascii="Consolas" w:hAnsi="Consolas"/>
          <w:color w:val="404040"/>
        </w:rPr>
      </w:pPr>
      <w:r>
        <w:rPr>
          <w:rFonts w:ascii="Consolas" w:hAnsi="Consolas"/>
          <w:color w:val="404040"/>
        </w:rPr>
        <w:t>parkPose = [36 44 90];</w:t>
      </w:r>
    </w:p>
    <w:p w:rsidR="00A90337" w:rsidRDefault="00A90337" w:rsidP="00A90337">
      <w:pPr>
        <w:pStyle w:val="HTML"/>
        <w:rPr>
          <w:rFonts w:ascii="Consolas" w:hAnsi="Consolas"/>
          <w:color w:val="404040"/>
        </w:rPr>
      </w:pPr>
      <w:r>
        <w:rPr>
          <w:rFonts w:ascii="Consolas" w:hAnsi="Consolas"/>
          <w:color w:val="404040"/>
        </w:rPr>
        <w:t>preParkPose = currentPose;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Compute the required parking maneuver</w:t>
      </w:r>
    </w:p>
    <w:p w:rsidR="00A90337" w:rsidRDefault="00A90337" w:rsidP="00A90337">
      <w:pPr>
        <w:pStyle w:val="HTML"/>
        <w:rPr>
          <w:rFonts w:ascii="Consolas" w:hAnsi="Consolas"/>
          <w:color w:val="404040"/>
        </w:rPr>
      </w:pPr>
      <w:r>
        <w:rPr>
          <w:rFonts w:ascii="Consolas" w:hAnsi="Consolas"/>
          <w:color w:val="404040"/>
        </w:rPr>
        <w:t xml:space="preserve">refPath = </w:t>
      </w:r>
      <w:proofErr w:type="gramStart"/>
      <w:r>
        <w:rPr>
          <w:rFonts w:ascii="Consolas" w:hAnsi="Consolas"/>
          <w:color w:val="404040"/>
        </w:rPr>
        <w:t>plan(</w:t>
      </w:r>
      <w:proofErr w:type="gramEnd"/>
      <w:r>
        <w:rPr>
          <w:rFonts w:ascii="Consolas" w:hAnsi="Consolas"/>
          <w:color w:val="404040"/>
        </w:rPr>
        <w:t>parkMotionPlanner, preParkPose, parkPose);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the resulting parking maneuver</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proofErr w:type="gramStart"/>
      <w:r>
        <w:rPr>
          <w:rFonts w:ascii="Consolas" w:hAnsi="Consolas"/>
          <w:color w:val="404040"/>
        </w:rPr>
        <w:t>plotParkingManeuver(</w:t>
      </w:r>
      <w:proofErr w:type="gramEnd"/>
      <w:r>
        <w:rPr>
          <w:rFonts w:ascii="Consolas" w:hAnsi="Consolas"/>
          <w:color w:val="404040"/>
        </w:rPr>
        <w:t>costmap, refPath, preParkPose, parkPose)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9A4976E" wp14:editId="0A5202DF">
            <wp:extent cx="5334000" cy="4000500"/>
            <wp:effectExtent l="0" t="0" r="0" b="0"/>
            <wp:docPr id="6" name="图片 6" descr="https://www.mathworks.com/help/examples/driving/win64/ParkingValetExampl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mathworks.com/help/examples/driving/win64/ParkingValetExample_1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0744E96D" wp14:editId="79BBA7DA">
            <wp:extent cx="5334000" cy="4000500"/>
            <wp:effectExtent l="0" t="0" r="0" b="0"/>
            <wp:docPr id="5" name="图片 5" descr="https://www.mathworks.com/help/examples/driving/win64/ParkingValetExampl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mathworks.com/help/examples/driving/win64/ParkingValetExample_1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一旦找到</w:t>
      </w:r>
      <w:proofErr w:type="gramStart"/>
      <w:r>
        <w:rPr>
          <w:rFonts w:ascii="Arial" w:hAnsi="Arial" w:cs="Arial"/>
          <w:color w:val="404040"/>
          <w:sz w:val="20"/>
          <w:szCs w:val="20"/>
        </w:rPr>
        <w:t>机动</w:t>
      </w:r>
      <w:r>
        <w:rPr>
          <w:rFonts w:ascii="Arial" w:hAnsi="Arial" w:cs="Arial"/>
          <w:color w:val="404040"/>
          <w:sz w:val="20"/>
          <w:szCs w:val="20"/>
        </w:rPr>
        <w:t>,</w:t>
      </w:r>
      <w:proofErr w:type="gramEnd"/>
      <w:r>
        <w:rPr>
          <w:rFonts w:ascii="Arial" w:hAnsi="Arial" w:cs="Arial"/>
          <w:color w:val="404040"/>
          <w:sz w:val="20"/>
          <w:szCs w:val="20"/>
        </w:rPr>
        <w:t xml:space="preserve"> </w:t>
      </w:r>
      <w:r>
        <w:rPr>
          <w:rFonts w:ascii="Arial" w:hAnsi="Arial" w:cs="Arial"/>
          <w:color w:val="404040"/>
          <w:sz w:val="20"/>
          <w:szCs w:val="20"/>
        </w:rPr>
        <w:t>重复前面的过程来确定一个完整的计划</w:t>
      </w:r>
      <w:r>
        <w:rPr>
          <w:rFonts w:ascii="Arial" w:hAnsi="Arial" w:cs="Arial"/>
          <w:color w:val="404040"/>
          <w:sz w:val="20"/>
          <w:szCs w:val="20"/>
        </w:rPr>
        <w:t xml:space="preserve">: </w:t>
      </w:r>
      <w:r>
        <w:rPr>
          <w:rFonts w:ascii="Arial" w:hAnsi="Arial" w:cs="Arial"/>
          <w:color w:val="404040"/>
          <w:sz w:val="20"/>
          <w:szCs w:val="20"/>
        </w:rPr>
        <w:t>平滑路径</w:t>
      </w:r>
      <w:r>
        <w:rPr>
          <w:rFonts w:ascii="Arial" w:hAnsi="Arial" w:cs="Arial"/>
          <w:color w:val="404040"/>
          <w:sz w:val="20"/>
          <w:szCs w:val="20"/>
        </w:rPr>
        <w:t xml:space="preserve">, </w:t>
      </w:r>
      <w:r>
        <w:rPr>
          <w:rFonts w:ascii="Arial" w:hAnsi="Arial" w:cs="Arial"/>
          <w:color w:val="404040"/>
          <w:sz w:val="20"/>
          <w:szCs w:val="20"/>
        </w:rPr>
        <w:t>生成速度剖面</w:t>
      </w:r>
      <w:r>
        <w:rPr>
          <w:rFonts w:ascii="Arial" w:hAnsi="Arial" w:cs="Arial"/>
          <w:color w:val="404040"/>
          <w:sz w:val="20"/>
          <w:szCs w:val="20"/>
        </w:rPr>
        <w:t xml:space="preserve">, </w:t>
      </w:r>
      <w:r>
        <w:rPr>
          <w:rFonts w:ascii="Arial" w:hAnsi="Arial" w:cs="Arial"/>
          <w:color w:val="404040"/>
          <w:sz w:val="20"/>
          <w:szCs w:val="20"/>
        </w:rPr>
        <w:t>并跟踪使用反馈控制器的轨迹。</w:t>
      </w:r>
    </w:p>
    <w:p w:rsidR="00A90337" w:rsidRDefault="00A90337" w:rsidP="00A90337">
      <w:pPr>
        <w:pStyle w:val="HTML"/>
        <w:rPr>
          <w:rFonts w:ascii="Consolas" w:hAnsi="Consolas"/>
          <w:color w:val="404040"/>
        </w:rPr>
      </w:pPr>
      <w:r>
        <w:rPr>
          <w:rFonts w:ascii="Consolas" w:hAnsi="Consolas"/>
          <w:color w:val="228B22"/>
        </w:rPr>
        <w:t>% Retrieve transition poses and directions from the planned path</w:t>
      </w:r>
    </w:p>
    <w:p w:rsidR="00A90337" w:rsidRDefault="00A90337" w:rsidP="00A90337">
      <w:pPr>
        <w:pStyle w:val="HTML"/>
        <w:rPr>
          <w:rFonts w:ascii="Consolas" w:hAnsi="Consolas"/>
          <w:color w:val="404040"/>
        </w:rPr>
      </w:pPr>
      <w:r>
        <w:rPr>
          <w:rFonts w:ascii="Consolas" w:hAnsi="Consolas"/>
          <w:color w:val="404040"/>
        </w:rPr>
        <w:t>[transitionPoses, directions] = interpolate(refPath);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Assign poses and directions to the spline fitting object</w:t>
      </w:r>
    </w:p>
    <w:p w:rsidR="00A90337" w:rsidRDefault="00A90337" w:rsidP="00A90337">
      <w:pPr>
        <w:pStyle w:val="HTML"/>
        <w:rPr>
          <w:rFonts w:ascii="Consolas" w:hAnsi="Consolas"/>
          <w:color w:val="404040"/>
        </w:rPr>
      </w:pPr>
      <w:r>
        <w:rPr>
          <w:rFonts w:ascii="Consolas" w:hAnsi="Consolas"/>
          <w:color w:val="404040"/>
        </w:rPr>
        <w:t>splineFitter.Poses      = transitionPoses;</w:t>
      </w:r>
    </w:p>
    <w:p w:rsidR="00A90337" w:rsidRDefault="00A90337" w:rsidP="00A90337">
      <w:pPr>
        <w:pStyle w:val="HTML"/>
        <w:rPr>
          <w:rFonts w:ascii="Consolas" w:hAnsi="Consolas"/>
          <w:color w:val="404040"/>
        </w:rPr>
      </w:pPr>
      <w:r>
        <w:rPr>
          <w:rFonts w:ascii="Consolas" w:hAnsi="Consolas"/>
          <w:color w:val="404040"/>
        </w:rPr>
        <w:t>splineFitter.Directions = directions;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Fit the spline</w:t>
      </w:r>
    </w:p>
    <w:p w:rsidR="00A90337" w:rsidRDefault="00A90337" w:rsidP="00A90337">
      <w:pPr>
        <w:pStyle w:val="HTML"/>
        <w:rPr>
          <w:rFonts w:ascii="Consolas" w:hAnsi="Consolas"/>
          <w:color w:val="404040"/>
        </w:rPr>
      </w:pPr>
      <w:r>
        <w:rPr>
          <w:rFonts w:ascii="Consolas" w:hAnsi="Consolas"/>
          <w:color w:val="404040"/>
        </w:rPr>
        <w:t xml:space="preserve">[refPoses, directions, refPathLengths] = </w:t>
      </w:r>
      <w:proofErr w:type="gramStart"/>
      <w:r>
        <w:rPr>
          <w:rFonts w:ascii="Consolas" w:hAnsi="Consolas"/>
          <w:color w:val="404040"/>
        </w:rPr>
        <w:t>splineFitter(</w:t>
      </w:r>
      <w:proofErr w:type="gramEnd"/>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up the speed profile generator to stop at the end of the trajectory,</w:t>
      </w:r>
    </w:p>
    <w:p w:rsidR="00A90337" w:rsidRDefault="00A90337" w:rsidP="00A90337">
      <w:pPr>
        <w:pStyle w:val="HTML"/>
        <w:rPr>
          <w:rFonts w:ascii="Consolas" w:hAnsi="Consolas"/>
          <w:color w:val="404040"/>
        </w:rPr>
      </w:pPr>
      <w:r>
        <w:rPr>
          <w:rFonts w:ascii="Consolas" w:hAnsi="Consolas"/>
          <w:color w:val="228B22"/>
        </w:rPr>
        <w:t>% with a speed limit of 5 mph</w:t>
      </w:r>
    </w:p>
    <w:p w:rsidR="00A90337" w:rsidRDefault="00A90337" w:rsidP="00A90337">
      <w:pPr>
        <w:pStyle w:val="HTML"/>
        <w:rPr>
          <w:rFonts w:ascii="Consolas" w:hAnsi="Consolas"/>
          <w:color w:val="404040"/>
        </w:rPr>
      </w:pPr>
      <w:r>
        <w:rPr>
          <w:rFonts w:ascii="Consolas" w:hAnsi="Consolas"/>
          <w:color w:val="404040"/>
        </w:rPr>
        <w:t>speedProfileGenerator.StartSpeed = currentVel;</w:t>
      </w:r>
    </w:p>
    <w:p w:rsidR="00A90337" w:rsidRDefault="00A90337" w:rsidP="00A90337">
      <w:pPr>
        <w:pStyle w:val="HTML"/>
        <w:rPr>
          <w:rFonts w:ascii="Consolas" w:hAnsi="Consolas"/>
          <w:color w:val="404040"/>
        </w:rPr>
      </w:pPr>
      <w:r>
        <w:rPr>
          <w:rFonts w:ascii="Consolas" w:hAnsi="Consolas"/>
          <w:color w:val="404040"/>
        </w:rPr>
        <w:t xml:space="preserve">speedProfileGenerator.MaxSpeed   = 2.2352; </w:t>
      </w:r>
      <w:r>
        <w:rPr>
          <w:rFonts w:ascii="Consolas" w:hAnsi="Consolas"/>
          <w:color w:val="228B22"/>
        </w:rPr>
        <w:t>% meters/second or 5 miles/hour</w:t>
      </w:r>
    </w:p>
    <w:p w:rsidR="00A90337" w:rsidRDefault="00A90337" w:rsidP="00A90337">
      <w:pPr>
        <w:pStyle w:val="HTML"/>
        <w:rPr>
          <w:rFonts w:ascii="Consolas" w:hAnsi="Consolas"/>
          <w:color w:val="404040"/>
        </w:rPr>
      </w:pPr>
      <w:r>
        <w:rPr>
          <w:rFonts w:ascii="Consolas" w:hAnsi="Consolas"/>
          <w:color w:val="404040"/>
        </w:rPr>
        <w:t>speedProfileGenerator.EndSpeed   = 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Generate speed profile</w:t>
      </w:r>
    </w:p>
    <w:p w:rsidR="00A90337" w:rsidRDefault="00A90337" w:rsidP="00A90337">
      <w:pPr>
        <w:pStyle w:val="HTML"/>
        <w:rPr>
          <w:rFonts w:ascii="Consolas" w:hAnsi="Consolas"/>
          <w:color w:val="404040"/>
        </w:rPr>
      </w:pPr>
      <w:r>
        <w:rPr>
          <w:rFonts w:ascii="Consolas" w:hAnsi="Consolas"/>
          <w:color w:val="404040"/>
        </w:rPr>
        <w:t>refSpeeds = speedProfileGenerator(refPathLengths);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pathAnalyzer.RefPoses     = refPoses;</w:t>
      </w:r>
    </w:p>
    <w:p w:rsidR="00A90337" w:rsidRDefault="00A90337" w:rsidP="00A90337">
      <w:pPr>
        <w:pStyle w:val="HTML"/>
        <w:rPr>
          <w:rFonts w:ascii="Consolas" w:hAnsi="Consolas"/>
          <w:color w:val="404040"/>
        </w:rPr>
      </w:pPr>
      <w:r>
        <w:rPr>
          <w:rFonts w:ascii="Consolas" w:hAnsi="Consolas"/>
          <w:color w:val="404040"/>
        </w:rPr>
        <w:t>pathAnalyzer.Directions   = directions;</w:t>
      </w:r>
    </w:p>
    <w:p w:rsidR="00A90337" w:rsidRDefault="00A90337" w:rsidP="00A90337">
      <w:pPr>
        <w:pStyle w:val="HTML"/>
        <w:rPr>
          <w:rFonts w:ascii="Consolas" w:hAnsi="Consolas"/>
          <w:color w:val="404040"/>
        </w:rPr>
      </w:pPr>
      <w:r>
        <w:rPr>
          <w:rFonts w:ascii="Consolas" w:hAnsi="Consolas"/>
          <w:color w:val="404040"/>
        </w:rPr>
        <w:t>pathAnalyzer.SpeedProfile = refSpeeds;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Reset longitudinal controller</w:t>
      </w:r>
    </w:p>
    <w:p w:rsidR="00A90337" w:rsidRDefault="00A90337" w:rsidP="00A90337">
      <w:pPr>
        <w:pStyle w:val="HTML"/>
        <w:rPr>
          <w:rFonts w:ascii="Consolas" w:hAnsi="Consolas"/>
          <w:color w:val="404040"/>
        </w:rPr>
      </w:pPr>
      <w:r>
        <w:rPr>
          <w:rFonts w:ascii="Consolas" w:hAnsi="Consolas"/>
          <w:color w:val="404040"/>
        </w:rPr>
        <w:t>reset(lonController);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reachGoal = false;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~reachGoal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the reference pose on the path and the corresponding velocity</w:t>
      </w:r>
    </w:p>
    <w:p w:rsidR="00A90337" w:rsidRDefault="00A90337" w:rsidP="00A90337">
      <w:pPr>
        <w:pStyle w:val="HTML"/>
        <w:rPr>
          <w:rFonts w:ascii="Consolas" w:hAnsi="Consolas"/>
          <w:color w:val="404040"/>
        </w:rPr>
      </w:pPr>
      <w:r>
        <w:rPr>
          <w:rFonts w:ascii="Consolas" w:hAnsi="Consolas"/>
          <w:color w:val="404040"/>
        </w:rPr>
        <w:t xml:space="preserve">    [refPose, refVel, direction] = </w:t>
      </w:r>
      <w:proofErr w:type="gramStart"/>
      <w:r>
        <w:rPr>
          <w:rFonts w:ascii="Consolas" w:hAnsi="Consolas"/>
          <w:color w:val="404040"/>
        </w:rPr>
        <w:t>pathAnalyzer(</w:t>
      </w:r>
      <w:proofErr w:type="gramEnd"/>
      <w:r>
        <w:rPr>
          <w:rFonts w:ascii="Consolas" w:hAnsi="Consolas"/>
          <w:color w:val="404040"/>
        </w:rPr>
        <w:t>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Update driving direction for the simulator</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updateDrivingDirection(</w:t>
      </w:r>
      <w:proofErr w:type="gramEnd"/>
      <w:r>
        <w:rPr>
          <w:rFonts w:ascii="Consolas" w:hAnsi="Consolas"/>
          <w:color w:val="404040"/>
        </w:rPr>
        <w:t>vehicleSim,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steering command</w:t>
      </w:r>
    </w:p>
    <w:p w:rsidR="00A90337" w:rsidRDefault="00A90337" w:rsidP="00A90337">
      <w:pPr>
        <w:pStyle w:val="HTML"/>
        <w:rPr>
          <w:rFonts w:ascii="Consolas" w:hAnsi="Consolas"/>
          <w:color w:val="404040"/>
        </w:rPr>
      </w:pPr>
      <w:r>
        <w:rPr>
          <w:rFonts w:ascii="Consolas" w:hAnsi="Consolas"/>
          <w:color w:val="404040"/>
        </w:rPr>
        <w:t xml:space="preserve">    steeringAngle = </w:t>
      </w:r>
      <w:proofErr w:type="gramStart"/>
      <w:r>
        <w:rPr>
          <w:rFonts w:ascii="Consolas" w:hAnsi="Consolas"/>
          <w:color w:val="404040"/>
        </w:rPr>
        <w:t>lateralControllerStanley(</w:t>
      </w:r>
      <w:proofErr w:type="gramEnd"/>
      <w:r>
        <w:rPr>
          <w:rFonts w:ascii="Consolas" w:hAnsi="Consolas"/>
          <w:color w:val="404040"/>
        </w:rPr>
        <w:t xml:space="preserve">refPose, currentPose, currentVel,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lastRenderedPageBreak/>
        <w:t xml:space="preserve">        </w:t>
      </w:r>
      <w:r>
        <w:rPr>
          <w:rFonts w:ascii="Consolas" w:hAnsi="Consolas"/>
          <w:color w:val="A020F0"/>
        </w:rPr>
        <w:t>'Direction'</w:t>
      </w:r>
      <w:r>
        <w:rPr>
          <w:rFonts w:ascii="Consolas" w:hAnsi="Consolas"/>
          <w:color w:val="404040"/>
        </w:rPr>
        <w:t xml:space="preserve">, direction, </w:t>
      </w:r>
      <w:r>
        <w:rPr>
          <w:rFonts w:ascii="Consolas" w:hAnsi="Consolas"/>
          <w:color w:val="A020F0"/>
        </w:rPr>
        <w:t>'Wheelbase'</w:t>
      </w:r>
      <w:r>
        <w:rPr>
          <w:rFonts w:ascii="Consolas" w:hAnsi="Consolas"/>
          <w:color w:val="404040"/>
        </w:rPr>
        <w:t>, vehicleDims.Wheelbase);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acceleration and deceleration commands</w:t>
      </w:r>
    </w:p>
    <w:p w:rsidR="00A90337" w:rsidRDefault="00A90337" w:rsidP="00A90337">
      <w:pPr>
        <w:pStyle w:val="HTML"/>
        <w:rPr>
          <w:rFonts w:ascii="Consolas" w:hAnsi="Consolas"/>
          <w:color w:val="404040"/>
        </w:rPr>
      </w:pPr>
      <w:r>
        <w:rPr>
          <w:rFonts w:ascii="Consolas" w:hAnsi="Consolas"/>
          <w:color w:val="404040"/>
        </w:rPr>
        <w:t xml:space="preserve">    lonController.Direction = direction;</w:t>
      </w:r>
    </w:p>
    <w:p w:rsidR="00A90337" w:rsidRDefault="00A90337" w:rsidP="00A90337">
      <w:pPr>
        <w:pStyle w:val="HTML"/>
        <w:rPr>
          <w:rFonts w:ascii="Consolas" w:hAnsi="Consolas"/>
          <w:color w:val="404040"/>
        </w:rPr>
      </w:pPr>
      <w:r>
        <w:rPr>
          <w:rFonts w:ascii="Consolas" w:hAnsi="Consolas"/>
          <w:color w:val="404040"/>
        </w:rPr>
        <w:t xml:space="preserve">    [accelCmd, decelCmd] = </w:t>
      </w:r>
      <w:proofErr w:type="gramStart"/>
      <w:r>
        <w:rPr>
          <w:rFonts w:ascii="Consolas" w:hAnsi="Consolas"/>
          <w:color w:val="404040"/>
        </w:rPr>
        <w:t>lonController(</w:t>
      </w:r>
      <w:proofErr w:type="gramEnd"/>
      <w:r>
        <w:rPr>
          <w:rFonts w:ascii="Consolas" w:hAnsi="Consolas"/>
          <w:color w:val="404040"/>
        </w:rPr>
        <w:t>refVel,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Simulate the vehicle using the controller outputs</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drive(</w:t>
      </w:r>
      <w:proofErr w:type="gramEnd"/>
      <w:r>
        <w:rPr>
          <w:rFonts w:ascii="Consolas" w:hAnsi="Consolas"/>
          <w:color w:val="404040"/>
        </w:rPr>
        <w:t>vehicleSim, accelCmd, decelCmd, steeringAngle);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vehicle reaches the goal</w:t>
      </w:r>
    </w:p>
    <w:p w:rsidR="00A90337" w:rsidRDefault="00A90337" w:rsidP="00A90337">
      <w:pPr>
        <w:pStyle w:val="HTML"/>
        <w:rPr>
          <w:rFonts w:ascii="Consolas" w:hAnsi="Consolas"/>
          <w:color w:val="404040"/>
        </w:rPr>
      </w:pPr>
      <w:r>
        <w:rPr>
          <w:rFonts w:ascii="Consolas" w:hAnsi="Consolas"/>
          <w:color w:val="404040"/>
        </w:rPr>
        <w:t xml:space="preserve">    reachGoal = </w:t>
      </w:r>
      <w:proofErr w:type="gramStart"/>
      <w:r>
        <w:rPr>
          <w:rFonts w:ascii="Consolas" w:hAnsi="Consolas"/>
          <w:color w:val="404040"/>
        </w:rPr>
        <w:t>helperGoalChecker(</w:t>
      </w:r>
      <w:proofErr w:type="gramEnd"/>
      <w:r>
        <w:rPr>
          <w:rFonts w:ascii="Consolas" w:hAnsi="Consolas"/>
          <w:color w:val="404040"/>
        </w:rPr>
        <w:t>parkPose, currentPose, currentVel, 0,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Wait for fixed-rate execution</w:t>
      </w:r>
    </w:p>
    <w:p w:rsidR="00A90337" w:rsidRDefault="00A90337" w:rsidP="00A90337">
      <w:pPr>
        <w:pStyle w:val="HTML"/>
        <w:rPr>
          <w:rFonts w:ascii="Consolas" w:hAnsi="Consolas"/>
          <w:color w:val="404040"/>
        </w:rPr>
      </w:pPr>
      <w:r>
        <w:rPr>
          <w:rFonts w:ascii="Consolas" w:hAnsi="Consolas"/>
          <w:color w:val="404040"/>
        </w:rPr>
        <w:t xml:space="preserve">    waitfor(controlRate);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pose and velocity of the vehicle</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currentPose  =</w:t>
      </w:r>
      <w:proofErr w:type="gramEnd"/>
      <w:r>
        <w:rPr>
          <w:rFonts w:ascii="Consolas" w:hAnsi="Consolas"/>
          <w:color w:val="404040"/>
        </w:rPr>
        <w:t xml:space="preserve"> getVehiclePose(vehicleSim);</w:t>
      </w:r>
    </w:p>
    <w:p w:rsidR="00A90337" w:rsidRDefault="00A90337" w:rsidP="00A90337">
      <w:pPr>
        <w:pStyle w:val="HTML"/>
        <w:rPr>
          <w:rFonts w:ascii="Consolas" w:hAnsi="Consolas"/>
          <w:color w:val="404040"/>
        </w:rPr>
      </w:pPr>
      <w:r>
        <w:rPr>
          <w:rFonts w:ascii="Consolas" w:hAnsi="Consolas"/>
          <w:color w:val="404040"/>
        </w:rPr>
        <w:t xml:space="preserve">    currentVel   = getVehicleVelocity(vehicleSim);</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Show vehicle simulation figure</w:t>
      </w:r>
    </w:p>
    <w:p w:rsidR="00A90337" w:rsidRDefault="00A90337" w:rsidP="00A90337">
      <w:pPr>
        <w:pStyle w:val="HTML"/>
        <w:rPr>
          <w:rFonts w:ascii="Consolas" w:hAnsi="Consolas"/>
          <w:color w:val="404040"/>
        </w:rPr>
      </w:pPr>
      <w:r>
        <w:rPr>
          <w:rFonts w:ascii="Consolas" w:hAnsi="Consolas"/>
          <w:color w:val="404040"/>
        </w:rPr>
        <w:t>showFigure(vehicleSim);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F234B4F" wp14:editId="780CEBF0">
            <wp:extent cx="5334000" cy="4000500"/>
            <wp:effectExtent l="0" t="0" r="0" b="0"/>
            <wp:docPr id="4" name="图片 4" descr="https://www.mathworks.com/help/examples/driving/win64/ParkingValetExampl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mathworks.com/help/examples/driving/win64/ParkingValetExample_1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停放车辆的另一种方法是回到停车点。当车辆需要备份到现场时</w:t>
      </w:r>
      <w:r>
        <w:rPr>
          <w:rFonts w:ascii="Arial" w:hAnsi="Arial" w:cs="Arial"/>
          <w:color w:val="404040"/>
          <w:sz w:val="20"/>
          <w:szCs w:val="20"/>
        </w:rPr>
        <w:t xml:space="preserve">, </w:t>
      </w:r>
      <w:r>
        <w:rPr>
          <w:rFonts w:ascii="Arial" w:hAnsi="Arial" w:cs="Arial"/>
          <w:color w:val="404040"/>
          <w:sz w:val="20"/>
          <w:szCs w:val="20"/>
        </w:rPr>
        <w:t>运动</w:t>
      </w:r>
      <w:del w:id="226" w:author="Young Jiang" w:date="2019-01-02T01:47:00Z">
        <w:r w:rsidDel="00A240ED">
          <w:rPr>
            <w:rFonts w:ascii="Arial" w:hAnsi="Arial" w:cs="Arial"/>
            <w:color w:val="404040"/>
            <w:sz w:val="20"/>
            <w:szCs w:val="20"/>
          </w:rPr>
          <w:delText>规划师</w:delText>
        </w:r>
      </w:del>
      <w:proofErr w:type="gramStart"/>
      <w:ins w:id="227" w:author="Young Jiang" w:date="2019-01-02T01:47:00Z">
        <w:r w:rsidR="00A240ED">
          <w:rPr>
            <w:rFonts w:ascii="Arial" w:hAnsi="Arial" w:cs="Arial"/>
            <w:color w:val="404040"/>
            <w:sz w:val="20"/>
            <w:szCs w:val="20"/>
          </w:rPr>
          <w:t>规划器</w:t>
        </w:r>
      </w:ins>
      <w:proofErr w:type="gramEnd"/>
      <w:r>
        <w:rPr>
          <w:rFonts w:ascii="Arial" w:hAnsi="Arial" w:cs="Arial"/>
          <w:color w:val="404040"/>
          <w:sz w:val="20"/>
          <w:szCs w:val="20"/>
        </w:rPr>
        <w:t>需要使用</w:t>
      </w:r>
      <w:del w:id="228" w:author="Young Jiang" w:date="2019-01-02T01:48:00Z">
        <w:r w:rsidDel="00A240ED">
          <w:rPr>
            <w:rFonts w:ascii="Arial" w:hAnsi="Arial" w:cs="Arial"/>
            <w:color w:val="404040"/>
            <w:sz w:val="20"/>
            <w:szCs w:val="20"/>
          </w:rPr>
          <w:delText>簧片</w:delText>
        </w:r>
        <w:r w:rsidDel="00A240ED">
          <w:rPr>
            <w:rFonts w:ascii="Arial" w:hAnsi="Arial" w:cs="Arial"/>
            <w:color w:val="404040"/>
            <w:sz w:val="20"/>
            <w:szCs w:val="20"/>
          </w:rPr>
          <w:delText>-</w:delText>
        </w:r>
        <w:r w:rsidDel="00A240ED">
          <w:rPr>
            <w:rFonts w:ascii="Arial" w:hAnsi="Arial" w:cs="Arial"/>
            <w:color w:val="404040"/>
            <w:sz w:val="20"/>
            <w:szCs w:val="20"/>
          </w:rPr>
          <w:delText>崔维斯</w:delText>
        </w:r>
      </w:del>
      <w:ins w:id="229" w:author="Young Jiang" w:date="2019-01-02T01:48:00Z">
        <w:r w:rsidR="00A240ED">
          <w:rPr>
            <w:rFonts w:ascii="Arial" w:hAnsi="Arial" w:cs="Arial"/>
            <w:color w:val="404040"/>
            <w:sz w:val="20"/>
            <w:szCs w:val="20"/>
          </w:rPr>
          <w:t>Reeds-Shepp</w:t>
        </w:r>
      </w:ins>
      <w:r>
        <w:rPr>
          <w:rFonts w:ascii="Arial" w:hAnsi="Arial" w:cs="Arial"/>
          <w:color w:val="404040"/>
          <w:sz w:val="20"/>
          <w:szCs w:val="20"/>
        </w:rPr>
        <w:t>连接方法来寻找可行的路径。</w:t>
      </w:r>
      <w:bookmarkStart w:id="230" w:name="_GoBack"/>
      <w:del w:id="231" w:author="Young Jiang" w:date="2019-01-02T01:48:00Z">
        <w:r w:rsidDel="00A240ED">
          <w:rPr>
            <w:rFonts w:ascii="Arial" w:hAnsi="Arial" w:cs="Arial"/>
            <w:color w:val="404040"/>
            <w:sz w:val="20"/>
            <w:szCs w:val="20"/>
          </w:rPr>
          <w:delText>簧片</w:delText>
        </w:r>
        <w:r w:rsidDel="00A240ED">
          <w:rPr>
            <w:rFonts w:ascii="Arial" w:hAnsi="Arial" w:cs="Arial"/>
            <w:color w:val="404040"/>
            <w:sz w:val="20"/>
            <w:szCs w:val="20"/>
          </w:rPr>
          <w:delText>-</w:delText>
        </w:r>
        <w:r w:rsidDel="00A240ED">
          <w:rPr>
            <w:rFonts w:ascii="Arial" w:hAnsi="Arial" w:cs="Arial"/>
            <w:color w:val="404040"/>
            <w:sz w:val="20"/>
            <w:szCs w:val="20"/>
          </w:rPr>
          <w:delText>崔维斯</w:delText>
        </w:r>
      </w:del>
      <w:bookmarkEnd w:id="230"/>
      <w:ins w:id="232" w:author="Young Jiang" w:date="2019-01-02T01:48:00Z">
        <w:r w:rsidR="00A240ED">
          <w:rPr>
            <w:rFonts w:ascii="Arial" w:hAnsi="Arial" w:cs="Arial"/>
            <w:color w:val="404040"/>
            <w:sz w:val="20"/>
            <w:szCs w:val="20"/>
          </w:rPr>
          <w:t>Reeds-Shepp</w:t>
        </w:r>
      </w:ins>
      <w:r>
        <w:rPr>
          <w:rFonts w:ascii="Arial" w:hAnsi="Arial" w:cs="Arial"/>
          <w:color w:val="404040"/>
          <w:sz w:val="20"/>
          <w:szCs w:val="20"/>
        </w:rPr>
        <w:t>连接允许在规划过程中进行反向运动。</w:t>
      </w:r>
    </w:p>
    <w:p w:rsidR="00A90337" w:rsidRDefault="00A90337" w:rsidP="00A90337">
      <w:pPr>
        <w:pStyle w:val="HTML"/>
        <w:rPr>
          <w:rFonts w:ascii="Consolas" w:hAnsi="Consolas"/>
          <w:color w:val="404040"/>
        </w:rPr>
      </w:pPr>
      <w:r>
        <w:rPr>
          <w:rFonts w:ascii="Consolas" w:hAnsi="Consolas"/>
          <w:color w:val="228B22"/>
        </w:rPr>
        <w:t>% Specify a parking pose corresponding to a back-in parking maneuver</w:t>
      </w:r>
    </w:p>
    <w:p w:rsidR="00A90337" w:rsidRDefault="00A90337" w:rsidP="00A90337">
      <w:pPr>
        <w:pStyle w:val="HTML"/>
        <w:rPr>
          <w:rFonts w:ascii="Consolas" w:hAnsi="Consolas"/>
          <w:color w:val="404040"/>
        </w:rPr>
      </w:pPr>
      <w:r>
        <w:rPr>
          <w:rFonts w:ascii="Consolas" w:hAnsi="Consolas"/>
          <w:color w:val="404040"/>
        </w:rPr>
        <w:t>parkPose = [49 47 -90];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Change the connection method to allow for reverse motions</w:t>
      </w:r>
    </w:p>
    <w:p w:rsidR="00A90337" w:rsidRDefault="00A90337" w:rsidP="00A90337">
      <w:pPr>
        <w:pStyle w:val="HTML"/>
        <w:rPr>
          <w:rFonts w:ascii="Consolas" w:hAnsi="Consolas"/>
          <w:color w:val="404040"/>
        </w:rPr>
      </w:pPr>
      <w:r>
        <w:rPr>
          <w:rFonts w:ascii="Consolas" w:hAnsi="Consolas"/>
          <w:color w:val="404040"/>
        </w:rPr>
        <w:t xml:space="preserve">parkMotionPlanner.ConnectionMethod = </w:t>
      </w:r>
      <w:r>
        <w:rPr>
          <w:rFonts w:ascii="Consolas" w:hAnsi="Consolas"/>
          <w:color w:val="A020F0"/>
        </w:rPr>
        <w:t>'Reeds-Shepp'</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要找到可行的路径</w:t>
      </w:r>
      <w:r>
        <w:rPr>
          <w:rFonts w:ascii="Arial" w:hAnsi="Arial" w:cs="Arial"/>
          <w:color w:val="404040"/>
          <w:sz w:val="20"/>
          <w:szCs w:val="20"/>
        </w:rPr>
        <w:t xml:space="preserve">, </w:t>
      </w:r>
      <w:r>
        <w:rPr>
          <w:rFonts w:ascii="Arial" w:hAnsi="Arial" w:cs="Arial"/>
          <w:color w:val="404040"/>
          <w:sz w:val="20"/>
          <w:szCs w:val="20"/>
        </w:rPr>
        <w:t>需要调整运动规划器。使用更大的转弯半径和连接距离来实现平滑的回退。</w:t>
      </w:r>
    </w:p>
    <w:p w:rsidR="00A90337" w:rsidRDefault="00A90337" w:rsidP="00A90337">
      <w:pPr>
        <w:pStyle w:val="HTML"/>
        <w:rPr>
          <w:rFonts w:ascii="Consolas" w:hAnsi="Consolas"/>
          <w:color w:val="404040"/>
        </w:rPr>
      </w:pPr>
      <w:r>
        <w:rPr>
          <w:rFonts w:ascii="Consolas" w:hAnsi="Consolas"/>
          <w:color w:val="404040"/>
        </w:rPr>
        <w:t xml:space="preserve">parkMotionPlanner.MinTurningRadius   = 12; </w:t>
      </w:r>
      <w:r>
        <w:rPr>
          <w:rFonts w:ascii="Consolas" w:hAnsi="Consolas"/>
          <w:color w:val="228B22"/>
        </w:rPr>
        <w:t>% meters</w:t>
      </w:r>
    </w:p>
    <w:p w:rsidR="00A90337" w:rsidRDefault="00A90337" w:rsidP="00A90337">
      <w:pPr>
        <w:pStyle w:val="HTML"/>
        <w:rPr>
          <w:rFonts w:ascii="Consolas" w:hAnsi="Consolas"/>
          <w:color w:val="404040"/>
        </w:rPr>
      </w:pPr>
      <w:r>
        <w:rPr>
          <w:rFonts w:ascii="Consolas" w:hAnsi="Consolas"/>
          <w:color w:val="404040"/>
        </w:rPr>
        <w:t>parkMotionPlanner.ConnectionDistance = 15;</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Reset vehicle pose and velocity</w:t>
      </w:r>
    </w:p>
    <w:p w:rsidR="00A90337" w:rsidRDefault="00A90337" w:rsidP="00A90337">
      <w:pPr>
        <w:pStyle w:val="HTML"/>
        <w:rPr>
          <w:rFonts w:ascii="Consolas" w:hAnsi="Consolas"/>
          <w:color w:val="404040"/>
        </w:rPr>
      </w:pPr>
      <w:r>
        <w:rPr>
          <w:rFonts w:ascii="Consolas" w:hAnsi="Consolas"/>
          <w:color w:val="404040"/>
        </w:rPr>
        <w:t>currentVel = 0;</w:t>
      </w:r>
    </w:p>
    <w:p w:rsidR="00A90337" w:rsidRDefault="00A90337" w:rsidP="00A90337">
      <w:pPr>
        <w:pStyle w:val="HTML"/>
        <w:rPr>
          <w:rFonts w:ascii="Consolas" w:hAnsi="Consolas"/>
          <w:color w:val="404040"/>
        </w:rPr>
      </w:pPr>
      <w:r>
        <w:rPr>
          <w:rFonts w:ascii="Consolas" w:hAnsi="Consolas"/>
          <w:color w:val="404040"/>
        </w:rPr>
        <w:t>vehicleSim.setVehiclePose(preParkPose);</w:t>
      </w:r>
    </w:p>
    <w:p w:rsidR="00A90337" w:rsidRDefault="00A90337" w:rsidP="00A90337">
      <w:pPr>
        <w:pStyle w:val="HTML"/>
        <w:rPr>
          <w:rFonts w:ascii="Consolas" w:hAnsi="Consolas"/>
          <w:color w:val="404040"/>
        </w:rPr>
      </w:pPr>
      <w:r>
        <w:rPr>
          <w:rFonts w:ascii="Consolas" w:hAnsi="Consolas"/>
          <w:color w:val="404040"/>
        </w:rPr>
        <w:t>vehicleSim.setVehicleVelocity(currentVel);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Compute the parking maneuver</w:t>
      </w:r>
    </w:p>
    <w:p w:rsidR="00A90337" w:rsidRDefault="00A90337" w:rsidP="00A90337">
      <w:pPr>
        <w:pStyle w:val="HTML"/>
        <w:rPr>
          <w:rFonts w:ascii="Consolas" w:hAnsi="Consolas"/>
          <w:color w:val="404040"/>
        </w:rPr>
      </w:pPr>
      <w:r>
        <w:rPr>
          <w:rFonts w:ascii="Consolas" w:hAnsi="Consolas"/>
          <w:color w:val="404040"/>
        </w:rPr>
        <w:t xml:space="preserve">refPath = </w:t>
      </w:r>
      <w:proofErr w:type="gramStart"/>
      <w:r>
        <w:rPr>
          <w:rFonts w:ascii="Consolas" w:hAnsi="Consolas"/>
          <w:color w:val="404040"/>
        </w:rPr>
        <w:t>plan(</w:t>
      </w:r>
      <w:proofErr w:type="gramEnd"/>
      <w:r>
        <w:rPr>
          <w:rFonts w:ascii="Consolas" w:hAnsi="Consolas"/>
          <w:color w:val="404040"/>
        </w:rPr>
        <w:t>parkMotionPlanner, preParkPose, parkPose);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Visualize the parking maneuver</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proofErr w:type="gramStart"/>
      <w:r>
        <w:rPr>
          <w:rFonts w:ascii="Consolas" w:hAnsi="Consolas"/>
          <w:color w:val="404040"/>
        </w:rPr>
        <w:t>plotParkingManeuver(</w:t>
      </w:r>
      <w:proofErr w:type="gramEnd"/>
      <w:r>
        <w:rPr>
          <w:rFonts w:ascii="Consolas" w:hAnsi="Consolas"/>
          <w:color w:val="404040"/>
        </w:rPr>
        <w:t>costmap, refPath, preParkPose, parkPose)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2C45904" wp14:editId="6197A79F">
            <wp:extent cx="5334000" cy="4000500"/>
            <wp:effectExtent l="0" t="0" r="0" b="0"/>
            <wp:docPr id="3" name="图片 3" descr="https://www.mathworks.com/help/examples/driving/win64/ParkingValetExampl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mathworks.com/help/examples/driving/win64/ParkingValetExample_1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2066F4F" wp14:editId="1BE8D66F">
            <wp:extent cx="5334000" cy="4000500"/>
            <wp:effectExtent l="0" t="0" r="0" b="0"/>
            <wp:docPr id="2" name="图片 2" descr="https://www.mathworks.com/help/examples/driving/win64/ParkingValetExampl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mathworks.com/help/examples/driving/win64/ParkingValetExample_1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与停车机动相对应的路径很小</w:t>
      </w:r>
      <w:r>
        <w:rPr>
          <w:rFonts w:ascii="Arial" w:hAnsi="Arial" w:cs="Arial"/>
          <w:color w:val="404040"/>
          <w:sz w:val="20"/>
          <w:szCs w:val="20"/>
        </w:rPr>
        <w:t xml:space="preserve">, </w:t>
      </w:r>
      <w:r>
        <w:rPr>
          <w:rFonts w:ascii="Arial" w:hAnsi="Arial" w:cs="Arial"/>
          <w:color w:val="404040"/>
          <w:sz w:val="20"/>
          <w:szCs w:val="20"/>
        </w:rPr>
        <w:t>需要精确的机动。而不是仅在过渡</w:t>
      </w:r>
      <w:del w:id="233" w:author="Young Jiang" w:date="2019-01-02T01:45:00Z">
        <w:r w:rsidDel="006471F8">
          <w:rPr>
            <w:rFonts w:ascii="Arial" w:hAnsi="Arial" w:cs="Arial"/>
            <w:color w:val="404040"/>
            <w:sz w:val="20"/>
            <w:szCs w:val="20"/>
          </w:rPr>
          <w:delText>姿势</w:delText>
        </w:r>
      </w:del>
      <w:ins w:id="234" w:author="Young Jiang" w:date="2019-01-02T01:45:00Z">
        <w:r w:rsidR="006471F8">
          <w:rPr>
            <w:rFonts w:ascii="Arial" w:hAnsi="Arial" w:cs="Arial"/>
            <w:color w:val="404040"/>
            <w:sz w:val="20"/>
            <w:szCs w:val="20"/>
          </w:rPr>
          <w:t>状态</w:t>
        </w:r>
      </w:ins>
      <w:r>
        <w:rPr>
          <w:rFonts w:ascii="Arial" w:hAnsi="Arial" w:cs="Arial"/>
          <w:color w:val="404040"/>
          <w:sz w:val="20"/>
          <w:szCs w:val="20"/>
        </w:rPr>
        <w:t>插值</w:t>
      </w:r>
      <w:r>
        <w:rPr>
          <w:rFonts w:ascii="Arial" w:hAnsi="Arial" w:cs="Arial"/>
          <w:color w:val="404040"/>
          <w:sz w:val="20"/>
          <w:szCs w:val="20"/>
        </w:rPr>
        <w:t xml:space="preserve">, </w:t>
      </w:r>
      <w:r>
        <w:rPr>
          <w:rFonts w:ascii="Arial" w:hAnsi="Arial" w:cs="Arial"/>
          <w:color w:val="404040"/>
          <w:sz w:val="20"/>
          <w:szCs w:val="20"/>
        </w:rPr>
        <w:t>在路径的长度上插入更精细。</w:t>
      </w:r>
    </w:p>
    <w:p w:rsidR="00A90337" w:rsidRDefault="00A90337" w:rsidP="00A90337">
      <w:pPr>
        <w:pStyle w:val="HTML"/>
        <w:rPr>
          <w:rFonts w:ascii="Consolas" w:hAnsi="Consolas"/>
          <w:color w:val="404040"/>
        </w:rPr>
      </w:pPr>
      <w:r>
        <w:rPr>
          <w:rFonts w:ascii="Consolas" w:hAnsi="Consolas"/>
          <w:color w:val="404040"/>
        </w:rPr>
        <w:t>numSamples = 10;</w:t>
      </w:r>
    </w:p>
    <w:p w:rsidR="00A90337" w:rsidRDefault="00A90337" w:rsidP="00A90337">
      <w:pPr>
        <w:pStyle w:val="HTML"/>
        <w:rPr>
          <w:rFonts w:ascii="Consolas" w:hAnsi="Consolas"/>
          <w:color w:val="404040"/>
        </w:rPr>
      </w:pPr>
      <w:r>
        <w:rPr>
          <w:rFonts w:ascii="Consolas" w:hAnsi="Consolas"/>
          <w:color w:val="404040"/>
        </w:rPr>
        <w:t>stepSize   = refPath.Length / numSamples;</w:t>
      </w:r>
    </w:p>
    <w:p w:rsidR="00A90337" w:rsidRDefault="00A90337" w:rsidP="00A90337">
      <w:pPr>
        <w:pStyle w:val="HTML"/>
        <w:rPr>
          <w:rFonts w:ascii="Consolas" w:hAnsi="Consolas"/>
          <w:color w:val="404040"/>
        </w:rPr>
      </w:pPr>
      <w:r>
        <w:rPr>
          <w:rFonts w:ascii="Consolas" w:hAnsi="Consolas"/>
          <w:color w:val="404040"/>
        </w:rPr>
        <w:t xml:space="preserve">lengths    = </w:t>
      </w:r>
      <w:proofErr w:type="gramStart"/>
      <w:r>
        <w:rPr>
          <w:rFonts w:ascii="Consolas" w:hAnsi="Consolas"/>
          <w:color w:val="404040"/>
        </w:rPr>
        <w:t>0 :</w:t>
      </w:r>
      <w:proofErr w:type="gramEnd"/>
      <w:r>
        <w:rPr>
          <w:rFonts w:ascii="Consolas" w:hAnsi="Consolas"/>
          <w:color w:val="404040"/>
        </w:rPr>
        <w:t xml:space="preserve"> stepSize : refPath.Length;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[poses, directions] = </w:t>
      </w:r>
      <w:proofErr w:type="gramStart"/>
      <w:r>
        <w:rPr>
          <w:rFonts w:ascii="Consolas" w:hAnsi="Consolas"/>
          <w:color w:val="404040"/>
        </w:rPr>
        <w:t>interpolate(</w:t>
      </w:r>
      <w:proofErr w:type="gramEnd"/>
      <w:r>
        <w:rPr>
          <w:rFonts w:ascii="Consolas" w:hAnsi="Consolas"/>
          <w:color w:val="404040"/>
        </w:rPr>
        <w:t>refPath, lengths);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Assign poses and directions to the spline fitting object</w:t>
      </w:r>
    </w:p>
    <w:p w:rsidR="00A90337" w:rsidRDefault="00A90337" w:rsidP="00A90337">
      <w:pPr>
        <w:pStyle w:val="HTML"/>
        <w:rPr>
          <w:rFonts w:ascii="Consolas" w:hAnsi="Consolas"/>
          <w:color w:val="404040"/>
        </w:rPr>
      </w:pPr>
      <w:r>
        <w:rPr>
          <w:rFonts w:ascii="Consolas" w:hAnsi="Consolas"/>
          <w:color w:val="404040"/>
        </w:rPr>
        <w:t>splineFitter.Poses      = poses;</w:t>
      </w:r>
    </w:p>
    <w:p w:rsidR="00A90337" w:rsidRDefault="00A90337" w:rsidP="00A90337">
      <w:pPr>
        <w:pStyle w:val="HTML"/>
        <w:rPr>
          <w:rFonts w:ascii="Consolas" w:hAnsi="Consolas"/>
          <w:color w:val="404040"/>
        </w:rPr>
      </w:pPr>
      <w:r>
        <w:rPr>
          <w:rFonts w:ascii="Consolas" w:hAnsi="Consolas"/>
          <w:color w:val="404040"/>
        </w:rPr>
        <w:t>splineFitter.Directions = directions;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Fit the spline</w:t>
      </w:r>
    </w:p>
    <w:p w:rsidR="00A90337" w:rsidRDefault="00A90337" w:rsidP="00A90337">
      <w:pPr>
        <w:pStyle w:val="HTML"/>
        <w:rPr>
          <w:rFonts w:ascii="Consolas" w:hAnsi="Consolas"/>
          <w:color w:val="404040"/>
        </w:rPr>
      </w:pPr>
      <w:r>
        <w:rPr>
          <w:rFonts w:ascii="Consolas" w:hAnsi="Consolas"/>
          <w:color w:val="404040"/>
        </w:rPr>
        <w:t xml:space="preserve">[refPoses, directions, refPathLengths] = </w:t>
      </w:r>
      <w:proofErr w:type="gramStart"/>
      <w:r>
        <w:rPr>
          <w:rFonts w:ascii="Consolas" w:hAnsi="Consolas"/>
          <w:color w:val="404040"/>
        </w:rPr>
        <w:t>splineFitter(</w:t>
      </w:r>
      <w:proofErr w:type="gramEnd"/>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Generate speed profile</w:t>
      </w:r>
    </w:p>
    <w:p w:rsidR="00A90337" w:rsidRDefault="00A90337" w:rsidP="00A90337">
      <w:pPr>
        <w:pStyle w:val="HTML"/>
        <w:rPr>
          <w:rFonts w:ascii="Consolas" w:hAnsi="Consolas"/>
          <w:color w:val="404040"/>
        </w:rPr>
      </w:pPr>
      <w:r>
        <w:rPr>
          <w:rFonts w:ascii="Consolas" w:hAnsi="Consolas"/>
          <w:color w:val="404040"/>
        </w:rPr>
        <w:t>refSpeeds = speedProfileGenerator(refPathLengths);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pathAnalyzer.RefPoses     = refPoses;</w:t>
      </w:r>
    </w:p>
    <w:p w:rsidR="00A90337" w:rsidRDefault="00A90337" w:rsidP="00A90337">
      <w:pPr>
        <w:pStyle w:val="HTML"/>
        <w:rPr>
          <w:rFonts w:ascii="Consolas" w:hAnsi="Consolas"/>
          <w:color w:val="404040"/>
        </w:rPr>
      </w:pPr>
      <w:r>
        <w:rPr>
          <w:rFonts w:ascii="Consolas" w:hAnsi="Consolas"/>
          <w:color w:val="404040"/>
        </w:rPr>
        <w:t>pathAnalyzer.Directions   = directions;</w:t>
      </w:r>
    </w:p>
    <w:p w:rsidR="00A90337" w:rsidRDefault="00A90337" w:rsidP="00A90337">
      <w:pPr>
        <w:pStyle w:val="HTML"/>
        <w:rPr>
          <w:rFonts w:ascii="Consolas" w:hAnsi="Consolas"/>
          <w:color w:val="404040"/>
        </w:rPr>
      </w:pPr>
      <w:r>
        <w:rPr>
          <w:rFonts w:ascii="Consolas" w:hAnsi="Consolas"/>
          <w:color w:val="404040"/>
        </w:rPr>
        <w:t>pathAnalyzer.SpeedProfile = refSpeeds;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lastRenderedPageBreak/>
        <w:t>% Reset longitudinal controller</w:t>
      </w:r>
    </w:p>
    <w:p w:rsidR="00A90337" w:rsidRDefault="00A90337" w:rsidP="00A90337">
      <w:pPr>
        <w:pStyle w:val="HTML"/>
        <w:rPr>
          <w:rFonts w:ascii="Consolas" w:hAnsi="Consolas"/>
          <w:color w:val="404040"/>
        </w:rPr>
      </w:pPr>
      <w:r>
        <w:rPr>
          <w:rFonts w:ascii="Consolas" w:hAnsi="Consolas"/>
          <w:color w:val="404040"/>
        </w:rPr>
        <w:t>reset(lonController);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reachGoal = false;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~reachGoal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driving direction</w:t>
      </w:r>
    </w:p>
    <w:p w:rsidR="00A90337" w:rsidRDefault="00A90337" w:rsidP="00A90337">
      <w:pPr>
        <w:pStyle w:val="HTML"/>
        <w:rPr>
          <w:rFonts w:ascii="Consolas" w:hAnsi="Consolas"/>
          <w:color w:val="404040"/>
        </w:rPr>
      </w:pPr>
      <w:r>
        <w:rPr>
          <w:rFonts w:ascii="Consolas" w:hAnsi="Consolas"/>
          <w:color w:val="404040"/>
        </w:rPr>
        <w:t xml:space="preserve">    currentDir = getDrivingDirection(vehicleSim);</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the reference pose on the path and the corresponding velocity.</w:t>
      </w:r>
    </w:p>
    <w:p w:rsidR="00A90337" w:rsidRDefault="00A90337" w:rsidP="00A90337">
      <w:pPr>
        <w:pStyle w:val="HTML"/>
        <w:rPr>
          <w:rFonts w:ascii="Consolas" w:hAnsi="Consolas"/>
          <w:color w:val="404040"/>
        </w:rPr>
      </w:pPr>
      <w:r>
        <w:rPr>
          <w:rFonts w:ascii="Consolas" w:hAnsi="Consolas"/>
          <w:color w:val="404040"/>
        </w:rPr>
        <w:t xml:space="preserve">    [refPose, refVel, direction] = </w:t>
      </w:r>
      <w:proofErr w:type="gramStart"/>
      <w:r>
        <w:rPr>
          <w:rFonts w:ascii="Consolas" w:hAnsi="Consolas"/>
          <w:color w:val="404040"/>
        </w:rPr>
        <w:t>pathAnalyzer(</w:t>
      </w:r>
      <w:proofErr w:type="gramEnd"/>
      <w:r>
        <w:rPr>
          <w:rFonts w:ascii="Consolas" w:hAnsi="Consolas"/>
          <w:color w:val="404040"/>
        </w:rPr>
        <w:t>currentPose,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If the vehicle changes driving direction, reset vehicle velocity in</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the simulator</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currentDir ~= direction</w:t>
      </w:r>
    </w:p>
    <w:p w:rsidR="00A90337" w:rsidRDefault="00A90337" w:rsidP="00A90337">
      <w:pPr>
        <w:pStyle w:val="HTML"/>
        <w:rPr>
          <w:rFonts w:ascii="Consolas" w:hAnsi="Consolas"/>
          <w:color w:val="404040"/>
        </w:rPr>
      </w:pPr>
      <w:r>
        <w:rPr>
          <w:rFonts w:ascii="Consolas" w:hAnsi="Consolas"/>
          <w:color w:val="404040"/>
        </w:rPr>
        <w:t xml:space="preserve">        currentVel = 0;</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setVehicleVelocity(</w:t>
      </w:r>
      <w:proofErr w:type="gramEnd"/>
      <w:r>
        <w:rPr>
          <w:rFonts w:ascii="Consolas" w:hAnsi="Consolas"/>
          <w:color w:val="404040"/>
        </w:rPr>
        <w:t>vehicleSim, currentVel);</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Update driving direction for the simulator. If the vehicle changes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driving direction, reset and return the current vehicle velocity as zero.</w:t>
      </w:r>
    </w:p>
    <w:p w:rsidR="00A90337" w:rsidRDefault="00A90337" w:rsidP="00A90337">
      <w:pPr>
        <w:pStyle w:val="HTML"/>
        <w:rPr>
          <w:rFonts w:ascii="Consolas" w:hAnsi="Consolas"/>
          <w:color w:val="404040"/>
        </w:rPr>
      </w:pPr>
      <w:r>
        <w:rPr>
          <w:rFonts w:ascii="Consolas" w:hAnsi="Consolas"/>
          <w:color w:val="404040"/>
        </w:rPr>
        <w:t xml:space="preserve">    currentVel = </w:t>
      </w:r>
      <w:proofErr w:type="gramStart"/>
      <w:r>
        <w:rPr>
          <w:rFonts w:ascii="Consolas" w:hAnsi="Consolas"/>
          <w:color w:val="404040"/>
        </w:rPr>
        <w:t>updateDrivingDirection(</w:t>
      </w:r>
      <w:proofErr w:type="gramEnd"/>
      <w:r>
        <w:rPr>
          <w:rFonts w:ascii="Consolas" w:hAnsi="Consolas"/>
          <w:color w:val="404040"/>
        </w:rPr>
        <w:t>vehicleSim, direction, currentDir);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steering command</w:t>
      </w:r>
    </w:p>
    <w:p w:rsidR="00A90337" w:rsidRDefault="00A90337" w:rsidP="00A90337">
      <w:pPr>
        <w:pStyle w:val="HTML"/>
        <w:rPr>
          <w:rFonts w:ascii="Consolas" w:hAnsi="Consolas"/>
          <w:color w:val="404040"/>
        </w:rPr>
      </w:pPr>
      <w:r>
        <w:rPr>
          <w:rFonts w:ascii="Consolas" w:hAnsi="Consolas"/>
          <w:color w:val="404040"/>
        </w:rPr>
        <w:t xml:space="preserve">    steeringAngle = </w:t>
      </w:r>
      <w:proofErr w:type="gramStart"/>
      <w:r>
        <w:rPr>
          <w:rFonts w:ascii="Consolas" w:hAnsi="Consolas"/>
          <w:color w:val="404040"/>
        </w:rPr>
        <w:t>lateralControllerStanley(</w:t>
      </w:r>
      <w:proofErr w:type="gramEnd"/>
      <w:r>
        <w:rPr>
          <w:rFonts w:ascii="Consolas" w:hAnsi="Consolas"/>
          <w:color w:val="404040"/>
        </w:rPr>
        <w:t xml:space="preserve">refPose, currentPose, currentVel,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'Direction'</w:t>
      </w:r>
      <w:r>
        <w:rPr>
          <w:rFonts w:ascii="Consolas" w:hAnsi="Consolas"/>
          <w:color w:val="404040"/>
        </w:rPr>
        <w:t xml:space="preserve">, direction, </w:t>
      </w:r>
      <w:r>
        <w:rPr>
          <w:rFonts w:ascii="Consolas" w:hAnsi="Consolas"/>
          <w:color w:val="A020F0"/>
        </w:rPr>
        <w:t>'Wheelbase'</w:t>
      </w:r>
      <w:r>
        <w:rPr>
          <w:rFonts w:ascii="Consolas" w:hAnsi="Consolas"/>
          <w:color w:val="404040"/>
        </w:rPr>
        <w:t>, vehicleDims.Wheelbase);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acceleration and deceleration commands</w:t>
      </w:r>
    </w:p>
    <w:p w:rsidR="00A90337" w:rsidRDefault="00A90337" w:rsidP="00A90337">
      <w:pPr>
        <w:pStyle w:val="HTML"/>
        <w:rPr>
          <w:rFonts w:ascii="Consolas" w:hAnsi="Consolas"/>
          <w:color w:val="404040"/>
        </w:rPr>
      </w:pPr>
      <w:r>
        <w:rPr>
          <w:rFonts w:ascii="Consolas" w:hAnsi="Consolas"/>
          <w:color w:val="404040"/>
        </w:rPr>
        <w:t xml:space="preserve">    lonController.Direction = direction;</w:t>
      </w:r>
    </w:p>
    <w:p w:rsidR="00A90337" w:rsidRDefault="00A90337" w:rsidP="00A90337">
      <w:pPr>
        <w:pStyle w:val="HTML"/>
        <w:rPr>
          <w:rFonts w:ascii="Consolas" w:hAnsi="Consolas"/>
          <w:color w:val="404040"/>
        </w:rPr>
      </w:pPr>
      <w:r>
        <w:rPr>
          <w:rFonts w:ascii="Consolas" w:hAnsi="Consolas"/>
          <w:color w:val="404040"/>
        </w:rPr>
        <w:t xml:space="preserve">    [accelCmd, decelCmd] = </w:t>
      </w:r>
      <w:proofErr w:type="gramStart"/>
      <w:r>
        <w:rPr>
          <w:rFonts w:ascii="Consolas" w:hAnsi="Consolas"/>
          <w:color w:val="404040"/>
        </w:rPr>
        <w:t>lonController(</w:t>
      </w:r>
      <w:proofErr w:type="gramEnd"/>
      <w:r>
        <w:rPr>
          <w:rFonts w:ascii="Consolas" w:hAnsi="Consolas"/>
          <w:color w:val="404040"/>
        </w:rPr>
        <w:t>refVel, currentVel);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Simulate the vehicle using the controller outputs</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drive(</w:t>
      </w:r>
      <w:proofErr w:type="gramEnd"/>
      <w:r>
        <w:rPr>
          <w:rFonts w:ascii="Consolas" w:hAnsi="Consolas"/>
          <w:color w:val="404040"/>
        </w:rPr>
        <w:t>vehicleSim, accelCmd, decelCmd, steeringAngle);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Check if the vehicle reaches the goal</w:t>
      </w:r>
    </w:p>
    <w:p w:rsidR="00A90337" w:rsidRDefault="00A90337" w:rsidP="00A90337">
      <w:pPr>
        <w:pStyle w:val="HTML"/>
        <w:rPr>
          <w:rFonts w:ascii="Consolas" w:hAnsi="Consolas"/>
          <w:color w:val="404040"/>
        </w:rPr>
      </w:pPr>
      <w:r>
        <w:rPr>
          <w:rFonts w:ascii="Consolas" w:hAnsi="Consolas"/>
          <w:color w:val="404040"/>
        </w:rPr>
        <w:lastRenderedPageBreak/>
        <w:t xml:space="preserve">    reachGoal = </w:t>
      </w:r>
      <w:proofErr w:type="gramStart"/>
      <w:r>
        <w:rPr>
          <w:rFonts w:ascii="Consolas" w:hAnsi="Consolas"/>
          <w:color w:val="404040"/>
        </w:rPr>
        <w:t>helperGoalChecker(</w:t>
      </w:r>
      <w:proofErr w:type="gramEnd"/>
      <w:r>
        <w:rPr>
          <w:rFonts w:ascii="Consolas" w:hAnsi="Consolas"/>
          <w:color w:val="404040"/>
        </w:rPr>
        <w:t>parkPose, currentPose, currentVel, 0, direction);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Wait for fixed-rate execution</w:t>
      </w:r>
    </w:p>
    <w:p w:rsidR="00A90337" w:rsidRDefault="00A90337" w:rsidP="00A90337">
      <w:pPr>
        <w:pStyle w:val="HTML"/>
        <w:rPr>
          <w:rFonts w:ascii="Consolas" w:hAnsi="Consolas"/>
          <w:color w:val="404040"/>
        </w:rPr>
      </w:pPr>
      <w:r>
        <w:rPr>
          <w:rFonts w:ascii="Consolas" w:hAnsi="Consolas"/>
          <w:color w:val="404040"/>
        </w:rPr>
        <w:t xml:space="preserve">    waitfor(controlRate);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current pose and velocity of the vehicle</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currentPose  =</w:t>
      </w:r>
      <w:proofErr w:type="gramEnd"/>
      <w:r>
        <w:rPr>
          <w:rFonts w:ascii="Consolas" w:hAnsi="Consolas"/>
          <w:color w:val="404040"/>
        </w:rPr>
        <w:t xml:space="preserve"> getVehiclePose(vehicleSim);</w:t>
      </w:r>
    </w:p>
    <w:p w:rsidR="00A90337" w:rsidRDefault="00A90337" w:rsidP="00A90337">
      <w:pPr>
        <w:pStyle w:val="HTML"/>
        <w:rPr>
          <w:rFonts w:ascii="Consolas" w:hAnsi="Consolas"/>
          <w:color w:val="404040"/>
        </w:rPr>
      </w:pPr>
      <w:r>
        <w:rPr>
          <w:rFonts w:ascii="Consolas" w:hAnsi="Consolas"/>
          <w:color w:val="404040"/>
        </w:rPr>
        <w:t xml:space="preserve">    currentVel   = getVehicleVelocity(vehicleSim);</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Take a snapshot for the example</w:t>
      </w:r>
    </w:p>
    <w:p w:rsidR="00A90337" w:rsidRDefault="00A90337" w:rsidP="00A90337">
      <w:pPr>
        <w:pStyle w:val="HTML"/>
        <w:rPr>
          <w:rFonts w:ascii="Consolas" w:hAnsi="Consolas"/>
          <w:color w:val="404040"/>
        </w:rPr>
      </w:pPr>
      <w:r>
        <w:rPr>
          <w:rFonts w:ascii="Consolas" w:hAnsi="Consolas"/>
          <w:color w:val="404040"/>
        </w:rPr>
        <w:t>snapnow;</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Delete the simulator</w:t>
      </w:r>
    </w:p>
    <w:p w:rsidR="00A90337" w:rsidRDefault="00A90337" w:rsidP="00A90337">
      <w:pPr>
        <w:pStyle w:val="HTML"/>
        <w:rPr>
          <w:rFonts w:ascii="Consolas" w:hAnsi="Consolas"/>
          <w:color w:val="404040"/>
        </w:rPr>
      </w:pPr>
      <w:r>
        <w:rPr>
          <w:rFonts w:ascii="Consolas" w:hAnsi="Consolas"/>
          <w:color w:val="404040"/>
        </w:rPr>
        <w:t>delete(vehicleSim);</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4E7724A9" wp14:editId="4BC6340C">
            <wp:extent cx="5334000" cy="4000500"/>
            <wp:effectExtent l="0" t="0" r="0" b="0"/>
            <wp:docPr id="1" name="图片 1" descr="https://www.mathworks.com/help/examples/driving/win64/ParkingValetExampl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mathworks.com/help/examples/driving/win64/ParkingValetExample_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w:t>
      </w:r>
      <w:r>
        <w:rPr>
          <w:rFonts w:ascii="Arial" w:hAnsi="Arial" w:cs="Arial"/>
          <w:color w:val="404040"/>
          <w:sz w:val="20"/>
          <w:szCs w:val="20"/>
        </w:rPr>
        <w:t>:</w:t>
      </w:r>
    </w:p>
    <w:p w:rsidR="00A90337" w:rsidRDefault="00A90337" w:rsidP="00A90337">
      <w:pPr>
        <w:pStyle w:val="a4"/>
        <w:numPr>
          <w:ilvl w:val="0"/>
          <w:numId w:val="24"/>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在半结构化的环境</w:t>
      </w:r>
      <w:r>
        <w:rPr>
          <w:rFonts w:ascii="Arial" w:hAnsi="Arial" w:cs="Arial"/>
          <w:color w:val="404040"/>
          <w:sz w:val="20"/>
          <w:szCs w:val="20"/>
        </w:rPr>
        <w:t xml:space="preserve"> (</w:t>
      </w:r>
      <w:r>
        <w:rPr>
          <w:rFonts w:ascii="Arial" w:hAnsi="Arial" w:cs="Arial"/>
          <w:color w:val="404040"/>
          <w:sz w:val="20"/>
          <w:szCs w:val="20"/>
        </w:rPr>
        <w:t>如停车场</w:t>
      </w:r>
      <w:r>
        <w:rPr>
          <w:rFonts w:ascii="Arial" w:hAnsi="Arial" w:cs="Arial"/>
          <w:color w:val="404040"/>
          <w:sz w:val="20"/>
          <w:szCs w:val="20"/>
        </w:rPr>
        <w:t xml:space="preserve">) </w:t>
      </w:r>
      <w:r>
        <w:rPr>
          <w:rFonts w:ascii="Arial" w:hAnsi="Arial" w:cs="Arial"/>
          <w:color w:val="404040"/>
          <w:sz w:val="20"/>
          <w:szCs w:val="20"/>
        </w:rPr>
        <w:t>中使用一个</w:t>
      </w:r>
      <w:r>
        <w:rPr>
          <w:rFonts w:ascii="Arial" w:hAnsi="Arial" w:cs="Arial"/>
          <w:color w:val="404040"/>
          <w:sz w:val="20"/>
          <w:szCs w:val="20"/>
        </w:rPr>
        <w:t xml:space="preserve"> "</w:t>
      </w:r>
      <w:r>
        <w:rPr>
          <w:rFonts w:ascii="Arial" w:hAnsi="Arial" w:cs="Arial"/>
          <w:color w:val="404040"/>
          <w:sz w:val="20"/>
          <w:szCs w:val="20"/>
        </w:rPr>
        <w:t>计划路径规划</w:t>
      </w:r>
      <w:r>
        <w:rPr>
          <w:rFonts w:ascii="Arial" w:hAnsi="Arial" w:cs="Arial"/>
          <w:color w:val="404040"/>
          <w:sz w:val="20"/>
          <w:szCs w:val="20"/>
        </w:rPr>
        <w:t xml:space="preserve">" </w:t>
      </w:r>
      <w:r>
        <w:rPr>
          <w:rFonts w:ascii="Arial" w:hAnsi="Arial" w:cs="Arial"/>
          <w:color w:val="404040"/>
          <w:sz w:val="20"/>
          <w:szCs w:val="20"/>
        </w:rPr>
        <w:t>算法规划可行路径。</w:t>
      </w:r>
    </w:p>
    <w:p w:rsidR="00A90337" w:rsidRDefault="00A90337" w:rsidP="00A90337">
      <w:pPr>
        <w:pStyle w:val="a4"/>
        <w:numPr>
          <w:ilvl w:val="0"/>
          <w:numId w:val="24"/>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使用样条曲线平滑路径</w:t>
      </w:r>
      <w:r>
        <w:rPr>
          <w:rFonts w:ascii="Arial" w:hAnsi="Arial" w:cs="Arial"/>
          <w:color w:val="404040"/>
          <w:sz w:val="20"/>
          <w:szCs w:val="20"/>
        </w:rPr>
        <w:t xml:space="preserve">, </w:t>
      </w:r>
      <w:r>
        <w:rPr>
          <w:rFonts w:ascii="Arial" w:hAnsi="Arial" w:cs="Arial"/>
          <w:color w:val="404040"/>
          <w:sz w:val="20"/>
          <w:szCs w:val="20"/>
        </w:rPr>
        <w:t>并沿平滑路径生成速度剖面。</w:t>
      </w:r>
    </w:p>
    <w:p w:rsidR="00A90337" w:rsidRDefault="00A90337" w:rsidP="00A90337">
      <w:pPr>
        <w:pStyle w:val="a4"/>
        <w:numPr>
          <w:ilvl w:val="0"/>
          <w:numId w:val="24"/>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控制车辆按照所需速度跟踪参考路径。</w:t>
      </w:r>
    </w:p>
    <w:p w:rsidR="00A90337" w:rsidRDefault="00A90337" w:rsidP="00A90337">
      <w:pPr>
        <w:pStyle w:val="a4"/>
        <w:numPr>
          <w:ilvl w:val="0"/>
          <w:numId w:val="24"/>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lastRenderedPageBreak/>
        <w:t>使用不同的运动</w:t>
      </w:r>
      <w:proofErr w:type="gramStart"/>
      <w:r>
        <w:rPr>
          <w:rFonts w:ascii="Arial" w:hAnsi="Arial" w:cs="Arial"/>
          <w:color w:val="404040"/>
          <w:sz w:val="20"/>
          <w:szCs w:val="20"/>
        </w:rPr>
        <w:t>规划器设置</w:t>
      </w:r>
      <w:proofErr w:type="gramEnd"/>
      <w:r>
        <w:rPr>
          <w:rFonts w:ascii="Arial" w:hAnsi="Arial" w:cs="Arial"/>
          <w:color w:val="404040"/>
          <w:sz w:val="20"/>
          <w:szCs w:val="20"/>
        </w:rPr>
        <w:t>实现不同的停车行为。</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proofErr w:type="gramStart"/>
      <w:r>
        <w:rPr>
          <w:rFonts w:ascii="Arial" w:hAnsi="Arial" w:cs="Arial"/>
          <w:color w:val="404040"/>
          <w:sz w:val="20"/>
          <w:szCs w:val="20"/>
        </w:rPr>
        <w:t>标乐</w:t>
      </w:r>
      <w:proofErr w:type="gramEnd"/>
      <w:r>
        <w:rPr>
          <w:rFonts w:ascii="Arial" w:hAnsi="Arial" w:cs="Arial"/>
          <w:color w:val="404040"/>
          <w:sz w:val="20"/>
          <w:szCs w:val="20"/>
        </w:rPr>
        <w:t xml:space="preserve">, </w:t>
      </w:r>
      <w:r>
        <w:rPr>
          <w:rFonts w:ascii="Arial" w:hAnsi="Arial" w:cs="Arial"/>
          <w:color w:val="404040"/>
          <w:sz w:val="20"/>
          <w:szCs w:val="20"/>
        </w:rPr>
        <w:t>马丁</w:t>
      </w:r>
      <w:r>
        <w:rPr>
          <w:rFonts w:ascii="Arial" w:hAnsi="Arial" w:cs="Arial"/>
          <w:color w:val="404040"/>
          <w:sz w:val="20"/>
          <w:szCs w:val="20"/>
        </w:rPr>
        <w:t xml:space="preserve">, </w:t>
      </w:r>
      <w:r>
        <w:rPr>
          <w:rFonts w:ascii="Arial" w:hAnsi="Arial" w:cs="Arial"/>
          <w:color w:val="404040"/>
          <w:sz w:val="20"/>
          <w:szCs w:val="20"/>
        </w:rPr>
        <w:t>卡尔亚涅马</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Sanjiv </w:t>
      </w:r>
      <w:r>
        <w:rPr>
          <w:rFonts w:ascii="Arial" w:hAnsi="Arial" w:cs="Arial"/>
          <w:color w:val="404040"/>
          <w:sz w:val="20"/>
          <w:szCs w:val="20"/>
        </w:rPr>
        <w:t>辛格。</w:t>
      </w:r>
      <w:r>
        <w:rPr>
          <w:rStyle w:val="31"/>
          <w:rFonts w:ascii="Arial" w:hAnsi="Arial" w:cs="Arial"/>
          <w:color w:val="404040"/>
          <w:sz w:val="20"/>
          <w:szCs w:val="20"/>
        </w:rPr>
        <w:t> </w:t>
      </w:r>
      <w:r>
        <w:rPr>
          <w:rStyle w:val="a5"/>
          <w:rFonts w:ascii="Arial" w:hAnsi="Arial" w:cs="Arial"/>
          <w:color w:val="404040"/>
          <w:sz w:val="20"/>
          <w:szCs w:val="20"/>
        </w:rPr>
        <w:t xml:space="preserve">DARPA </w:t>
      </w:r>
      <w:r>
        <w:rPr>
          <w:rStyle w:val="a5"/>
          <w:rFonts w:ascii="Arial" w:hAnsi="Arial" w:cs="Arial"/>
          <w:color w:val="404040"/>
          <w:sz w:val="20"/>
          <w:szCs w:val="20"/>
        </w:rPr>
        <w:t>城市挑战</w:t>
      </w:r>
      <w:r>
        <w:rPr>
          <w:rStyle w:val="a5"/>
          <w:rFonts w:ascii="Arial" w:hAnsi="Arial" w:cs="Arial"/>
          <w:color w:val="404040"/>
          <w:sz w:val="20"/>
          <w:szCs w:val="20"/>
        </w:rPr>
        <w:t xml:space="preserve">: </w:t>
      </w:r>
      <w:r>
        <w:rPr>
          <w:rStyle w:val="a5"/>
          <w:rFonts w:ascii="Arial" w:hAnsi="Arial" w:cs="Arial"/>
          <w:color w:val="404040"/>
          <w:sz w:val="20"/>
          <w:szCs w:val="20"/>
        </w:rPr>
        <w:t>城市交通中的自主车辆</w:t>
      </w:r>
      <w:r>
        <w:rPr>
          <w:rFonts w:ascii="Arial" w:hAnsi="Arial" w:cs="Arial"/>
          <w:color w:val="404040"/>
          <w:sz w:val="20"/>
          <w:szCs w:val="20"/>
        </w:rPr>
        <w:t>(</w:t>
      </w:r>
      <w:r>
        <w:rPr>
          <w:rFonts w:ascii="Arial" w:hAnsi="Arial" w:cs="Arial"/>
          <w:color w:val="404040"/>
          <w:sz w:val="20"/>
          <w:szCs w:val="20"/>
        </w:rPr>
        <w:t>第一版</w:t>
      </w:r>
      <w:r>
        <w:rPr>
          <w:rFonts w:ascii="Arial" w:hAnsi="Arial" w:cs="Arial"/>
          <w:color w:val="404040"/>
          <w:sz w:val="20"/>
          <w:szCs w:val="20"/>
        </w:rPr>
        <w:t>)</w:t>
      </w:r>
      <w:r>
        <w:rPr>
          <w:rFonts w:ascii="Arial" w:hAnsi="Arial" w:cs="Arial"/>
          <w:color w:val="404040"/>
          <w:sz w:val="20"/>
          <w:szCs w:val="20"/>
        </w:rPr>
        <w:t>。出版公司</w:t>
      </w:r>
      <w:r>
        <w:rPr>
          <w:rFonts w:ascii="Arial" w:hAnsi="Arial" w:cs="Arial"/>
          <w:color w:val="404040"/>
          <w:sz w:val="20"/>
          <w:szCs w:val="20"/>
        </w:rPr>
        <w:t xml:space="preserve">, </w:t>
      </w:r>
      <w:r>
        <w:rPr>
          <w:rFonts w:ascii="Arial" w:hAnsi="Arial" w:cs="Arial"/>
          <w:color w:val="404040"/>
          <w:sz w:val="20"/>
          <w:szCs w:val="20"/>
        </w:rPr>
        <w:t>注册成立</w:t>
      </w:r>
      <w:r>
        <w:rPr>
          <w:rFonts w:ascii="Arial" w:hAnsi="Arial" w:cs="Arial"/>
          <w:color w:val="404040"/>
          <w:sz w:val="20"/>
          <w:szCs w:val="20"/>
        </w:rPr>
        <w:t>, 2009</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[2] Lepetic, </w:t>
      </w:r>
      <w:r>
        <w:rPr>
          <w:rFonts w:ascii="Arial" w:hAnsi="Arial" w:cs="Arial"/>
          <w:color w:val="404040"/>
          <w:sz w:val="20"/>
          <w:szCs w:val="20"/>
        </w:rPr>
        <w:t>马可</w:t>
      </w:r>
      <w:r>
        <w:rPr>
          <w:rFonts w:ascii="Arial" w:hAnsi="Arial" w:cs="Arial"/>
          <w:color w:val="404040"/>
          <w:sz w:val="20"/>
          <w:szCs w:val="20"/>
        </w:rPr>
        <w:t xml:space="preserve">, </w:t>
      </w:r>
      <w:r>
        <w:rPr>
          <w:rFonts w:ascii="Arial" w:hAnsi="Arial" w:cs="Arial"/>
          <w:color w:val="404040"/>
          <w:sz w:val="20"/>
          <w:szCs w:val="20"/>
        </w:rPr>
        <w:t>格雷戈尔</w:t>
      </w:r>
      <w:r>
        <w:rPr>
          <w:rFonts w:ascii="Arial" w:hAnsi="Arial" w:cs="Arial"/>
          <w:color w:val="404040"/>
          <w:sz w:val="20"/>
          <w:szCs w:val="20"/>
        </w:rPr>
        <w:t xml:space="preserve"> Klancar, </w:t>
      </w:r>
      <w:r>
        <w:rPr>
          <w:rFonts w:ascii="Arial" w:hAnsi="Arial" w:cs="Arial"/>
          <w:color w:val="404040"/>
          <w:sz w:val="20"/>
          <w:szCs w:val="20"/>
        </w:rPr>
        <w:t>伊戈尔</w:t>
      </w:r>
      <w:r>
        <w:rPr>
          <w:rFonts w:ascii="Arial" w:hAnsi="Arial" w:cs="Arial"/>
          <w:color w:val="404040"/>
          <w:sz w:val="20"/>
          <w:szCs w:val="20"/>
        </w:rPr>
        <w:t xml:space="preserve"> Skrjanc, </w:t>
      </w:r>
      <w:r>
        <w:rPr>
          <w:rFonts w:ascii="Arial" w:hAnsi="Arial" w:cs="Arial"/>
          <w:color w:val="404040"/>
          <w:sz w:val="20"/>
          <w:szCs w:val="20"/>
        </w:rPr>
        <w:t>伊凡</w:t>
      </w:r>
      <w:r>
        <w:rPr>
          <w:rFonts w:ascii="Arial" w:hAnsi="Arial" w:cs="Arial"/>
          <w:color w:val="404040"/>
          <w:sz w:val="20"/>
          <w:szCs w:val="20"/>
        </w:rPr>
        <w:t xml:space="preserve"> Matko, </w:t>
      </w:r>
      <w:r>
        <w:rPr>
          <w:rFonts w:ascii="Arial" w:hAnsi="Arial" w:cs="Arial"/>
          <w:color w:val="404040"/>
          <w:sz w:val="20"/>
          <w:szCs w:val="20"/>
        </w:rPr>
        <w:t>更多</w:t>
      </w:r>
      <w:r>
        <w:rPr>
          <w:rFonts w:ascii="Arial" w:hAnsi="Arial" w:cs="Arial"/>
          <w:color w:val="404040"/>
          <w:sz w:val="20"/>
          <w:szCs w:val="20"/>
        </w:rPr>
        <w:t xml:space="preserve"> Potocnik, </w:t>
      </w:r>
      <w:r>
        <w:rPr>
          <w:rFonts w:ascii="Arial" w:hAnsi="Arial" w:cs="Arial"/>
          <w:color w:val="404040"/>
          <w:sz w:val="20"/>
          <w:szCs w:val="20"/>
        </w:rPr>
        <w:t>时间优化路径规划考虑加速度限制。</w:t>
      </w:r>
      <w:r>
        <w:rPr>
          <w:rStyle w:val="a5"/>
          <w:rFonts w:ascii="Arial" w:hAnsi="Arial" w:cs="Arial"/>
          <w:color w:val="404040"/>
          <w:sz w:val="20"/>
          <w:szCs w:val="20"/>
        </w:rPr>
        <w:t>机器人和自治系统</w:t>
      </w:r>
      <w:r>
        <w:rPr>
          <w:rFonts w:ascii="Arial" w:hAnsi="Arial" w:cs="Arial"/>
          <w:color w:val="404040"/>
          <w:sz w:val="20"/>
          <w:szCs w:val="20"/>
        </w:rPr>
        <w:t xml:space="preserve">, </w:t>
      </w:r>
      <w:r>
        <w:rPr>
          <w:rFonts w:ascii="Arial" w:hAnsi="Arial" w:cs="Arial"/>
          <w:color w:val="404040"/>
          <w:sz w:val="20"/>
          <w:szCs w:val="20"/>
        </w:rPr>
        <w:t>卷</w:t>
      </w:r>
      <w:r>
        <w:rPr>
          <w:rFonts w:ascii="Arial" w:hAnsi="Arial" w:cs="Arial"/>
          <w:color w:val="404040"/>
          <w:sz w:val="20"/>
          <w:szCs w:val="20"/>
        </w:rPr>
        <w:t xml:space="preserve"> 45, </w:t>
      </w:r>
      <w:r>
        <w:rPr>
          <w:rFonts w:ascii="Arial" w:hAnsi="Arial" w:cs="Arial"/>
          <w:color w:val="404040"/>
          <w:sz w:val="20"/>
          <w:szCs w:val="20"/>
        </w:rPr>
        <w:t>问题</w:t>
      </w:r>
      <w:r>
        <w:rPr>
          <w:rFonts w:ascii="Arial" w:hAnsi="Arial" w:cs="Arial"/>
          <w:color w:val="404040"/>
          <w:sz w:val="20"/>
          <w:szCs w:val="20"/>
        </w:rPr>
        <w:t xml:space="preserve"> 3-4, 2003, pp. 199-210</w:t>
      </w:r>
      <w:r>
        <w:rPr>
          <w:rFonts w:ascii="Arial" w:hAnsi="Arial" w:cs="Arial"/>
          <w:color w:val="404040"/>
          <w:sz w:val="20"/>
          <w:szCs w:val="2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loadParkingLotMapLayers</w:t>
      </w:r>
      <w:r>
        <w:rPr>
          <w:rFonts w:ascii="Arial" w:hAnsi="Arial" w:cs="Arial"/>
          <w:color w:val="404040"/>
          <w:sz w:val="20"/>
          <w:szCs w:val="20"/>
        </w:rPr>
        <w:t>为停车场加载环境地图图层</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mapLayers = </w:t>
      </w:r>
      <w:proofErr w:type="gramStart"/>
      <w:r>
        <w:rPr>
          <w:rFonts w:ascii="Consolas" w:hAnsi="Consolas"/>
          <w:color w:val="404040"/>
        </w:rPr>
        <w:t>loadParkingLotMapLayers(</w:t>
      </w:r>
      <w:proofErr w:type="gramEnd"/>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228B22"/>
        </w:rPr>
        <w:t>%loadParkingLotMapLayers</w:t>
      </w:r>
    </w:p>
    <w:p w:rsidR="00A90337" w:rsidRDefault="00A90337" w:rsidP="00A90337">
      <w:pPr>
        <w:pStyle w:val="HTML"/>
        <w:rPr>
          <w:rFonts w:ascii="Consolas" w:hAnsi="Consolas"/>
          <w:color w:val="404040"/>
        </w:rPr>
      </w:pPr>
      <w:r>
        <w:rPr>
          <w:rFonts w:ascii="Consolas" w:hAnsi="Consolas"/>
          <w:color w:val="228B22"/>
        </w:rPr>
        <w:t>%   Load occupancy maps corresponding to 3 layers - obstacles, road</w:t>
      </w:r>
    </w:p>
    <w:p w:rsidR="00A90337" w:rsidRDefault="00A90337" w:rsidP="00A90337">
      <w:pPr>
        <w:pStyle w:val="HTML"/>
        <w:rPr>
          <w:rFonts w:ascii="Consolas" w:hAnsi="Consolas"/>
          <w:color w:val="404040"/>
        </w:rPr>
      </w:pPr>
      <w:r>
        <w:rPr>
          <w:rFonts w:ascii="Consolas" w:hAnsi="Consolas"/>
          <w:color w:val="228B22"/>
        </w:rPr>
        <w:t>%   markings, and used spots.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mapLayers.StationaryObstacles = imread(</w:t>
      </w:r>
      <w:r>
        <w:rPr>
          <w:rFonts w:ascii="Consolas" w:hAnsi="Consolas"/>
          <w:color w:val="A020F0"/>
        </w:rPr>
        <w:t>'stationary.bmp'</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mapLayers.RoadMarkings        = imread(</w:t>
      </w:r>
      <w:r>
        <w:rPr>
          <w:rFonts w:ascii="Consolas" w:hAnsi="Consolas"/>
          <w:color w:val="A020F0"/>
        </w:rPr>
        <w:t>'road_markings.bmp'</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mapLayers.ParkedCars          = imread(</w:t>
      </w:r>
      <w:r>
        <w:rPr>
          <w:rFonts w:ascii="Consolas" w:hAnsi="Consolas"/>
          <w:color w:val="A020F0"/>
        </w:rPr>
        <w:t>'parked_cars.bmp'</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plotMapLayers</w:t>
      </w:r>
      <w:r>
        <w:rPr>
          <w:rFonts w:ascii="Arial" w:hAnsi="Arial" w:cs="Arial"/>
          <w:color w:val="404040"/>
          <w:sz w:val="20"/>
          <w:szCs w:val="20"/>
        </w:rPr>
        <w:t>包含地图</w:t>
      </w:r>
      <w:proofErr w:type="gramStart"/>
      <w:r>
        <w:rPr>
          <w:rFonts w:ascii="Arial" w:hAnsi="Arial" w:cs="Arial"/>
          <w:color w:val="404040"/>
          <w:sz w:val="20"/>
          <w:szCs w:val="20"/>
        </w:rPr>
        <w:t>图</w:t>
      </w:r>
      <w:proofErr w:type="gramEnd"/>
      <w:r>
        <w:rPr>
          <w:rFonts w:ascii="Arial" w:hAnsi="Arial" w:cs="Arial"/>
          <w:color w:val="404040"/>
          <w:sz w:val="20"/>
          <w:szCs w:val="20"/>
        </w:rPr>
        <w:t>层的绘图结构</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plotMapLayers(mapLayers)</w:t>
      </w:r>
    </w:p>
    <w:p w:rsidR="00A90337" w:rsidRDefault="00A90337" w:rsidP="00A90337">
      <w:pPr>
        <w:pStyle w:val="HTML"/>
        <w:rPr>
          <w:rFonts w:ascii="Consolas" w:hAnsi="Consolas"/>
          <w:color w:val="404040"/>
        </w:rPr>
      </w:pPr>
      <w:r>
        <w:rPr>
          <w:rFonts w:ascii="Consolas" w:hAnsi="Consolas"/>
          <w:color w:val="228B22"/>
        </w:rPr>
        <w:t>%plotMapLayers</w:t>
      </w:r>
    </w:p>
    <w:p w:rsidR="00A90337" w:rsidRDefault="00A90337" w:rsidP="00A90337">
      <w:pPr>
        <w:pStyle w:val="HTML"/>
        <w:rPr>
          <w:rFonts w:ascii="Consolas" w:hAnsi="Consolas"/>
          <w:color w:val="404040"/>
        </w:rPr>
      </w:pPr>
      <w:r>
        <w:rPr>
          <w:rFonts w:ascii="Consolas" w:hAnsi="Consolas"/>
          <w:color w:val="228B22"/>
        </w:rPr>
        <w:t>%   Plot the multiple map layers on a figure window.</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 xml:space="preserve">cellOfMaps = </w:t>
      </w:r>
      <w:proofErr w:type="gramStart"/>
      <w:r>
        <w:rPr>
          <w:rFonts w:ascii="Consolas" w:hAnsi="Consolas"/>
          <w:color w:val="404040"/>
        </w:rPr>
        <w:t>cellfun(</w:t>
      </w:r>
      <w:proofErr w:type="gramEnd"/>
      <w:r>
        <w:rPr>
          <w:rFonts w:ascii="Consolas" w:hAnsi="Consolas"/>
          <w:color w:val="404040"/>
        </w:rPr>
        <w:t xml:space="preserve">@imcomplement, struct2cell(mapLayers), </w:t>
      </w:r>
      <w:r>
        <w:rPr>
          <w:rFonts w:ascii="Consolas" w:hAnsi="Consolas"/>
          <w:color w:val="A020F0"/>
        </w:rPr>
        <w:t>'UniformOutput'</w:t>
      </w:r>
      <w:r>
        <w:rPr>
          <w:rFonts w:ascii="Consolas" w:hAnsi="Consolas"/>
          <w:color w:val="404040"/>
        </w:rPr>
        <w:t>, false);</w:t>
      </w:r>
    </w:p>
    <w:p w:rsidR="00A90337" w:rsidRDefault="00A90337" w:rsidP="00A90337">
      <w:pPr>
        <w:pStyle w:val="HTML"/>
        <w:rPr>
          <w:rFonts w:ascii="Consolas" w:hAnsi="Consolas"/>
          <w:color w:val="404040"/>
        </w:rPr>
      </w:pPr>
      <w:proofErr w:type="gramStart"/>
      <w:r>
        <w:rPr>
          <w:rFonts w:ascii="Consolas" w:hAnsi="Consolas"/>
          <w:color w:val="404040"/>
        </w:rPr>
        <w:t>montage( cellOfMaps</w:t>
      </w:r>
      <w:proofErr w:type="gramEnd"/>
      <w:r>
        <w:rPr>
          <w:rFonts w:ascii="Consolas" w:hAnsi="Consolas"/>
          <w:color w:val="404040"/>
        </w:rPr>
        <w:t xml:space="preserve">, </w:t>
      </w:r>
      <w:r>
        <w:rPr>
          <w:rFonts w:ascii="Consolas" w:hAnsi="Consolas"/>
          <w:color w:val="A020F0"/>
        </w:rPr>
        <w:t>'Size'</w:t>
      </w:r>
      <w:r>
        <w:rPr>
          <w:rFonts w:ascii="Consolas" w:hAnsi="Consolas"/>
          <w:color w:val="404040"/>
        </w:rPr>
        <w:t xml:space="preserve">, [1 numel(cellOfMaps)], </w:t>
      </w:r>
      <w:r>
        <w:rPr>
          <w:rFonts w:ascii="Consolas" w:hAnsi="Consolas"/>
          <w:color w:val="A020F0"/>
        </w:rPr>
        <w:t>'Border'</w:t>
      </w:r>
      <w:r>
        <w:rPr>
          <w:rFonts w:ascii="Consolas" w:hAnsi="Consolas"/>
          <w:color w:val="404040"/>
        </w:rPr>
        <w:t xml:space="preserve">, [5 5], </w:t>
      </w:r>
      <w:r>
        <w:rPr>
          <w:rFonts w:ascii="Consolas" w:hAnsi="Consolas"/>
          <w:color w:val="A020F0"/>
        </w:rPr>
        <w:t>'ThumbnailSize'</w:t>
      </w:r>
      <w:r>
        <w:rPr>
          <w:rFonts w:ascii="Consolas" w:hAnsi="Consolas"/>
          <w:color w:val="404040"/>
        </w:rPr>
        <w:t>, [300 NaN] )</w:t>
      </w:r>
    </w:p>
    <w:p w:rsidR="00A90337" w:rsidRDefault="00A90337" w:rsidP="00A90337">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'Map Layers - Stationary Obstacles, Road markings, and Parked Cars'</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combineMapLayers</w:t>
      </w:r>
      <w:r>
        <w:rPr>
          <w:rFonts w:ascii="Arial" w:hAnsi="Arial" w:cs="Arial"/>
          <w:color w:val="404040"/>
          <w:sz w:val="20"/>
          <w:szCs w:val="20"/>
        </w:rPr>
        <w:t>将地图</w:t>
      </w:r>
      <w:proofErr w:type="gramStart"/>
      <w:r>
        <w:rPr>
          <w:rFonts w:ascii="Arial" w:hAnsi="Arial" w:cs="Arial"/>
          <w:color w:val="404040"/>
          <w:sz w:val="20"/>
          <w:szCs w:val="20"/>
        </w:rPr>
        <w:t>图</w:t>
      </w:r>
      <w:proofErr w:type="gramEnd"/>
      <w:r>
        <w:rPr>
          <w:rFonts w:ascii="Arial" w:hAnsi="Arial" w:cs="Arial"/>
          <w:color w:val="404040"/>
          <w:sz w:val="20"/>
          <w:szCs w:val="20"/>
        </w:rPr>
        <w:t>层合并为单个代价地图</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costmap = combineMapLayers(mapLayers)</w:t>
      </w:r>
    </w:p>
    <w:p w:rsidR="00A90337" w:rsidRDefault="00A90337" w:rsidP="00A90337">
      <w:pPr>
        <w:pStyle w:val="HTML"/>
        <w:rPr>
          <w:rFonts w:ascii="Consolas" w:hAnsi="Consolas"/>
          <w:color w:val="404040"/>
        </w:rPr>
      </w:pPr>
      <w:r>
        <w:rPr>
          <w:rFonts w:ascii="Consolas" w:hAnsi="Consolas"/>
          <w:color w:val="228B22"/>
        </w:rPr>
        <w:t>%combineMapLayers</w:t>
      </w:r>
    </w:p>
    <w:p w:rsidR="00A90337" w:rsidRDefault="00A90337" w:rsidP="00A90337">
      <w:pPr>
        <w:pStyle w:val="HTML"/>
        <w:rPr>
          <w:rFonts w:ascii="Consolas" w:hAnsi="Consolas"/>
          <w:color w:val="404040"/>
        </w:rPr>
      </w:pPr>
      <w:r>
        <w:rPr>
          <w:rFonts w:ascii="Consolas" w:hAnsi="Consolas"/>
          <w:color w:val="228B22"/>
        </w:rPr>
        <w:t>%   Combine map layers struct into a single vehicleCostmap.</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combinedMap = mapLayers.StationaryObstacles + mapLayers.RoadMarkings +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mapLayers.ParkedCars;</w:t>
      </w:r>
    </w:p>
    <w:p w:rsidR="00A90337" w:rsidRDefault="00A90337" w:rsidP="00A90337">
      <w:pPr>
        <w:pStyle w:val="HTML"/>
        <w:rPr>
          <w:rFonts w:ascii="Consolas" w:hAnsi="Consolas"/>
          <w:color w:val="404040"/>
        </w:rPr>
      </w:pPr>
      <w:r>
        <w:rPr>
          <w:rFonts w:ascii="Consolas" w:hAnsi="Consolas"/>
          <w:color w:val="404040"/>
        </w:rPr>
        <w:t>combinedMap = im2single(combinedMap);</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res = 0.5; </w:t>
      </w:r>
      <w:r>
        <w:rPr>
          <w:rFonts w:ascii="Consolas" w:hAnsi="Consolas"/>
          <w:color w:val="228B22"/>
        </w:rPr>
        <w:t>% meters</w:t>
      </w:r>
    </w:p>
    <w:p w:rsidR="00A90337" w:rsidRDefault="00A90337" w:rsidP="00A90337">
      <w:pPr>
        <w:pStyle w:val="HTML"/>
        <w:rPr>
          <w:rFonts w:ascii="Consolas" w:hAnsi="Consolas"/>
          <w:color w:val="404040"/>
        </w:rPr>
      </w:pPr>
      <w:r>
        <w:rPr>
          <w:rFonts w:ascii="Consolas" w:hAnsi="Consolas"/>
          <w:color w:val="404040"/>
        </w:rPr>
        <w:lastRenderedPageBreak/>
        <w:t xml:space="preserve">costmap = </w:t>
      </w:r>
      <w:proofErr w:type="gramStart"/>
      <w:r>
        <w:rPr>
          <w:rFonts w:ascii="Consolas" w:hAnsi="Consolas"/>
          <w:color w:val="404040"/>
        </w:rPr>
        <w:t>vehicleCostmap(</w:t>
      </w:r>
      <w:proofErr w:type="gramEnd"/>
      <w:r>
        <w:rPr>
          <w:rFonts w:ascii="Consolas" w:hAnsi="Consolas"/>
          <w:color w:val="404040"/>
        </w:rPr>
        <w:t xml:space="preserve">combinedMap, </w:t>
      </w:r>
      <w:r>
        <w:rPr>
          <w:rFonts w:ascii="Consolas" w:hAnsi="Consolas"/>
          <w:color w:val="A020F0"/>
        </w:rPr>
        <w:t>'CellSize'</w:t>
      </w:r>
      <w:r>
        <w:rPr>
          <w:rFonts w:ascii="Consolas" w:hAnsi="Consolas"/>
          <w:color w:val="404040"/>
        </w:rPr>
        <w:t>, res);</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configurePlanner</w:t>
      </w:r>
      <w:r>
        <w:rPr>
          <w:rFonts w:ascii="Arial" w:hAnsi="Arial" w:cs="Arial"/>
          <w:color w:val="404040"/>
          <w:sz w:val="20"/>
          <w:szCs w:val="20"/>
        </w:rPr>
        <w:t>使用指定设置配置路径规划器</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w:t>
      </w:r>
      <w:proofErr w:type="gramStart"/>
      <w:r>
        <w:rPr>
          <w:rFonts w:ascii="Consolas" w:hAnsi="Consolas"/>
          <w:color w:val="404040"/>
        </w:rPr>
        <w:t>configurePlanner(</w:t>
      </w:r>
      <w:proofErr w:type="gramEnd"/>
      <w:r>
        <w:rPr>
          <w:rFonts w:ascii="Consolas" w:hAnsi="Consolas"/>
          <w:color w:val="404040"/>
        </w:rPr>
        <w:t>pathPlanner, config)</w:t>
      </w:r>
    </w:p>
    <w:p w:rsidR="00A90337" w:rsidRDefault="00A90337" w:rsidP="00A90337">
      <w:pPr>
        <w:pStyle w:val="HTML"/>
        <w:rPr>
          <w:rFonts w:ascii="Consolas" w:hAnsi="Consolas"/>
          <w:color w:val="404040"/>
        </w:rPr>
      </w:pPr>
      <w:r>
        <w:rPr>
          <w:rFonts w:ascii="Consolas" w:hAnsi="Consolas"/>
          <w:color w:val="228B22"/>
        </w:rPr>
        <w:t>%configurePlanner</w:t>
      </w:r>
    </w:p>
    <w:p w:rsidR="00A90337" w:rsidRDefault="00A90337" w:rsidP="00A90337">
      <w:pPr>
        <w:pStyle w:val="HTML"/>
        <w:rPr>
          <w:rFonts w:ascii="Consolas" w:hAnsi="Consolas"/>
          <w:color w:val="404040"/>
        </w:rPr>
      </w:pPr>
      <w:r>
        <w:rPr>
          <w:rFonts w:ascii="Consolas" w:hAnsi="Consolas"/>
          <w:color w:val="228B22"/>
        </w:rPr>
        <w:t>% Configure the path planner object, pathPlanner, with settings specified</w:t>
      </w:r>
    </w:p>
    <w:p w:rsidR="00A90337" w:rsidRDefault="00A90337" w:rsidP="00A90337">
      <w:pPr>
        <w:pStyle w:val="HTML"/>
        <w:rPr>
          <w:rFonts w:ascii="Consolas" w:hAnsi="Consolas"/>
          <w:color w:val="404040"/>
        </w:rPr>
      </w:pPr>
      <w:r>
        <w:rPr>
          <w:rFonts w:ascii="Consolas" w:hAnsi="Consolas"/>
          <w:color w:val="228B22"/>
        </w:rPr>
        <w:t>% in struct config.</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fieldNames = fields(config);</w:t>
      </w: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n = </w:t>
      </w:r>
      <w:proofErr w:type="gramStart"/>
      <w:r>
        <w:rPr>
          <w:rFonts w:ascii="Consolas" w:hAnsi="Consolas"/>
          <w:color w:val="404040"/>
        </w:rPr>
        <w:t>1 :</w:t>
      </w:r>
      <w:proofErr w:type="gramEnd"/>
      <w:r>
        <w:rPr>
          <w:rFonts w:ascii="Consolas" w:hAnsi="Consolas"/>
          <w:color w:val="404040"/>
        </w:rPr>
        <w:t xml:space="preserve"> numel(fieldNames)</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pathPlanner.(</w:t>
      </w:r>
      <w:proofErr w:type="gramEnd"/>
      <w:r>
        <w:rPr>
          <w:rFonts w:ascii="Consolas" w:hAnsi="Consolas"/>
          <w:color w:val="404040"/>
        </w:rPr>
        <w:t>fieldNames{n}) = config.(fieldNames{n});</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configureSpeedProfileGenerator</w:t>
      </w:r>
      <w:r>
        <w:rPr>
          <w:rFonts w:ascii="Arial" w:hAnsi="Arial" w:cs="Arial"/>
          <w:color w:val="404040"/>
          <w:sz w:val="20"/>
          <w:szCs w:val="20"/>
        </w:rPr>
        <w:t>使用指定的设置配置速度配置文件生成器</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w:t>
      </w:r>
      <w:proofErr w:type="gramStart"/>
      <w:r>
        <w:rPr>
          <w:rFonts w:ascii="Consolas" w:hAnsi="Consolas"/>
          <w:color w:val="404040"/>
        </w:rPr>
        <w:t>configureSpeedProfileGenerator(</w:t>
      </w:r>
      <w:proofErr w:type="gramEnd"/>
      <w:r>
        <w:rPr>
          <w:rFonts w:ascii="Consolas" w:hAnsi="Consolas"/>
          <w:color w:val="404040"/>
        </w:rPr>
        <w:t>speedProfiler, config)</w:t>
      </w:r>
    </w:p>
    <w:p w:rsidR="00A90337" w:rsidRDefault="00A90337" w:rsidP="00A90337">
      <w:pPr>
        <w:pStyle w:val="HTML"/>
        <w:rPr>
          <w:rFonts w:ascii="Consolas" w:hAnsi="Consolas"/>
          <w:color w:val="404040"/>
        </w:rPr>
      </w:pPr>
      <w:r>
        <w:rPr>
          <w:rFonts w:ascii="Consolas" w:hAnsi="Consolas"/>
          <w:color w:val="228B22"/>
        </w:rPr>
        <w:t>%configureSpeedProfileGenerator</w:t>
      </w:r>
    </w:p>
    <w:p w:rsidR="00A90337" w:rsidRDefault="00A90337" w:rsidP="00A90337">
      <w:pPr>
        <w:pStyle w:val="HTML"/>
        <w:rPr>
          <w:rFonts w:ascii="Consolas" w:hAnsi="Consolas"/>
          <w:color w:val="404040"/>
        </w:rPr>
      </w:pPr>
      <w:r>
        <w:rPr>
          <w:rFonts w:ascii="Consolas" w:hAnsi="Consolas"/>
          <w:color w:val="228B22"/>
        </w:rPr>
        <w:t>% Configure speed profiler, speedProfiler, with settings specified in</w:t>
      </w:r>
    </w:p>
    <w:p w:rsidR="00A90337" w:rsidRDefault="00A90337" w:rsidP="00A90337">
      <w:pPr>
        <w:pStyle w:val="HTML"/>
        <w:rPr>
          <w:rFonts w:ascii="Consolas" w:hAnsi="Consolas"/>
          <w:color w:val="404040"/>
        </w:rPr>
      </w:pPr>
      <w:r>
        <w:rPr>
          <w:rFonts w:ascii="Consolas" w:hAnsi="Consolas"/>
          <w:color w:val="228B22"/>
        </w:rPr>
        <w:t>% struct config.</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fieldNames = fields(config);</w:t>
      </w: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n = </w:t>
      </w:r>
      <w:proofErr w:type="gramStart"/>
      <w:r>
        <w:rPr>
          <w:rFonts w:ascii="Consolas" w:hAnsi="Consolas"/>
          <w:color w:val="404040"/>
        </w:rPr>
        <w:t>1 :</w:t>
      </w:r>
      <w:proofErr w:type="gramEnd"/>
      <w:r>
        <w:rPr>
          <w:rFonts w:ascii="Consolas" w:hAnsi="Consolas"/>
          <w:color w:val="404040"/>
        </w:rPr>
        <w:t xml:space="preserve"> numel(fieldNames)</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speedProfiler.(</w:t>
      </w:r>
      <w:proofErr w:type="gramEnd"/>
      <w:r>
        <w:rPr>
          <w:rFonts w:ascii="Consolas" w:hAnsi="Consolas"/>
          <w:color w:val="404040"/>
        </w:rPr>
        <w:t>fieldNames{n}) = config.(fieldNames{n});</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plotSpeedProfile</w:t>
      </w:r>
      <w:r>
        <w:rPr>
          <w:rFonts w:ascii="Arial" w:hAnsi="Arial" w:cs="Arial"/>
          <w:color w:val="404040"/>
          <w:sz w:val="20"/>
          <w:szCs w:val="20"/>
        </w:rPr>
        <w:t>打印速度配置文件</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w:t>
      </w:r>
      <w:proofErr w:type="gramStart"/>
      <w:r>
        <w:rPr>
          <w:rFonts w:ascii="Consolas" w:hAnsi="Consolas"/>
          <w:color w:val="404040"/>
        </w:rPr>
        <w:t>plotSpeedProfile(</w:t>
      </w:r>
      <w:proofErr w:type="gramEnd"/>
      <w:r>
        <w:rPr>
          <w:rFonts w:ascii="Consolas" w:hAnsi="Consolas"/>
          <w:color w:val="404040"/>
        </w:rPr>
        <w:t>refPathLengths, refSpeeds, maxSpeed)</w:t>
      </w:r>
    </w:p>
    <w:p w:rsidR="00A90337" w:rsidRDefault="00A90337" w:rsidP="00A90337">
      <w:pPr>
        <w:pStyle w:val="HTML"/>
        <w:rPr>
          <w:rFonts w:ascii="Consolas" w:hAnsi="Consolas"/>
          <w:color w:val="404040"/>
        </w:rPr>
      </w:pPr>
      <w:r>
        <w:rPr>
          <w:rFonts w:ascii="Consolas" w:hAnsi="Consolas"/>
          <w:color w:val="228B22"/>
        </w:rPr>
        <w:t>%plotSpeedProfile</w:t>
      </w:r>
    </w:p>
    <w:p w:rsidR="00A90337" w:rsidRDefault="00A90337" w:rsidP="00A90337">
      <w:pPr>
        <w:pStyle w:val="HTML"/>
        <w:rPr>
          <w:rFonts w:ascii="Consolas" w:hAnsi="Consolas"/>
          <w:color w:val="404040"/>
        </w:rPr>
      </w:pPr>
      <w:r>
        <w:rPr>
          <w:rFonts w:ascii="Consolas" w:hAnsi="Consolas"/>
          <w:color w:val="228B22"/>
        </w:rPr>
        <w:t>% Plot the generated speed profile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reference speeds along length of the path</w:t>
      </w:r>
    </w:p>
    <w:p w:rsidR="00A90337" w:rsidRDefault="00A90337" w:rsidP="00A90337">
      <w:pPr>
        <w:pStyle w:val="HTML"/>
        <w:rPr>
          <w:rFonts w:ascii="Consolas" w:hAnsi="Consolas"/>
          <w:color w:val="404040"/>
        </w:rPr>
      </w:pPr>
      <w:proofErr w:type="gramStart"/>
      <w:r>
        <w:rPr>
          <w:rFonts w:ascii="Consolas" w:hAnsi="Consolas"/>
          <w:color w:val="404040"/>
        </w:rPr>
        <w:t>plot(</w:t>
      </w:r>
      <w:proofErr w:type="gramEnd"/>
      <w:r>
        <w:rPr>
          <w:rFonts w:ascii="Consolas" w:hAnsi="Consolas"/>
          <w:color w:val="404040"/>
        </w:rPr>
        <w:t xml:space="preserve">refPathLengths, refSpeeds, </w:t>
      </w:r>
      <w:r>
        <w:rPr>
          <w:rFonts w:ascii="Consolas" w:hAnsi="Consolas"/>
          <w:color w:val="A020F0"/>
        </w:rPr>
        <w:t>'LineWidth'</w:t>
      </w:r>
      <w:r>
        <w:rPr>
          <w:rFonts w:ascii="Consolas" w:hAnsi="Consolas"/>
          <w:color w:val="404040"/>
        </w:rPr>
        <w:t>, 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a line to display maximum speed</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r>
        <w:rPr>
          <w:rFonts w:ascii="Consolas" w:hAnsi="Consolas"/>
          <w:color w:val="404040"/>
        </w:rPr>
        <w:t>line([</w:t>
      </w:r>
      <w:proofErr w:type="gramStart"/>
      <w:r>
        <w:rPr>
          <w:rFonts w:ascii="Consolas" w:hAnsi="Consolas"/>
          <w:color w:val="404040"/>
        </w:rPr>
        <w:t>0;refPathLengths</w:t>
      </w:r>
      <w:proofErr w:type="gramEnd"/>
      <w:r>
        <w:rPr>
          <w:rFonts w:ascii="Consolas" w:hAnsi="Consolas"/>
          <w:color w:val="404040"/>
        </w:rPr>
        <w:t xml:space="preserve">(end)], [maxSpeed;maxSpeed], </w:t>
      </w:r>
      <w:r>
        <w:rPr>
          <w:rFonts w:ascii="Consolas" w:hAnsi="Consolas"/>
          <w:color w:val="A020F0"/>
        </w:rPr>
        <w:t>'Color'</w:t>
      </w:r>
      <w:r>
        <w:rPr>
          <w:rFonts w:ascii="Consolas" w:hAnsi="Consolas"/>
          <w:color w:val="404040"/>
        </w:rPr>
        <w:t xml:space="preserve">, </w:t>
      </w:r>
      <w:r>
        <w:rPr>
          <w:rFonts w:ascii="Consolas" w:hAnsi="Consolas"/>
          <w:color w:val="A020F0"/>
        </w:rPr>
        <w:t>'r'</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off</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axes limits</w:t>
      </w:r>
    </w:p>
    <w:p w:rsidR="00A90337" w:rsidRDefault="00A90337" w:rsidP="00A90337">
      <w:pPr>
        <w:pStyle w:val="HTML"/>
        <w:rPr>
          <w:rFonts w:ascii="Consolas" w:hAnsi="Consolas"/>
          <w:color w:val="404040"/>
        </w:rPr>
      </w:pPr>
      <w:r>
        <w:rPr>
          <w:rFonts w:ascii="Consolas" w:hAnsi="Consolas"/>
          <w:color w:val="404040"/>
        </w:rPr>
        <w:t>buffer = 2;</w:t>
      </w:r>
    </w:p>
    <w:p w:rsidR="00A90337" w:rsidRDefault="00A90337" w:rsidP="00A90337">
      <w:pPr>
        <w:pStyle w:val="HTML"/>
        <w:rPr>
          <w:rFonts w:ascii="Consolas" w:hAnsi="Consolas"/>
          <w:color w:val="404040"/>
        </w:rPr>
      </w:pPr>
      <w:proofErr w:type="gramStart"/>
      <w:r>
        <w:rPr>
          <w:rFonts w:ascii="Consolas" w:hAnsi="Consolas"/>
          <w:color w:val="404040"/>
        </w:rPr>
        <w:t>xlim(</w:t>
      </w:r>
      <w:proofErr w:type="gramEnd"/>
      <w:r>
        <w:rPr>
          <w:rFonts w:ascii="Consolas" w:hAnsi="Consolas"/>
          <w:color w:val="404040"/>
        </w:rPr>
        <w:t>[0 refPathLengths(end)]);</w:t>
      </w:r>
    </w:p>
    <w:p w:rsidR="00A90337" w:rsidRDefault="00A90337" w:rsidP="00A90337">
      <w:pPr>
        <w:pStyle w:val="HTML"/>
        <w:rPr>
          <w:rFonts w:ascii="Consolas" w:hAnsi="Consolas"/>
          <w:color w:val="404040"/>
        </w:rPr>
      </w:pPr>
      <w:proofErr w:type="gramStart"/>
      <w:r>
        <w:rPr>
          <w:rFonts w:ascii="Consolas" w:hAnsi="Consolas"/>
          <w:color w:val="404040"/>
        </w:rPr>
        <w:t>ylim(</w:t>
      </w:r>
      <w:proofErr w:type="gramEnd"/>
      <w:r>
        <w:rPr>
          <w:rFonts w:ascii="Consolas" w:hAnsi="Consolas"/>
          <w:color w:val="404040"/>
        </w:rPr>
        <w:t>[0 maxSpeed + buffer])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Add labels</w:t>
      </w:r>
    </w:p>
    <w:p w:rsidR="00A90337" w:rsidRDefault="00A90337" w:rsidP="00A90337">
      <w:pPr>
        <w:pStyle w:val="HTML"/>
        <w:rPr>
          <w:rFonts w:ascii="Consolas" w:hAnsi="Consolas"/>
          <w:color w:val="404040"/>
        </w:rPr>
      </w:pPr>
      <w:proofErr w:type="gramStart"/>
      <w:r>
        <w:rPr>
          <w:rFonts w:ascii="Consolas" w:hAnsi="Consolas"/>
          <w:color w:val="404040"/>
        </w:rPr>
        <w:t>xlabel(</w:t>
      </w:r>
      <w:proofErr w:type="gramEnd"/>
      <w:r>
        <w:rPr>
          <w:rFonts w:ascii="Consolas" w:hAnsi="Consolas"/>
          <w:color w:val="A020F0"/>
        </w:rPr>
        <w:t>'Path Length (m)'</w:t>
      </w:r>
      <w:r>
        <w:rPr>
          <w:rFonts w:ascii="Consolas" w:hAnsi="Consolas"/>
          <w:color w:val="404040"/>
        </w:rPr>
        <w:t>);</w:t>
      </w:r>
    </w:p>
    <w:p w:rsidR="00A90337" w:rsidRDefault="00A90337" w:rsidP="00A90337">
      <w:pPr>
        <w:pStyle w:val="HTML"/>
        <w:rPr>
          <w:rFonts w:ascii="Consolas" w:hAnsi="Consolas"/>
          <w:color w:val="404040"/>
        </w:rPr>
      </w:pPr>
      <w:proofErr w:type="gramStart"/>
      <w:r>
        <w:rPr>
          <w:rFonts w:ascii="Consolas" w:hAnsi="Consolas"/>
          <w:color w:val="404040"/>
        </w:rPr>
        <w:t>ylabel(</w:t>
      </w:r>
      <w:proofErr w:type="gramEnd"/>
      <w:r>
        <w:rPr>
          <w:rFonts w:ascii="Consolas" w:hAnsi="Consolas"/>
          <w:color w:val="A020F0"/>
        </w:rPr>
        <w:t>'Speed (m/s)'</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Add legend and title</w:t>
      </w:r>
    </w:p>
    <w:p w:rsidR="00A90337" w:rsidRDefault="00A90337" w:rsidP="00A90337">
      <w:pPr>
        <w:pStyle w:val="HTML"/>
        <w:rPr>
          <w:rFonts w:ascii="Consolas" w:hAnsi="Consolas"/>
          <w:color w:val="404040"/>
        </w:rPr>
      </w:pPr>
      <w:proofErr w:type="gramStart"/>
      <w:r>
        <w:rPr>
          <w:rFonts w:ascii="Consolas" w:hAnsi="Consolas"/>
          <w:color w:val="404040"/>
        </w:rPr>
        <w:t>legend(</w:t>
      </w:r>
      <w:proofErr w:type="gramEnd"/>
      <w:r>
        <w:rPr>
          <w:rFonts w:ascii="Consolas" w:hAnsi="Consolas"/>
          <w:color w:val="A020F0"/>
        </w:rPr>
        <w:t>'Speed Profile'</w:t>
      </w:r>
      <w:r>
        <w:rPr>
          <w:rFonts w:ascii="Consolas" w:hAnsi="Consolas"/>
          <w:color w:val="404040"/>
        </w:rPr>
        <w:t xml:space="preserve">, </w:t>
      </w:r>
      <w:r>
        <w:rPr>
          <w:rFonts w:ascii="Consolas" w:hAnsi="Consolas"/>
          <w:color w:val="A020F0"/>
        </w:rPr>
        <w:t>'Max Speed'</w:t>
      </w:r>
      <w:r>
        <w:rPr>
          <w:rFonts w:ascii="Consolas" w:hAnsi="Consolas"/>
          <w:color w:val="404040"/>
        </w:rPr>
        <w:t>)</w:t>
      </w:r>
    </w:p>
    <w:p w:rsidR="00A90337" w:rsidRDefault="00A90337" w:rsidP="00A90337">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'Generated speed profile'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plotParkingManeuver</w:t>
      </w:r>
      <w:r>
        <w:rPr>
          <w:rFonts w:ascii="Arial" w:hAnsi="Arial" w:cs="Arial"/>
          <w:color w:val="404040"/>
          <w:sz w:val="20"/>
          <w:szCs w:val="20"/>
        </w:rPr>
        <w:t>在代价地图上显示所生成的停车机动</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w:t>
      </w:r>
      <w:proofErr w:type="gramStart"/>
      <w:r>
        <w:rPr>
          <w:rFonts w:ascii="Consolas" w:hAnsi="Consolas"/>
          <w:color w:val="404040"/>
        </w:rPr>
        <w:t>plotParkingManeuver(</w:t>
      </w:r>
      <w:proofErr w:type="gramEnd"/>
      <w:r>
        <w:rPr>
          <w:rFonts w:ascii="Consolas" w:hAnsi="Consolas"/>
          <w:color w:val="404040"/>
        </w:rPr>
        <w:t>costmap, refPath, currentPose, parkPose)</w:t>
      </w:r>
    </w:p>
    <w:p w:rsidR="00A90337" w:rsidRDefault="00A90337" w:rsidP="00A90337">
      <w:pPr>
        <w:pStyle w:val="HTML"/>
        <w:rPr>
          <w:rFonts w:ascii="Consolas" w:hAnsi="Consolas"/>
          <w:color w:val="404040"/>
        </w:rPr>
      </w:pPr>
      <w:r>
        <w:rPr>
          <w:rFonts w:ascii="Consolas" w:hAnsi="Consolas"/>
          <w:color w:val="228B22"/>
        </w:rPr>
        <w:t>%plotParkingManeuver</w:t>
      </w:r>
    </w:p>
    <w:p w:rsidR="00A90337" w:rsidRDefault="00A90337" w:rsidP="00A90337">
      <w:pPr>
        <w:pStyle w:val="HTML"/>
        <w:rPr>
          <w:rFonts w:ascii="Consolas" w:hAnsi="Consolas"/>
          <w:color w:val="404040"/>
        </w:rPr>
      </w:pPr>
      <w:r>
        <w:rPr>
          <w:rFonts w:ascii="Consolas" w:hAnsi="Consolas"/>
          <w:color w:val="228B22"/>
        </w:rPr>
        <w:t>% Plot the generated parking maneuver on a costmap.</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the costmap, without inflated areas</w:t>
      </w:r>
    </w:p>
    <w:p w:rsidR="00A90337" w:rsidRDefault="00A90337" w:rsidP="00A90337">
      <w:pPr>
        <w:pStyle w:val="HTML"/>
        <w:rPr>
          <w:rFonts w:ascii="Consolas" w:hAnsi="Consolas"/>
          <w:color w:val="404040"/>
        </w:rPr>
      </w:pPr>
      <w:proofErr w:type="gramStart"/>
      <w:r>
        <w:rPr>
          <w:rFonts w:ascii="Consolas" w:hAnsi="Consolas"/>
          <w:color w:val="404040"/>
        </w:rPr>
        <w:t>plot(</w:t>
      </w:r>
      <w:proofErr w:type="gramEnd"/>
      <w:r>
        <w:rPr>
          <w:rFonts w:ascii="Consolas" w:hAnsi="Consolas"/>
          <w:color w:val="404040"/>
        </w:rPr>
        <w:t xml:space="preserve">costmap, </w:t>
      </w:r>
      <w:r>
        <w:rPr>
          <w:rFonts w:ascii="Consolas" w:hAnsi="Consolas"/>
          <w:color w:val="A020F0"/>
        </w:rPr>
        <w:t>'Inflation'</w:t>
      </w:r>
      <w:r>
        <w:rPr>
          <w:rFonts w:ascii="Consolas" w:hAnsi="Consolas"/>
          <w:color w:val="404040"/>
        </w:rPr>
        <w:t xml:space="preserve">, </w:t>
      </w:r>
      <w:r>
        <w:rPr>
          <w:rFonts w:ascii="Consolas" w:hAnsi="Consolas"/>
          <w:color w:val="A020F0"/>
        </w:rPr>
        <w:t>'off'</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Plot reference parking maneuver on the costmap</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proofErr w:type="gramStart"/>
      <w:r>
        <w:rPr>
          <w:rFonts w:ascii="Consolas" w:hAnsi="Consolas"/>
          <w:color w:val="404040"/>
        </w:rPr>
        <w:t>plot(</w:t>
      </w:r>
      <w:proofErr w:type="gramEnd"/>
      <w:r>
        <w:rPr>
          <w:rFonts w:ascii="Consolas" w:hAnsi="Consolas"/>
          <w:color w:val="404040"/>
        </w:rPr>
        <w:t xml:space="preserve">refPath, </w:t>
      </w:r>
      <w:r>
        <w:rPr>
          <w:rFonts w:ascii="Consolas" w:hAnsi="Consolas"/>
          <w:color w:val="A020F0"/>
        </w:rPr>
        <w:t>'DisplayName'</w:t>
      </w:r>
      <w:r>
        <w:rPr>
          <w:rFonts w:ascii="Consolas" w:hAnsi="Consolas"/>
          <w:color w:val="404040"/>
        </w:rPr>
        <w:t xml:space="preserve">, </w:t>
      </w:r>
      <w:r>
        <w:rPr>
          <w:rFonts w:ascii="Consolas" w:hAnsi="Consolas"/>
          <w:color w:val="A020F0"/>
        </w:rPr>
        <w:t>'Parking Maneuver'</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'Parking Maneuver'</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Zoom into parking maneuver by setting axes limits</w:t>
      </w:r>
    </w:p>
    <w:p w:rsidR="00A90337" w:rsidRDefault="00A90337" w:rsidP="00A90337">
      <w:pPr>
        <w:pStyle w:val="HTML"/>
        <w:rPr>
          <w:rFonts w:ascii="Consolas" w:hAnsi="Consolas"/>
          <w:color w:val="404040"/>
        </w:rPr>
      </w:pPr>
      <w:r>
        <w:rPr>
          <w:rFonts w:ascii="Consolas" w:hAnsi="Consolas"/>
          <w:color w:val="404040"/>
        </w:rPr>
        <w:t>lo = min([</w:t>
      </w:r>
      <w:proofErr w:type="gramStart"/>
      <w:r>
        <w:rPr>
          <w:rFonts w:ascii="Consolas" w:hAnsi="Consolas"/>
          <w:color w:val="404040"/>
        </w:rPr>
        <w:t>currentPose(</w:t>
      </w:r>
      <w:proofErr w:type="gramEnd"/>
      <w:r>
        <w:rPr>
          <w:rFonts w:ascii="Consolas" w:hAnsi="Consolas"/>
          <w:color w:val="404040"/>
        </w:rPr>
        <w:t>1:2); parkPose(1:2)]);</w:t>
      </w:r>
    </w:p>
    <w:p w:rsidR="00A90337" w:rsidRDefault="00A90337" w:rsidP="00A90337">
      <w:pPr>
        <w:pStyle w:val="HTML"/>
        <w:rPr>
          <w:rFonts w:ascii="Consolas" w:hAnsi="Consolas"/>
          <w:color w:val="404040"/>
        </w:rPr>
      </w:pPr>
      <w:r>
        <w:rPr>
          <w:rFonts w:ascii="Consolas" w:hAnsi="Consolas"/>
          <w:color w:val="404040"/>
        </w:rPr>
        <w:t>hi = max([</w:t>
      </w:r>
      <w:proofErr w:type="gramStart"/>
      <w:r>
        <w:rPr>
          <w:rFonts w:ascii="Consolas" w:hAnsi="Consolas"/>
          <w:color w:val="404040"/>
        </w:rPr>
        <w:t>currentPose(</w:t>
      </w:r>
      <w:proofErr w:type="gramEnd"/>
      <w:r>
        <w:rPr>
          <w:rFonts w:ascii="Consolas" w:hAnsi="Consolas"/>
          <w:color w:val="404040"/>
        </w:rPr>
        <w:t>1:2); parkPose(1:2)]);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buffer = 5; </w:t>
      </w:r>
      <w:r>
        <w:rPr>
          <w:rFonts w:ascii="Consolas" w:hAnsi="Consolas"/>
          <w:color w:val="228B22"/>
        </w:rPr>
        <w:t>% meters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xlim([</w:t>
      </w:r>
      <w:proofErr w:type="gramStart"/>
      <w:r>
        <w:rPr>
          <w:rFonts w:ascii="Consolas" w:hAnsi="Consolas"/>
          <w:color w:val="404040"/>
        </w:rPr>
        <w:t>lo(</w:t>
      </w:r>
      <w:proofErr w:type="gramEnd"/>
      <w:r>
        <w:rPr>
          <w:rFonts w:ascii="Consolas" w:hAnsi="Consolas"/>
          <w:color w:val="404040"/>
        </w:rPr>
        <w:t>1)-buffer hi(1)+buffer])</w:t>
      </w:r>
    </w:p>
    <w:p w:rsidR="00A90337" w:rsidRDefault="00A90337" w:rsidP="00A90337">
      <w:pPr>
        <w:pStyle w:val="HTML"/>
        <w:rPr>
          <w:rFonts w:ascii="Consolas" w:hAnsi="Consolas"/>
          <w:color w:val="404040"/>
        </w:rPr>
      </w:pPr>
      <w:r>
        <w:rPr>
          <w:rFonts w:ascii="Consolas" w:hAnsi="Consolas"/>
          <w:color w:val="404040"/>
        </w:rPr>
        <w:t>ylim([</w:t>
      </w:r>
      <w:proofErr w:type="gramStart"/>
      <w:r>
        <w:rPr>
          <w:rFonts w:ascii="Consolas" w:hAnsi="Consolas"/>
          <w:color w:val="404040"/>
        </w:rPr>
        <w:t>lo(</w:t>
      </w:r>
      <w:proofErr w:type="gramEnd"/>
      <w:r>
        <w:rPr>
          <w:rFonts w:ascii="Consolas" w:hAnsi="Consolas"/>
          <w:color w:val="404040"/>
        </w:rPr>
        <w:t>2)-buffer hi(2)+buffer])</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A90337" w:rsidRDefault="00A90337" w:rsidP="00A903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车道保持辅助车道检测</w:t>
      </w:r>
    </w:p>
    <w:p w:rsidR="00A90337" w:rsidRDefault="00A90337" w:rsidP="00A90337">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A90337" w:rsidRDefault="00BD0362" w:rsidP="00A90337">
      <w:pPr>
        <w:widowControl/>
        <w:numPr>
          <w:ilvl w:val="0"/>
          <w:numId w:val="25"/>
        </w:numPr>
        <w:shd w:val="clear" w:color="auto" w:fill="FFFFFF"/>
        <w:spacing w:after="75"/>
        <w:ind w:left="0"/>
        <w:jc w:val="left"/>
        <w:rPr>
          <w:rFonts w:ascii="Arial" w:hAnsi="Arial" w:cs="Arial"/>
          <w:color w:val="404040"/>
          <w:sz w:val="20"/>
          <w:szCs w:val="20"/>
        </w:rPr>
      </w:pPr>
      <w:hyperlink r:id="rId143" w:history="1">
        <w:r w:rsidR="00A90337">
          <w:rPr>
            <w:rStyle w:val="a3"/>
            <w:rFonts w:ascii="Arial" w:hAnsi="Arial" w:cs="Arial"/>
            <w:color w:val="004B87"/>
            <w:sz w:val="20"/>
            <w:szCs w:val="20"/>
          </w:rPr>
          <w:t>自动驾驶系统工具箱</w:t>
        </w:r>
      </w:hyperlink>
    </w:p>
    <w:p w:rsidR="00A90337" w:rsidRDefault="00BD0362" w:rsidP="00A90337">
      <w:pPr>
        <w:widowControl/>
        <w:numPr>
          <w:ilvl w:val="0"/>
          <w:numId w:val="25"/>
        </w:numPr>
        <w:shd w:val="clear" w:color="auto" w:fill="FFFFFF"/>
        <w:spacing w:after="75"/>
        <w:ind w:left="0"/>
        <w:jc w:val="left"/>
        <w:rPr>
          <w:rFonts w:ascii="Arial" w:hAnsi="Arial" w:cs="Arial"/>
          <w:color w:val="404040"/>
          <w:sz w:val="20"/>
          <w:szCs w:val="20"/>
        </w:rPr>
      </w:pPr>
      <w:hyperlink r:id="rId144" w:history="1">
        <w:r w:rsidR="00A90337">
          <w:rPr>
            <w:rStyle w:val="a3"/>
            <w:rFonts w:ascii="Arial" w:hAnsi="Arial" w:cs="Arial"/>
            <w:color w:val="004B87"/>
            <w:sz w:val="20"/>
            <w:szCs w:val="20"/>
          </w:rPr>
          <w:t>嵌入式编码器</w:t>
        </w:r>
      </w:hyperlink>
    </w:p>
    <w:p w:rsidR="00A90337" w:rsidRDefault="00BD0362" w:rsidP="00A90337">
      <w:pPr>
        <w:widowControl/>
        <w:numPr>
          <w:ilvl w:val="0"/>
          <w:numId w:val="25"/>
        </w:numPr>
        <w:shd w:val="clear" w:color="auto" w:fill="FFFFFF"/>
        <w:spacing w:after="75"/>
        <w:ind w:left="0"/>
        <w:jc w:val="left"/>
        <w:rPr>
          <w:rFonts w:ascii="Arial" w:hAnsi="Arial" w:cs="Arial"/>
          <w:color w:val="404040"/>
          <w:sz w:val="20"/>
          <w:szCs w:val="20"/>
        </w:rPr>
      </w:pPr>
      <w:hyperlink r:id="rId145" w:history="1">
        <w:r w:rsidR="00A90337">
          <w:rPr>
            <w:rStyle w:val="a3"/>
            <w:rFonts w:ascii="Arial" w:hAnsi="Arial" w:cs="Arial"/>
            <w:color w:val="004B87"/>
            <w:sz w:val="20"/>
            <w:szCs w:val="20"/>
          </w:rPr>
          <w:t>模型预测控制工具箱</w:t>
        </w:r>
      </w:hyperlink>
    </w:p>
    <w:p w:rsidR="00A90337" w:rsidRDefault="00BD0362" w:rsidP="00A90337">
      <w:pPr>
        <w:widowControl/>
        <w:numPr>
          <w:ilvl w:val="0"/>
          <w:numId w:val="25"/>
        </w:numPr>
        <w:shd w:val="clear" w:color="auto" w:fill="FFFFFF"/>
        <w:spacing w:after="75"/>
        <w:ind w:left="0"/>
        <w:jc w:val="left"/>
        <w:rPr>
          <w:rFonts w:ascii="Arial" w:hAnsi="Arial" w:cs="Arial"/>
          <w:color w:val="404040"/>
          <w:sz w:val="20"/>
          <w:szCs w:val="20"/>
        </w:rPr>
      </w:pPr>
      <w:hyperlink r:id="rId146" w:history="1">
        <w:r w:rsidR="00A90337">
          <w:rPr>
            <w:rStyle w:val="a3"/>
            <w:rFonts w:ascii="Arial" w:hAnsi="Arial" w:cs="Arial"/>
            <w:color w:val="004B87"/>
            <w:sz w:val="20"/>
            <w:szCs w:val="20"/>
          </w:rPr>
          <w:t>仿真控制设计</w:t>
        </w:r>
      </w:hyperlink>
    </w:p>
    <w:p w:rsidR="00A90337" w:rsidRDefault="00BD0362" w:rsidP="00A90337">
      <w:pPr>
        <w:widowControl/>
        <w:numPr>
          <w:ilvl w:val="0"/>
          <w:numId w:val="25"/>
        </w:numPr>
        <w:shd w:val="clear" w:color="auto" w:fill="FFFFFF"/>
        <w:spacing w:after="75"/>
        <w:ind w:left="0"/>
        <w:jc w:val="left"/>
        <w:rPr>
          <w:rFonts w:ascii="Arial" w:hAnsi="Arial" w:cs="Arial"/>
          <w:color w:val="404040"/>
          <w:sz w:val="20"/>
          <w:szCs w:val="20"/>
        </w:rPr>
      </w:pPr>
      <w:hyperlink r:id="rId147" w:history="1">
        <w:r w:rsidR="00A90337">
          <w:rPr>
            <w:rStyle w:val="a3"/>
            <w:rFonts w:ascii="Arial" w:hAnsi="Arial" w:cs="Arial"/>
            <w:color w:val="004B87"/>
            <w:sz w:val="20"/>
            <w:szCs w:val="20"/>
          </w:rPr>
          <w:t>Simulink</w:t>
        </w:r>
      </w:hyperlink>
    </w:p>
    <w:p w:rsidR="00A90337" w:rsidRDefault="00BD0362" w:rsidP="00A90337">
      <w:pPr>
        <w:shd w:val="clear" w:color="auto" w:fill="FFFFFF"/>
        <w:rPr>
          <w:rFonts w:ascii="Arial" w:hAnsi="Arial" w:cs="Arial"/>
          <w:color w:val="404040"/>
          <w:sz w:val="20"/>
          <w:szCs w:val="20"/>
        </w:rPr>
      </w:pPr>
      <w:hyperlink r:id="rId148" w:history="1"/>
    </w:p>
    <w:p w:rsidR="00A90337" w:rsidRDefault="00A90337" w:rsidP="00A903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此示例演示如何模拟和生成汽车车道保持辅助</w:t>
      </w:r>
      <w:r>
        <w:rPr>
          <w:rFonts w:ascii="Arial" w:hAnsi="Arial" w:cs="Arial"/>
          <w:color w:val="404040"/>
          <w:sz w:val="20"/>
          <w:szCs w:val="20"/>
        </w:rPr>
        <w:t xml:space="preserve"> (LKA) </w:t>
      </w:r>
      <w:r>
        <w:rPr>
          <w:rFonts w:ascii="Arial" w:hAnsi="Arial" w:cs="Arial"/>
          <w:color w:val="404040"/>
          <w:sz w:val="20"/>
          <w:szCs w:val="20"/>
        </w:rPr>
        <w:t>控制器的代码。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您将</w:t>
      </w:r>
      <w:r>
        <w:rPr>
          <w:rFonts w:ascii="Arial" w:hAnsi="Arial" w:cs="Arial"/>
          <w:color w:val="404040"/>
          <w:sz w:val="20"/>
          <w:szCs w:val="20"/>
        </w:rPr>
        <w:t>:</w:t>
      </w:r>
    </w:p>
    <w:p w:rsidR="00A90337" w:rsidRDefault="00A90337" w:rsidP="00A90337">
      <w:pPr>
        <w:pStyle w:val="a4"/>
        <w:numPr>
          <w:ilvl w:val="0"/>
          <w:numId w:val="26"/>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查看将车道检测和车道保持控制器的数据处理与模型预测控制</w:t>
      </w:r>
      <w:r>
        <w:rPr>
          <w:rFonts w:ascii="Arial" w:hAnsi="Arial" w:cs="Arial"/>
          <w:color w:val="404040"/>
          <w:sz w:val="20"/>
          <w:szCs w:val="20"/>
        </w:rPr>
        <w:t xml:space="preserve"> Toolbox™</w:t>
      </w:r>
      <w:r>
        <w:rPr>
          <w:rFonts w:ascii="Arial" w:hAnsi="Arial" w:cs="Arial"/>
          <w:color w:val="404040"/>
          <w:sz w:val="20"/>
          <w:szCs w:val="20"/>
        </w:rPr>
        <w:t>相结合的控制算法。</w:t>
      </w:r>
    </w:p>
    <w:p w:rsidR="00A90337" w:rsidRDefault="00A90337" w:rsidP="00A90337">
      <w:pPr>
        <w:pStyle w:val="a4"/>
        <w:numPr>
          <w:ilvl w:val="0"/>
          <w:numId w:val="26"/>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使用自动驱动系统</w:t>
      </w:r>
      <w:r>
        <w:rPr>
          <w:rFonts w:ascii="Arial" w:hAnsi="Arial" w:cs="Arial"/>
          <w:color w:val="404040"/>
          <w:sz w:val="20"/>
          <w:szCs w:val="20"/>
        </w:rPr>
        <w:t xml:space="preserve"> Toolbox™</w:t>
      </w:r>
      <w:r>
        <w:rPr>
          <w:rFonts w:ascii="Arial" w:hAnsi="Arial" w:cs="Arial"/>
          <w:color w:val="404040"/>
          <w:sz w:val="20"/>
          <w:szCs w:val="20"/>
        </w:rPr>
        <w:t>生成的合成数据测试闭环</w:t>
      </w:r>
      <w:r>
        <w:rPr>
          <w:rFonts w:ascii="Arial" w:hAnsi="Arial" w:cs="Arial"/>
          <w:color w:val="404040"/>
          <w:sz w:val="20"/>
          <w:szCs w:val="20"/>
        </w:rPr>
        <w:t xml:space="preserve"> Simulink </w:t>
      </w:r>
      <w:r>
        <w:rPr>
          <w:rFonts w:ascii="Arial" w:hAnsi="Arial" w:cs="Arial"/>
          <w:color w:val="404040"/>
          <w:sz w:val="20"/>
          <w:szCs w:val="20"/>
        </w:rPr>
        <w:t>模型中的控制系统。</w:t>
      </w:r>
    </w:p>
    <w:p w:rsidR="00A90337" w:rsidRDefault="00A90337" w:rsidP="00A90337">
      <w:pPr>
        <w:pStyle w:val="a4"/>
        <w:numPr>
          <w:ilvl w:val="0"/>
          <w:numId w:val="26"/>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为软件在循环模拟中配置代码生成设置</w:t>
      </w:r>
      <w:r>
        <w:rPr>
          <w:rFonts w:ascii="Arial" w:hAnsi="Arial" w:cs="Arial"/>
          <w:color w:val="404040"/>
          <w:sz w:val="20"/>
          <w:szCs w:val="20"/>
        </w:rPr>
        <w:t xml:space="preserve">, </w:t>
      </w:r>
      <w:r>
        <w:rPr>
          <w:rFonts w:ascii="Arial" w:hAnsi="Arial" w:cs="Arial"/>
          <w:color w:val="404040"/>
          <w:sz w:val="20"/>
          <w:szCs w:val="20"/>
        </w:rPr>
        <w:t>并自动为控件算法生成代码。</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介绍</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车道保持辅助</w:t>
      </w:r>
      <w:r>
        <w:rPr>
          <w:rFonts w:ascii="Arial" w:hAnsi="Arial" w:cs="Arial"/>
          <w:color w:val="404040"/>
          <w:sz w:val="20"/>
          <w:szCs w:val="20"/>
        </w:rPr>
        <w:t xml:space="preserve"> (LKA) </w:t>
      </w:r>
      <w:r>
        <w:rPr>
          <w:rFonts w:ascii="Arial" w:hAnsi="Arial" w:cs="Arial"/>
          <w:color w:val="404040"/>
          <w:sz w:val="20"/>
          <w:szCs w:val="20"/>
        </w:rPr>
        <w:t>系统是一种控制系统</w:t>
      </w:r>
      <w:r>
        <w:rPr>
          <w:rFonts w:ascii="Arial" w:hAnsi="Arial" w:cs="Arial"/>
          <w:color w:val="404040"/>
          <w:sz w:val="20"/>
          <w:szCs w:val="20"/>
        </w:rPr>
        <w:t xml:space="preserve">, </w:t>
      </w:r>
      <w:r>
        <w:rPr>
          <w:rFonts w:ascii="Arial" w:hAnsi="Arial" w:cs="Arial"/>
          <w:color w:val="404040"/>
          <w:sz w:val="20"/>
          <w:szCs w:val="20"/>
        </w:rPr>
        <w:t>帮助驾驶员在高速公路的标记车道内保持安全行驶。</w:t>
      </w:r>
      <w:r>
        <w:rPr>
          <w:rFonts w:ascii="Arial" w:hAnsi="Arial" w:cs="Arial"/>
          <w:color w:val="404040"/>
          <w:sz w:val="20"/>
          <w:szCs w:val="20"/>
        </w:rPr>
        <w:t xml:space="preserve">LKA </w:t>
      </w:r>
      <w:r>
        <w:rPr>
          <w:rFonts w:ascii="Arial" w:hAnsi="Arial" w:cs="Arial"/>
          <w:color w:val="404040"/>
          <w:sz w:val="20"/>
          <w:szCs w:val="20"/>
        </w:rPr>
        <w:t>系统可检测车辆偏离车道的情况</w:t>
      </w:r>
      <w:r>
        <w:rPr>
          <w:rFonts w:ascii="Arial" w:hAnsi="Arial" w:cs="Arial"/>
          <w:color w:val="404040"/>
          <w:sz w:val="20"/>
          <w:szCs w:val="20"/>
        </w:rPr>
        <w:t xml:space="preserve">, </w:t>
      </w:r>
      <w:r>
        <w:rPr>
          <w:rFonts w:ascii="Arial" w:hAnsi="Arial" w:cs="Arial"/>
          <w:color w:val="404040"/>
          <w:sz w:val="20"/>
          <w:szCs w:val="20"/>
        </w:rPr>
        <w:t>并自动调整转向以恢复车道内的正常行驶</w:t>
      </w:r>
      <w:r>
        <w:rPr>
          <w:rFonts w:ascii="Arial" w:hAnsi="Arial" w:cs="Arial"/>
          <w:color w:val="404040"/>
          <w:sz w:val="20"/>
          <w:szCs w:val="20"/>
        </w:rPr>
        <w:t xml:space="preserve">, </w:t>
      </w:r>
      <w:r>
        <w:rPr>
          <w:rFonts w:ascii="Arial" w:hAnsi="Arial" w:cs="Arial"/>
          <w:color w:val="404040"/>
          <w:sz w:val="20"/>
          <w:szCs w:val="20"/>
        </w:rPr>
        <w:t>而无需驾驶员额外输入。在本例中</w:t>
      </w:r>
      <w:r>
        <w:rPr>
          <w:rFonts w:ascii="Arial" w:hAnsi="Arial" w:cs="Arial"/>
          <w:color w:val="404040"/>
          <w:sz w:val="20"/>
          <w:szCs w:val="20"/>
        </w:rPr>
        <w:t xml:space="preserve">, LKA </w:t>
      </w:r>
      <w:r>
        <w:rPr>
          <w:rFonts w:ascii="Arial" w:hAnsi="Arial" w:cs="Arial"/>
          <w:color w:val="404040"/>
          <w:sz w:val="20"/>
          <w:szCs w:val="20"/>
        </w:rPr>
        <w:t>系统在驾驶员转向命令和车道保持控制器之间切换。这种方法足以为</w:t>
      </w:r>
      <w:r>
        <w:rPr>
          <w:rFonts w:ascii="Arial" w:hAnsi="Arial" w:cs="Arial"/>
          <w:color w:val="404040"/>
          <w:sz w:val="20"/>
          <w:szCs w:val="20"/>
        </w:rPr>
        <w:t xml:space="preserve"> LKA </w:t>
      </w:r>
      <w:r>
        <w:rPr>
          <w:rFonts w:ascii="Arial" w:hAnsi="Arial" w:cs="Arial"/>
          <w:color w:val="404040"/>
          <w:sz w:val="20"/>
          <w:szCs w:val="20"/>
        </w:rPr>
        <w:t>系统引入建模体系结构</w:t>
      </w:r>
      <w:r>
        <w:rPr>
          <w:rFonts w:ascii="Arial" w:hAnsi="Arial" w:cs="Arial"/>
          <w:color w:val="404040"/>
          <w:sz w:val="20"/>
          <w:szCs w:val="20"/>
        </w:rPr>
        <w:t xml:space="preserve">, </w:t>
      </w:r>
      <w:r>
        <w:rPr>
          <w:rFonts w:ascii="Arial" w:hAnsi="Arial" w:cs="Arial"/>
          <w:color w:val="404040"/>
          <w:sz w:val="20"/>
          <w:szCs w:val="20"/>
        </w:rPr>
        <w:t>但实际系统也会向方向盘提供触觉反馈</w:t>
      </w:r>
      <w:r>
        <w:rPr>
          <w:rFonts w:ascii="Arial" w:hAnsi="Arial" w:cs="Arial"/>
          <w:color w:val="404040"/>
          <w:sz w:val="20"/>
          <w:szCs w:val="20"/>
        </w:rPr>
        <w:t xml:space="preserve">, </w:t>
      </w:r>
      <w:r>
        <w:rPr>
          <w:rFonts w:ascii="Arial" w:hAnsi="Arial" w:cs="Arial"/>
          <w:color w:val="404040"/>
          <w:sz w:val="20"/>
          <w:szCs w:val="20"/>
        </w:rPr>
        <w:t>并通过施加足够的反向扭矩使驾驶员能够覆盖</w:t>
      </w:r>
      <w:r>
        <w:rPr>
          <w:rFonts w:ascii="Arial" w:hAnsi="Arial" w:cs="Arial"/>
          <w:color w:val="404040"/>
          <w:sz w:val="20"/>
          <w:szCs w:val="20"/>
        </w:rPr>
        <w:t xml:space="preserve"> LKA </w:t>
      </w:r>
      <w:r>
        <w:rPr>
          <w:rFonts w:ascii="Arial" w:hAnsi="Arial" w:cs="Arial"/>
          <w:color w:val="404040"/>
          <w:sz w:val="20"/>
          <w:szCs w:val="20"/>
        </w:rPr>
        <w:t>系统。</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为了使</w:t>
      </w:r>
      <w:r>
        <w:rPr>
          <w:rFonts w:ascii="Arial" w:hAnsi="Arial" w:cs="Arial"/>
          <w:color w:val="404040"/>
          <w:sz w:val="20"/>
          <w:szCs w:val="20"/>
        </w:rPr>
        <w:t xml:space="preserve"> LKA </w:t>
      </w:r>
      <w:r>
        <w:rPr>
          <w:rFonts w:ascii="Arial" w:hAnsi="Arial" w:cs="Arial"/>
          <w:color w:val="404040"/>
          <w:sz w:val="20"/>
          <w:szCs w:val="20"/>
        </w:rPr>
        <w:t>正常工作</w:t>
      </w:r>
      <w:r>
        <w:rPr>
          <w:rFonts w:ascii="Arial" w:hAnsi="Arial" w:cs="Arial"/>
          <w:color w:val="404040"/>
          <w:sz w:val="20"/>
          <w:szCs w:val="20"/>
        </w:rPr>
        <w:t xml:space="preserve">, ego </w:t>
      </w:r>
      <w:r>
        <w:rPr>
          <w:rFonts w:ascii="Arial" w:hAnsi="Arial" w:cs="Arial"/>
          <w:color w:val="404040"/>
          <w:sz w:val="20"/>
          <w:szCs w:val="20"/>
        </w:rPr>
        <w:t>车必须确定车道边界和车道在它前面的曲线。理想化的</w:t>
      </w:r>
      <w:r>
        <w:rPr>
          <w:rFonts w:ascii="Arial" w:hAnsi="Arial" w:cs="Arial"/>
          <w:color w:val="404040"/>
          <w:sz w:val="20"/>
          <w:szCs w:val="20"/>
        </w:rPr>
        <w:t xml:space="preserve"> LKA </w:t>
      </w:r>
      <w:r>
        <w:rPr>
          <w:rFonts w:ascii="Arial" w:hAnsi="Arial" w:cs="Arial"/>
          <w:color w:val="404040"/>
          <w:sz w:val="20"/>
          <w:szCs w:val="20"/>
        </w:rPr>
        <w:t>设计主要依赖于在车道中心线和</w:t>
      </w:r>
      <w:r>
        <w:rPr>
          <w:rFonts w:ascii="Arial" w:hAnsi="Arial" w:cs="Arial"/>
          <w:color w:val="404040"/>
          <w:sz w:val="20"/>
          <w:szCs w:val="20"/>
        </w:rPr>
        <w:t xml:space="preserve"> ego </w:t>
      </w:r>
      <w:r>
        <w:rPr>
          <w:rFonts w:ascii="Arial" w:hAnsi="Arial" w:cs="Arial"/>
          <w:color w:val="404040"/>
          <w:sz w:val="20"/>
          <w:szCs w:val="20"/>
        </w:rPr>
        <w:t>车之间的预览曲率、横向偏差和相对偏航角。以模型预测控制</w:t>
      </w:r>
      <w:r>
        <w:rPr>
          <w:rFonts w:ascii="Arial" w:hAnsi="Arial" w:cs="Arial"/>
          <w:color w:val="404040"/>
          <w:sz w:val="20"/>
          <w:szCs w:val="20"/>
        </w:rPr>
        <w:t xml:space="preserve"> (</w:t>
      </w:r>
      <w:r>
        <w:rPr>
          <w:rFonts w:ascii="Arial" w:hAnsi="Arial" w:cs="Arial"/>
          <w:color w:val="404040"/>
          <w:sz w:val="20"/>
          <w:szCs w:val="20"/>
        </w:rPr>
        <w:t>模型预测控制工具箱</w:t>
      </w:r>
      <w:r>
        <w:rPr>
          <w:rFonts w:ascii="Arial" w:hAnsi="Arial" w:cs="Arial"/>
          <w:color w:val="404040"/>
          <w:sz w:val="20"/>
          <w:szCs w:val="20"/>
        </w:rPr>
        <w:t xml:space="preserve">) </w:t>
      </w:r>
      <w:r>
        <w:rPr>
          <w:rFonts w:ascii="Arial" w:hAnsi="Arial" w:cs="Arial"/>
          <w:color w:val="404040"/>
          <w:sz w:val="20"/>
          <w:szCs w:val="20"/>
        </w:rPr>
        <w:t>为例</w:t>
      </w:r>
      <w:r>
        <w:rPr>
          <w:rFonts w:ascii="Arial" w:hAnsi="Arial" w:cs="Arial"/>
          <w:color w:val="404040"/>
          <w:sz w:val="20"/>
          <w:szCs w:val="20"/>
        </w:rPr>
        <w:t xml:space="preserve">, </w:t>
      </w:r>
      <w:r>
        <w:rPr>
          <w:rFonts w:ascii="Arial" w:hAnsi="Arial" w:cs="Arial"/>
          <w:color w:val="404040"/>
          <w:sz w:val="20"/>
          <w:szCs w:val="20"/>
        </w:rPr>
        <w:t>给出了</w:t>
      </w:r>
      <w:hyperlink r:id="rId149" w:history="1">
        <w:r>
          <w:rPr>
            <w:rStyle w:val="a3"/>
            <w:rFonts w:ascii="Arial" w:hAnsi="Arial" w:cs="Arial"/>
            <w:color w:val="004B87"/>
            <w:sz w:val="20"/>
            <w:szCs w:val="20"/>
          </w:rPr>
          <w:t>车道保持辅助系统</w:t>
        </w:r>
      </w:hyperlink>
      <w:r>
        <w:rPr>
          <w:rFonts w:ascii="Arial" w:hAnsi="Arial" w:cs="Arial"/>
          <w:color w:val="404040"/>
          <w:sz w:val="20"/>
          <w:szCs w:val="20"/>
        </w:rPr>
        <w:t>的一个实例。从</w:t>
      </w:r>
      <w:r>
        <w:rPr>
          <w:rFonts w:ascii="Arial" w:hAnsi="Arial" w:cs="Arial"/>
          <w:color w:val="404040"/>
          <w:sz w:val="20"/>
          <w:szCs w:val="20"/>
        </w:rPr>
        <w:t xml:space="preserve"> ADAS </w:t>
      </w:r>
      <w:r>
        <w:rPr>
          <w:rFonts w:ascii="Arial" w:hAnsi="Arial" w:cs="Arial"/>
          <w:color w:val="404040"/>
          <w:sz w:val="20"/>
          <w:szCs w:val="20"/>
        </w:rPr>
        <w:t>设计转向更多的自主系统</w:t>
      </w:r>
      <w:r>
        <w:rPr>
          <w:rFonts w:ascii="Arial" w:hAnsi="Arial" w:cs="Arial"/>
          <w:color w:val="404040"/>
          <w:sz w:val="20"/>
          <w:szCs w:val="20"/>
        </w:rPr>
        <w:t xml:space="preserve">, LKA </w:t>
      </w:r>
      <w:r>
        <w:rPr>
          <w:rFonts w:ascii="Arial" w:hAnsi="Arial" w:cs="Arial"/>
          <w:color w:val="404040"/>
          <w:sz w:val="20"/>
          <w:szCs w:val="20"/>
        </w:rPr>
        <w:t>必须对真实世界的车道探测器的缺失、不完整或不准确的测量读数具有鲁棒性。</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当车道检测数据可能不准确时</w:t>
      </w:r>
      <w:r>
        <w:rPr>
          <w:rFonts w:ascii="Arial" w:hAnsi="Arial" w:cs="Arial"/>
          <w:color w:val="404040"/>
          <w:sz w:val="20"/>
          <w:szCs w:val="20"/>
        </w:rPr>
        <w:t xml:space="preserve">, </w:t>
      </w:r>
      <w:r>
        <w:rPr>
          <w:rFonts w:ascii="Arial" w:hAnsi="Arial" w:cs="Arial"/>
          <w:color w:val="404040"/>
          <w:sz w:val="20"/>
          <w:szCs w:val="20"/>
        </w:rPr>
        <w:t>本示例演示对控制器设计的稳健方法。为此</w:t>
      </w:r>
      <w:r>
        <w:rPr>
          <w:rFonts w:ascii="Arial" w:hAnsi="Arial" w:cs="Arial"/>
          <w:color w:val="404040"/>
          <w:sz w:val="20"/>
          <w:szCs w:val="20"/>
        </w:rPr>
        <w:t xml:space="preserve">, </w:t>
      </w:r>
      <w:r>
        <w:rPr>
          <w:rFonts w:ascii="Arial" w:hAnsi="Arial" w:cs="Arial"/>
          <w:color w:val="404040"/>
          <w:sz w:val="20"/>
          <w:szCs w:val="20"/>
        </w:rPr>
        <w:t>它使用合成车道检测器中的数据来模拟广角单眼视觉相机引入的损伤。当传感器的数据无效或超出范围时</w:t>
      </w:r>
      <w:r>
        <w:rPr>
          <w:rFonts w:ascii="Arial" w:hAnsi="Arial" w:cs="Arial"/>
          <w:color w:val="404040"/>
          <w:sz w:val="20"/>
          <w:szCs w:val="20"/>
        </w:rPr>
        <w:t xml:space="preserve">, </w:t>
      </w:r>
      <w:r>
        <w:rPr>
          <w:rFonts w:ascii="Arial" w:hAnsi="Arial" w:cs="Arial"/>
          <w:color w:val="404040"/>
          <w:sz w:val="20"/>
          <w:szCs w:val="20"/>
        </w:rPr>
        <w:t>控制器会做出决策。这提供了一个安全防护</w:t>
      </w:r>
      <w:r>
        <w:rPr>
          <w:rFonts w:ascii="Arial" w:hAnsi="Arial" w:cs="Arial"/>
          <w:color w:val="404040"/>
          <w:sz w:val="20"/>
          <w:szCs w:val="20"/>
        </w:rPr>
        <w:t xml:space="preserve">, </w:t>
      </w:r>
      <w:r>
        <w:rPr>
          <w:rFonts w:ascii="Arial" w:hAnsi="Arial" w:cs="Arial"/>
          <w:color w:val="404040"/>
          <w:sz w:val="20"/>
          <w:szCs w:val="20"/>
        </w:rPr>
        <w:t>当传感器测量是假的由于环境中的条件</w:t>
      </w:r>
      <w:r>
        <w:rPr>
          <w:rFonts w:ascii="Arial" w:hAnsi="Arial" w:cs="Arial"/>
          <w:color w:val="404040"/>
          <w:sz w:val="20"/>
          <w:szCs w:val="20"/>
        </w:rPr>
        <w:t xml:space="preserve">, </w:t>
      </w:r>
      <w:r>
        <w:rPr>
          <w:rFonts w:ascii="Arial" w:hAnsi="Arial" w:cs="Arial"/>
          <w:color w:val="404040"/>
          <w:sz w:val="20"/>
          <w:szCs w:val="20"/>
        </w:rPr>
        <w:t>如道路上的尖锐曲线。</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将示例文件文件夹添加到</w:t>
      </w:r>
      <w:r>
        <w:rPr>
          <w:rFonts w:ascii="Arial" w:hAnsi="Arial" w:cs="Arial"/>
          <w:color w:val="404040"/>
          <w:sz w:val="20"/>
          <w:szCs w:val="20"/>
        </w:rPr>
        <w:t xml:space="preserve"> MATLAB®</w:t>
      </w:r>
      <w:r>
        <w:rPr>
          <w:rFonts w:ascii="Arial" w:hAnsi="Arial" w:cs="Arial"/>
          <w:color w:val="404040"/>
          <w:sz w:val="20"/>
          <w:szCs w:val="20"/>
        </w:rPr>
        <w:t>路径。</w:t>
      </w:r>
    </w:p>
    <w:p w:rsidR="00A90337" w:rsidRDefault="00A90337" w:rsidP="00A90337">
      <w:pPr>
        <w:pStyle w:val="HTML"/>
        <w:spacing w:after="150"/>
        <w:ind w:left="480"/>
        <w:rPr>
          <w:rFonts w:ascii="Consolas" w:hAnsi="Consolas"/>
          <w:color w:val="404040"/>
        </w:rPr>
      </w:pPr>
      <w:r>
        <w:rPr>
          <w:rFonts w:ascii="Consolas" w:hAnsi="Consolas"/>
          <w:color w:val="404040"/>
        </w:rPr>
        <w:t>addpath(fullfile(matlabroot,</w:t>
      </w:r>
      <w:r>
        <w:rPr>
          <w:rFonts w:ascii="Consolas" w:hAnsi="Consolas"/>
          <w:color w:val="A020F0"/>
        </w:rPr>
        <w:t>'examples'</w:t>
      </w:r>
      <w:r>
        <w:rPr>
          <w:rFonts w:ascii="Consolas" w:hAnsi="Consolas"/>
          <w:color w:val="404040"/>
        </w:rPr>
        <w:t>,</w:t>
      </w:r>
      <w:r>
        <w:rPr>
          <w:rFonts w:ascii="Consolas" w:hAnsi="Consolas"/>
          <w:color w:val="A020F0"/>
        </w:rPr>
        <w:t>'mpc'</w:t>
      </w:r>
      <w:r>
        <w:rPr>
          <w:rFonts w:ascii="Consolas" w:hAnsi="Consolas"/>
          <w:color w:val="404040"/>
        </w:rPr>
        <w:t>,</w:t>
      </w:r>
      <w:r>
        <w:rPr>
          <w:rFonts w:ascii="Consolas" w:hAnsi="Consolas"/>
          <w:color w:val="A020F0"/>
        </w:rPr>
        <w:t>'main'</w:t>
      </w:r>
      <w:r>
        <w:rPr>
          <w:rFonts w:ascii="Consolas" w:hAnsi="Consolas"/>
          <w:color w:val="40404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开放式试验台模型</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要打开</w:t>
      </w:r>
      <w:r>
        <w:rPr>
          <w:rFonts w:ascii="Arial" w:hAnsi="Arial" w:cs="Arial"/>
          <w:color w:val="404040"/>
          <w:sz w:val="20"/>
          <w:szCs w:val="20"/>
        </w:rPr>
        <w:t xml:space="preserve"> Simulink </w:t>
      </w:r>
      <w:r>
        <w:rPr>
          <w:rFonts w:ascii="Arial" w:hAnsi="Arial" w:cs="Arial"/>
          <w:color w:val="404040"/>
          <w:sz w:val="20"/>
          <w:szCs w:val="20"/>
        </w:rPr>
        <w:t>测试工作台模型</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open_system(</w:t>
      </w:r>
      <w:r>
        <w:rPr>
          <w:rFonts w:ascii="Consolas" w:hAnsi="Consolas"/>
          <w:color w:val="A020F0"/>
        </w:rPr>
        <w:t>'LKATestBenchExample'</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38064" cy="2686050"/>
            <wp:effectExtent l="0" t="0" r="0" b="0"/>
            <wp:docPr id="47" name="图片 47" descr="https://www.mathworks.com/help/examples/mpc/win64/LKAWithLaneDetec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mathworks.com/help/examples/mpc/win64/LKAWithLaneDetectionExample_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6422" cy="2689963"/>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该模型包含两个主要子系统</w:t>
      </w:r>
      <w:r>
        <w:rPr>
          <w:rFonts w:ascii="Arial" w:hAnsi="Arial" w:cs="Arial"/>
          <w:color w:val="404040"/>
          <w:sz w:val="20"/>
          <w:szCs w:val="20"/>
        </w:rPr>
        <w:t>:</w:t>
      </w:r>
    </w:p>
    <w:p w:rsidR="00A90337" w:rsidRDefault="00A90337" w:rsidP="00A90337">
      <w:pPr>
        <w:pStyle w:val="a4"/>
        <w:numPr>
          <w:ilvl w:val="0"/>
          <w:numId w:val="27"/>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车道保持辅助</w:t>
      </w:r>
      <w:r>
        <w:rPr>
          <w:rFonts w:ascii="Arial" w:hAnsi="Arial" w:cs="Arial"/>
          <w:color w:val="404040"/>
          <w:sz w:val="20"/>
          <w:szCs w:val="20"/>
        </w:rPr>
        <w:t xml:space="preserve">, </w:t>
      </w:r>
      <w:r>
        <w:rPr>
          <w:rFonts w:ascii="Arial" w:hAnsi="Arial" w:cs="Arial"/>
          <w:color w:val="404040"/>
          <w:sz w:val="20"/>
          <w:szCs w:val="20"/>
        </w:rPr>
        <w:t>控制车辆的前转向角。</w:t>
      </w:r>
    </w:p>
    <w:p w:rsidR="00A90337" w:rsidRDefault="00A90337" w:rsidP="00A90337">
      <w:pPr>
        <w:pStyle w:val="a4"/>
        <w:numPr>
          <w:ilvl w:val="0"/>
          <w:numId w:val="27"/>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车辆和环境子系统</w:t>
      </w:r>
      <w:r>
        <w:rPr>
          <w:rFonts w:ascii="Arial" w:hAnsi="Arial" w:cs="Arial"/>
          <w:color w:val="404040"/>
          <w:sz w:val="20"/>
          <w:szCs w:val="20"/>
        </w:rPr>
        <w:t xml:space="preserve">, </w:t>
      </w:r>
      <w:r>
        <w:rPr>
          <w:rFonts w:ascii="Arial" w:hAnsi="Arial" w:cs="Arial"/>
          <w:color w:val="404040"/>
          <w:sz w:val="20"/>
          <w:szCs w:val="20"/>
        </w:rPr>
        <w:t>模型的</w:t>
      </w:r>
      <w:del w:id="235" w:author="Young Jiang" w:date="2019-01-02T01:34:00Z">
        <w:r w:rsidDel="007F234F">
          <w:rPr>
            <w:rFonts w:ascii="Arial" w:hAnsi="Arial" w:cs="Arial"/>
            <w:color w:val="404040"/>
            <w:sz w:val="20"/>
            <w:szCs w:val="20"/>
          </w:rPr>
          <w:delText>自我</w:delText>
        </w:r>
      </w:del>
      <w:ins w:id="236" w:author="Young Jiang" w:date="2019-01-02T01:34:00Z">
        <w:r w:rsidR="007F234F">
          <w:rPr>
            <w:rFonts w:ascii="Arial" w:hAnsi="Arial" w:cs="Arial"/>
            <w:color w:val="404040"/>
            <w:sz w:val="20"/>
            <w:szCs w:val="20"/>
          </w:rPr>
          <w:t>当前</w:t>
        </w:r>
      </w:ins>
      <w:r>
        <w:rPr>
          <w:rFonts w:ascii="Arial" w:hAnsi="Arial" w:cs="Arial"/>
          <w:color w:val="404040"/>
          <w:sz w:val="20"/>
          <w:szCs w:val="20"/>
        </w:rPr>
        <w:t>汽车的运动和模型的环境。</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打开此模型还会运行</w:t>
      </w:r>
      <w:r>
        <w:rPr>
          <w:rStyle w:val="HTML1"/>
          <w:rFonts w:ascii="Consolas" w:hAnsi="Consolas"/>
          <w:color w:val="404040"/>
        </w:rPr>
        <w:t>helperLKASetUp</w:t>
      </w:r>
      <w:r>
        <w:rPr>
          <w:rFonts w:ascii="Arial" w:hAnsi="Arial" w:cs="Arial"/>
          <w:color w:val="404040"/>
          <w:sz w:val="20"/>
          <w:szCs w:val="20"/>
        </w:rPr>
        <w:t>脚本</w:t>
      </w:r>
      <w:r>
        <w:rPr>
          <w:rFonts w:ascii="Arial" w:hAnsi="Arial" w:cs="Arial"/>
          <w:color w:val="404040"/>
          <w:sz w:val="20"/>
          <w:szCs w:val="20"/>
        </w:rPr>
        <w:t xml:space="preserve">, </w:t>
      </w:r>
      <w:r>
        <w:rPr>
          <w:rFonts w:ascii="Arial" w:hAnsi="Arial" w:cs="Arial"/>
          <w:color w:val="404040"/>
          <w:sz w:val="20"/>
          <w:szCs w:val="20"/>
        </w:rPr>
        <w:t>它初始化模型使用的数据。该脚本加载</w:t>
      </w:r>
      <w:r>
        <w:rPr>
          <w:rFonts w:ascii="Arial" w:hAnsi="Arial" w:cs="Arial"/>
          <w:color w:val="404040"/>
          <w:sz w:val="20"/>
          <w:szCs w:val="20"/>
        </w:rPr>
        <w:t xml:space="preserve"> Simulink </w:t>
      </w:r>
      <w:r>
        <w:rPr>
          <w:rFonts w:ascii="Arial" w:hAnsi="Arial" w:cs="Arial"/>
          <w:color w:val="404040"/>
          <w:sz w:val="20"/>
          <w:szCs w:val="20"/>
        </w:rPr>
        <w:t>模型所需的某些常量</w:t>
      </w:r>
      <w:r>
        <w:rPr>
          <w:rFonts w:ascii="Arial" w:hAnsi="Arial" w:cs="Arial"/>
          <w:color w:val="404040"/>
          <w:sz w:val="20"/>
          <w:szCs w:val="20"/>
        </w:rPr>
        <w:t xml:space="preserve">, </w:t>
      </w:r>
      <w:r>
        <w:rPr>
          <w:rFonts w:ascii="Arial" w:hAnsi="Arial" w:cs="Arial"/>
          <w:color w:val="404040"/>
          <w:sz w:val="20"/>
          <w:szCs w:val="20"/>
        </w:rPr>
        <w:t>如车辆模型参数、控制器设计参数、道路场景和驱动程序路径。您可以绘制道路和驱动程序模型将遵循的路径。</w:t>
      </w:r>
    </w:p>
    <w:p w:rsidR="00A90337" w:rsidRDefault="00A90337" w:rsidP="00A90337">
      <w:pPr>
        <w:pStyle w:val="HTML"/>
        <w:spacing w:after="150"/>
        <w:ind w:left="480"/>
        <w:rPr>
          <w:rFonts w:ascii="Consolas" w:hAnsi="Consolas"/>
          <w:color w:val="404040"/>
        </w:rPr>
      </w:pPr>
      <w:r>
        <w:rPr>
          <w:rFonts w:ascii="Consolas" w:hAnsi="Consolas"/>
          <w:color w:val="404040"/>
        </w:rPr>
        <w:t>plotLKAInputs(</w:t>
      </w:r>
      <w:proofErr w:type="gramStart"/>
      <w:r>
        <w:rPr>
          <w:rFonts w:ascii="Consolas" w:hAnsi="Consolas"/>
          <w:color w:val="404040"/>
        </w:rPr>
        <w:t>scenario,driverPath</w:t>
      </w:r>
      <w:proofErr w:type="gramEnd"/>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162550" cy="3097530"/>
            <wp:effectExtent l="0" t="0" r="0" b="7620"/>
            <wp:docPr id="46" name="图片 46" descr="https://www.mathworks.com/help/examples/mpc/win64/LKAWithLaneDetec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mathworks.com/help/examples/mpc/win64/LKAWithLaneDetectionExample_0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62550" cy="309753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模拟帮助分心的驱动程序</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您可以通过启用车道保持帮助和设置安全的横向距离来探索算法的行为。在</w:t>
      </w:r>
      <w:r>
        <w:rPr>
          <w:rFonts w:ascii="Arial" w:hAnsi="Arial" w:cs="Arial"/>
          <w:color w:val="404040"/>
          <w:sz w:val="20"/>
          <w:szCs w:val="20"/>
        </w:rPr>
        <w:t xml:space="preserve"> Simulink </w:t>
      </w:r>
      <w:r>
        <w:rPr>
          <w:rFonts w:ascii="Arial" w:hAnsi="Arial" w:cs="Arial"/>
          <w:color w:val="404040"/>
          <w:sz w:val="20"/>
          <w:szCs w:val="20"/>
        </w:rPr>
        <w:t>模型中</w:t>
      </w:r>
      <w:r>
        <w:rPr>
          <w:rFonts w:ascii="Arial" w:hAnsi="Arial" w:cs="Arial"/>
          <w:color w:val="404040"/>
          <w:sz w:val="20"/>
          <w:szCs w:val="20"/>
        </w:rPr>
        <w:t xml:space="preserve">, </w:t>
      </w:r>
      <w:r>
        <w:rPr>
          <w:rFonts w:ascii="Arial" w:hAnsi="Arial" w:cs="Arial"/>
          <w:color w:val="404040"/>
          <w:sz w:val="20"/>
          <w:szCs w:val="20"/>
        </w:rPr>
        <w:t>在</w:t>
      </w:r>
      <w:r>
        <w:rPr>
          <w:rStyle w:val="a6"/>
          <w:rFonts w:ascii="Arial" w:hAnsi="Arial" w:cs="Arial"/>
          <w:color w:val="404040"/>
          <w:sz w:val="20"/>
          <w:szCs w:val="20"/>
        </w:rPr>
        <w:t>用户控件</w:t>
      </w:r>
      <w:r>
        <w:rPr>
          <w:rFonts w:ascii="Arial" w:hAnsi="Arial" w:cs="Arial"/>
          <w:color w:val="404040"/>
          <w:sz w:val="20"/>
          <w:szCs w:val="20"/>
        </w:rPr>
        <w:t>部分</w:t>
      </w:r>
      <w:r>
        <w:rPr>
          <w:rFonts w:ascii="Arial" w:hAnsi="Arial" w:cs="Arial"/>
          <w:color w:val="404040"/>
          <w:sz w:val="20"/>
          <w:szCs w:val="20"/>
        </w:rPr>
        <w:t xml:space="preserve">, </w:t>
      </w:r>
      <w:r>
        <w:rPr>
          <w:rFonts w:ascii="Arial" w:hAnsi="Arial" w:cs="Arial"/>
          <w:color w:val="404040"/>
          <w:sz w:val="20"/>
          <w:szCs w:val="20"/>
        </w:rPr>
        <w:t>切换切换到</w:t>
      </w:r>
      <w:r>
        <w:rPr>
          <w:rStyle w:val="a6"/>
          <w:rFonts w:ascii="Arial" w:hAnsi="Arial" w:cs="Arial"/>
          <w:color w:val="404040"/>
          <w:sz w:val="20"/>
          <w:szCs w:val="20"/>
        </w:rPr>
        <w:t>On</w:t>
      </w:r>
      <w:r>
        <w:rPr>
          <w:rFonts w:ascii="Arial" w:hAnsi="Arial" w:cs="Arial"/>
          <w:color w:val="404040"/>
          <w:sz w:val="20"/>
          <w:szCs w:val="20"/>
        </w:rPr>
        <w:t xml:space="preserve">, </w:t>
      </w:r>
      <w:r>
        <w:rPr>
          <w:rFonts w:ascii="Arial" w:hAnsi="Arial" w:cs="Arial"/>
          <w:color w:val="404040"/>
          <w:sz w:val="20"/>
          <w:szCs w:val="20"/>
        </w:rPr>
        <w:t>并将</w:t>
      </w:r>
      <w:r>
        <w:rPr>
          <w:rStyle w:val="a6"/>
          <w:rFonts w:ascii="Arial" w:hAnsi="Arial" w:cs="Arial"/>
          <w:color w:val="404040"/>
          <w:sz w:val="20"/>
          <w:szCs w:val="20"/>
        </w:rPr>
        <w:t>安全的横向距离</w:t>
      </w:r>
      <w:r>
        <w:rPr>
          <w:rFonts w:ascii="Arial" w:hAnsi="Arial" w:cs="Arial"/>
          <w:color w:val="404040"/>
          <w:sz w:val="20"/>
          <w:szCs w:val="20"/>
        </w:rPr>
        <w:t>设置为</w:t>
      </w:r>
      <w:r>
        <w:rPr>
          <w:rFonts w:ascii="Arial" w:hAnsi="Arial" w:cs="Arial"/>
          <w:color w:val="404040"/>
          <w:sz w:val="20"/>
          <w:szCs w:val="20"/>
        </w:rPr>
        <w:t>1</w:t>
      </w:r>
      <w:r>
        <w:rPr>
          <w:rFonts w:ascii="Arial" w:hAnsi="Arial" w:cs="Arial"/>
          <w:color w:val="404040"/>
          <w:sz w:val="20"/>
          <w:szCs w:val="20"/>
        </w:rPr>
        <w:t>米。或者</w:t>
      </w:r>
      <w:r>
        <w:rPr>
          <w:rFonts w:ascii="Arial" w:hAnsi="Arial" w:cs="Arial"/>
          <w:color w:val="404040"/>
          <w:sz w:val="20"/>
          <w:szCs w:val="20"/>
        </w:rPr>
        <w:t xml:space="preserve">, </w:t>
      </w:r>
      <w:r>
        <w:rPr>
          <w:rFonts w:ascii="Arial" w:hAnsi="Arial" w:cs="Arial"/>
          <w:color w:val="404040"/>
          <w:sz w:val="20"/>
          <w:szCs w:val="20"/>
        </w:rPr>
        <w:t>启用车道保持辅助</w:t>
      </w:r>
      <w:r>
        <w:rPr>
          <w:rFonts w:ascii="Arial" w:hAnsi="Arial" w:cs="Arial"/>
          <w:color w:val="404040"/>
          <w:sz w:val="20"/>
          <w:szCs w:val="20"/>
        </w:rPr>
        <w:t xml:space="preserve">, </w:t>
      </w:r>
      <w:r>
        <w:rPr>
          <w:rFonts w:ascii="Arial" w:hAnsi="Arial" w:cs="Arial"/>
          <w:color w:val="404040"/>
          <w:sz w:val="20"/>
          <w:szCs w:val="20"/>
        </w:rPr>
        <w:t>并设置安全的横向距离。</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set_param(</w:t>
      </w:r>
      <w:r>
        <w:rPr>
          <w:rFonts w:ascii="Consolas" w:hAnsi="Consolas"/>
          <w:color w:val="A020F0"/>
        </w:rPr>
        <w:t>'LKATestBenchExample/Enable'</w:t>
      </w:r>
      <w:r>
        <w:rPr>
          <w:rFonts w:ascii="Consolas" w:hAnsi="Consolas"/>
          <w:color w:val="404040"/>
        </w:rPr>
        <w:t>,</w:t>
      </w:r>
      <w:r>
        <w:rPr>
          <w:rFonts w:ascii="Consolas" w:hAnsi="Consolas"/>
          <w:color w:val="A020F0"/>
        </w:rPr>
        <w:t>'Value'</w:t>
      </w:r>
      <w:r>
        <w:rPr>
          <w:rFonts w:ascii="Consolas" w:hAnsi="Consolas"/>
          <w:color w:val="404040"/>
        </w:rPr>
        <w:t>,</w:t>
      </w:r>
      <w:r>
        <w:rPr>
          <w:rFonts w:ascii="Consolas" w:hAnsi="Consolas"/>
          <w:color w:val="A020F0"/>
        </w:rPr>
        <w:t>'1'</w:t>
      </w:r>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404040"/>
        </w:rPr>
        <w:t>set_</w:t>
      </w:r>
      <w:proofErr w:type="gramStart"/>
      <w:r>
        <w:rPr>
          <w:rFonts w:ascii="Consolas" w:hAnsi="Consolas"/>
          <w:color w:val="404040"/>
        </w:rPr>
        <w:t>param(</w:t>
      </w:r>
      <w:proofErr w:type="gramEnd"/>
      <w:r>
        <w:rPr>
          <w:rFonts w:ascii="Consolas" w:hAnsi="Consolas"/>
          <w:color w:val="A020F0"/>
        </w:rPr>
        <w:t>'LKATestBenchExample/Safe Lateral Offset'</w:t>
      </w:r>
      <w:r>
        <w:rPr>
          <w:rFonts w:ascii="Consolas" w:hAnsi="Consolas"/>
          <w:color w:val="404040"/>
        </w:rPr>
        <w:t>,</w:t>
      </w:r>
      <w:r>
        <w:rPr>
          <w:rFonts w:ascii="Consolas" w:hAnsi="Consolas"/>
          <w:color w:val="A020F0"/>
        </w:rPr>
        <w:t>'Value'</w:t>
      </w:r>
      <w:r>
        <w:rPr>
          <w:rFonts w:ascii="Consolas" w:hAnsi="Consolas"/>
          <w:color w:val="404040"/>
        </w:rPr>
        <w:t>,</w:t>
      </w:r>
      <w:r>
        <w:rPr>
          <w:rFonts w:ascii="Consolas" w:hAnsi="Consolas"/>
          <w:color w:val="A020F0"/>
        </w:rPr>
        <w:t>'1'</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要绘制模拟结果</w:t>
      </w:r>
      <w:r>
        <w:rPr>
          <w:rFonts w:ascii="Arial" w:hAnsi="Arial" w:cs="Arial"/>
          <w:color w:val="404040"/>
          <w:sz w:val="20"/>
          <w:szCs w:val="20"/>
        </w:rPr>
        <w:t xml:space="preserve">, </w:t>
      </w:r>
      <w:r>
        <w:rPr>
          <w:rFonts w:ascii="Arial" w:hAnsi="Arial" w:cs="Arial"/>
          <w:color w:val="404040"/>
          <w:sz w:val="20"/>
          <w:szCs w:val="20"/>
        </w:rPr>
        <w:t>请使用</w:t>
      </w:r>
      <w:del w:id="237" w:author="Young Jiang" w:date="2019-01-02T01:39:00Z">
        <w:r w:rsidDel="008447E5">
          <w:rPr>
            <w:rFonts w:ascii="Arial" w:hAnsi="Arial" w:cs="Arial"/>
            <w:color w:val="404040"/>
            <w:sz w:val="20"/>
            <w:szCs w:val="20"/>
          </w:rPr>
          <w:delText>鸟眼</w:delText>
        </w:r>
      </w:del>
      <w:ins w:id="238" w:author="Young Jiang" w:date="2019-01-02T01:39:00Z">
        <w:r w:rsidR="008447E5">
          <w:rPr>
            <w:rFonts w:ascii="Arial" w:hAnsi="Arial" w:cs="Arial"/>
            <w:color w:val="404040"/>
            <w:sz w:val="20"/>
            <w:szCs w:val="20"/>
          </w:rPr>
          <w:t>鸟瞰</w:t>
        </w:r>
      </w:ins>
      <w:r>
        <w:rPr>
          <w:rFonts w:ascii="Arial" w:hAnsi="Arial" w:cs="Arial"/>
          <w:color w:val="404040"/>
          <w:sz w:val="20"/>
          <w:szCs w:val="20"/>
        </w:rPr>
        <w:t>范围。</w:t>
      </w:r>
      <w:del w:id="239" w:author="Young Jiang" w:date="2019-01-02T01:39:00Z">
        <w:r w:rsidDel="008447E5">
          <w:rPr>
            <w:rFonts w:ascii="Arial" w:hAnsi="Arial" w:cs="Arial"/>
            <w:color w:val="404040"/>
            <w:sz w:val="20"/>
            <w:szCs w:val="20"/>
          </w:rPr>
          <w:delText>鸟眼</w:delText>
        </w:r>
      </w:del>
      <w:ins w:id="240" w:author="Young Jiang" w:date="2019-01-02T01:39:00Z">
        <w:r w:rsidR="008447E5">
          <w:rPr>
            <w:rFonts w:ascii="Arial" w:hAnsi="Arial" w:cs="Arial"/>
            <w:color w:val="404040"/>
            <w:sz w:val="20"/>
            <w:szCs w:val="20"/>
          </w:rPr>
          <w:t>鸟瞰</w:t>
        </w:r>
      </w:ins>
      <w:r>
        <w:rPr>
          <w:rFonts w:ascii="Arial" w:hAnsi="Arial" w:cs="Arial"/>
          <w:color w:val="404040"/>
          <w:sz w:val="20"/>
          <w:szCs w:val="20"/>
        </w:rPr>
        <w:t>范围是</w:t>
      </w:r>
      <w:r>
        <w:rPr>
          <w:rFonts w:ascii="Arial" w:hAnsi="Arial" w:cs="Arial"/>
          <w:color w:val="404040"/>
          <w:sz w:val="20"/>
          <w:szCs w:val="20"/>
        </w:rPr>
        <w:t xml:space="preserve"> simulink </w:t>
      </w:r>
      <w:r>
        <w:rPr>
          <w:rFonts w:ascii="Arial" w:hAnsi="Arial" w:cs="Arial"/>
          <w:color w:val="404040"/>
          <w:sz w:val="20"/>
          <w:szCs w:val="20"/>
        </w:rPr>
        <w:t>中的</w:t>
      </w:r>
      <w:proofErr w:type="gramStart"/>
      <w:r>
        <w:rPr>
          <w:rFonts w:ascii="Arial" w:hAnsi="Arial" w:cs="Arial"/>
          <w:color w:val="404040"/>
          <w:sz w:val="20"/>
          <w:szCs w:val="20"/>
        </w:rPr>
        <w:t>模型级</w:t>
      </w:r>
      <w:proofErr w:type="gramEnd"/>
      <w:r>
        <w:rPr>
          <w:rFonts w:ascii="Arial" w:hAnsi="Arial" w:cs="Arial"/>
          <w:color w:val="404040"/>
          <w:sz w:val="20"/>
          <w:szCs w:val="20"/>
        </w:rPr>
        <w:t>可视化工具</w:t>
      </w:r>
      <w:r>
        <w:rPr>
          <w:rFonts w:ascii="Arial" w:hAnsi="Arial" w:cs="Arial"/>
          <w:color w:val="404040"/>
          <w:sz w:val="20"/>
          <w:szCs w:val="20"/>
        </w:rPr>
        <w:t xml:space="preserve">, </w:t>
      </w:r>
      <w:r>
        <w:rPr>
          <w:rFonts w:ascii="Arial" w:hAnsi="Arial" w:cs="Arial"/>
          <w:color w:val="404040"/>
          <w:sz w:val="20"/>
          <w:szCs w:val="20"/>
        </w:rPr>
        <w:t>您可以使用</w:t>
      </w:r>
      <w:r>
        <w:rPr>
          <w:rFonts w:ascii="Arial" w:hAnsi="Arial" w:cs="Arial"/>
          <w:color w:val="404040"/>
          <w:sz w:val="20"/>
          <w:szCs w:val="20"/>
        </w:rPr>
        <w:t xml:space="preserve"> simulink </w:t>
      </w:r>
      <w:r>
        <w:rPr>
          <w:rFonts w:ascii="Arial" w:hAnsi="Arial" w:cs="Arial"/>
          <w:color w:val="404040"/>
          <w:sz w:val="20"/>
          <w:szCs w:val="20"/>
        </w:rPr>
        <w:t>模型工具栏上提供的菜单打开。有关详细信息</w:t>
      </w:r>
      <w:r>
        <w:rPr>
          <w:rFonts w:ascii="Arial" w:hAnsi="Arial" w:cs="Arial"/>
          <w:color w:val="404040"/>
          <w:sz w:val="20"/>
          <w:szCs w:val="20"/>
        </w:rPr>
        <w:t xml:space="preserve">, </w:t>
      </w:r>
      <w:r>
        <w:rPr>
          <w:rFonts w:ascii="Arial" w:hAnsi="Arial" w:cs="Arial"/>
          <w:color w:val="404040"/>
          <w:sz w:val="20"/>
          <w:szCs w:val="20"/>
        </w:rPr>
        <w:t>请参阅在</w:t>
      </w:r>
      <w:r>
        <w:rPr>
          <w:rFonts w:ascii="Arial" w:hAnsi="Arial" w:cs="Arial"/>
          <w:color w:val="404040"/>
          <w:sz w:val="20"/>
          <w:szCs w:val="20"/>
        </w:rPr>
        <w:t xml:space="preserve"> simulink (simulink)</w:t>
      </w:r>
      <w:hyperlink r:id="rId152" w:history="1">
        <w:r>
          <w:rPr>
            <w:rStyle w:val="a3"/>
            <w:rFonts w:ascii="Arial" w:hAnsi="Arial" w:cs="Arial"/>
            <w:color w:val="004B87"/>
            <w:sz w:val="20"/>
            <w:szCs w:val="20"/>
          </w:rPr>
          <w:t>中检查和分析模型</w:t>
        </w:r>
      </w:hyperlink>
      <w:r>
        <w:rPr>
          <w:rFonts w:ascii="Arial" w:hAnsi="Arial" w:cs="Arial"/>
          <w:color w:val="404040"/>
          <w:sz w:val="20"/>
          <w:szCs w:val="20"/>
        </w:rPr>
        <w:t>。打开作用域后</w:t>
      </w:r>
      <w:r>
        <w:rPr>
          <w:rFonts w:ascii="Arial" w:hAnsi="Arial" w:cs="Arial"/>
          <w:color w:val="404040"/>
          <w:sz w:val="20"/>
          <w:szCs w:val="20"/>
        </w:rPr>
        <w:t xml:space="preserve">, </w:t>
      </w: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查找信号</w:t>
      </w:r>
      <w:r>
        <w:rPr>
          <w:rFonts w:ascii="Arial" w:hAnsi="Arial" w:cs="Arial"/>
          <w:color w:val="404040"/>
          <w:sz w:val="20"/>
          <w:szCs w:val="20"/>
        </w:rPr>
        <w:t xml:space="preserve">" </w:t>
      </w:r>
      <w:r>
        <w:rPr>
          <w:rFonts w:ascii="Arial" w:hAnsi="Arial" w:cs="Arial"/>
          <w:color w:val="404040"/>
          <w:sz w:val="20"/>
          <w:szCs w:val="20"/>
        </w:rPr>
        <w:t>设置信号。然后运行模拟</w:t>
      </w:r>
      <w:r>
        <w:rPr>
          <w:rFonts w:ascii="Arial" w:hAnsi="Arial" w:cs="Arial"/>
          <w:color w:val="404040"/>
          <w:sz w:val="20"/>
          <w:szCs w:val="20"/>
        </w:rPr>
        <w:t>15</w:t>
      </w:r>
      <w:r>
        <w:rPr>
          <w:rFonts w:ascii="Arial" w:hAnsi="Arial" w:cs="Arial"/>
          <w:color w:val="404040"/>
          <w:sz w:val="20"/>
          <w:szCs w:val="20"/>
        </w:rPr>
        <w:t>秒</w:t>
      </w:r>
      <w:r>
        <w:rPr>
          <w:rFonts w:ascii="Arial" w:hAnsi="Arial" w:cs="Arial"/>
          <w:color w:val="404040"/>
          <w:sz w:val="20"/>
          <w:szCs w:val="20"/>
        </w:rPr>
        <w:t xml:space="preserve">, </w:t>
      </w:r>
      <w:r>
        <w:rPr>
          <w:rFonts w:ascii="Arial" w:hAnsi="Arial" w:cs="Arial"/>
          <w:color w:val="404040"/>
          <w:sz w:val="20"/>
          <w:szCs w:val="20"/>
        </w:rPr>
        <w:t>探索</w:t>
      </w:r>
      <w:del w:id="241" w:author="Young Jiang" w:date="2019-01-02T01:39:00Z">
        <w:r w:rsidDel="008447E5">
          <w:rPr>
            <w:rFonts w:ascii="Arial" w:hAnsi="Arial" w:cs="Arial"/>
            <w:color w:val="404040"/>
            <w:sz w:val="20"/>
            <w:szCs w:val="20"/>
          </w:rPr>
          <w:delText>鸟眼</w:delText>
        </w:r>
      </w:del>
      <w:ins w:id="242" w:author="Young Jiang" w:date="2019-01-02T01:39:00Z">
        <w:r w:rsidR="008447E5">
          <w:rPr>
            <w:rFonts w:ascii="Arial" w:hAnsi="Arial" w:cs="Arial"/>
            <w:color w:val="404040"/>
            <w:sz w:val="20"/>
            <w:szCs w:val="20"/>
          </w:rPr>
          <w:t>鸟瞰</w:t>
        </w:r>
      </w:ins>
      <w:r>
        <w:rPr>
          <w:rFonts w:ascii="Arial" w:hAnsi="Arial" w:cs="Arial"/>
          <w:color w:val="404040"/>
          <w:sz w:val="20"/>
          <w:szCs w:val="20"/>
        </w:rPr>
        <w:t>范围的内容。</w:t>
      </w:r>
    </w:p>
    <w:p w:rsidR="00A90337" w:rsidRDefault="00A90337" w:rsidP="00A90337">
      <w:pPr>
        <w:pStyle w:val="HTML"/>
        <w:spacing w:after="150"/>
        <w:ind w:left="480"/>
        <w:rPr>
          <w:rFonts w:ascii="Consolas" w:hAnsi="Consolas"/>
          <w:color w:val="404040"/>
        </w:rPr>
      </w:pPr>
      <w:r>
        <w:rPr>
          <w:rFonts w:ascii="Consolas" w:hAnsi="Consolas"/>
          <w:color w:val="404040"/>
        </w:rPr>
        <w:t>sim(</w:t>
      </w:r>
      <w:r>
        <w:rPr>
          <w:rFonts w:ascii="Consolas" w:hAnsi="Consolas"/>
          <w:color w:val="A020F0"/>
        </w:rPr>
        <w:t>'LKATestBenchExample'</w:t>
      </w:r>
      <w:r>
        <w:rPr>
          <w:rFonts w:ascii="Consolas" w:hAnsi="Consolas"/>
          <w:color w:val="404040"/>
        </w:rPr>
        <w:t>,</w:t>
      </w:r>
      <w:r>
        <w:rPr>
          <w:rFonts w:ascii="Consolas" w:hAnsi="Consolas"/>
          <w:color w:val="A020F0"/>
        </w:rPr>
        <w:t>'StopTime'</w:t>
      </w:r>
      <w:r>
        <w:rPr>
          <w:rFonts w:ascii="Consolas" w:hAnsi="Consolas"/>
          <w:color w:val="404040"/>
        </w:rPr>
        <w:t>,</w:t>
      </w:r>
      <w:r>
        <w:rPr>
          <w:rFonts w:ascii="Consolas" w:hAnsi="Consolas"/>
          <w:color w:val="A020F0"/>
        </w:rPr>
        <w:t>'15'</w:t>
      </w:r>
      <w:r>
        <w:rPr>
          <w:rFonts w:ascii="Consolas" w:hAnsi="Consolas"/>
          <w:color w:val="404040"/>
        </w:rPr>
        <w:t xml:space="preserve">) </w:t>
      </w:r>
      <w:r>
        <w:rPr>
          <w:rFonts w:ascii="Consolas" w:hAnsi="Consolas"/>
          <w:color w:val="228B22"/>
        </w:rPr>
        <w:t>% Simulate 15 seconds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590714" cy="3857593"/>
            <wp:effectExtent l="0" t="0" r="0" b="0"/>
            <wp:docPr id="45" name="图片 45" descr="https://www.mathworks.com/help/examples/mpc/win64/xxmpcBirdsEyeScopeL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mathworks.com/help/examples/mpc/win64/xxmpcBirdsEyeScopeLKA.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97889" cy="3862544"/>
                    </a:xfrm>
                    <a:prstGeom prst="rect">
                      <a:avLst/>
                    </a:prstGeom>
                    <a:noFill/>
                    <a:ln>
                      <a:noFill/>
                    </a:ln>
                  </pic:spPr>
                </pic:pic>
              </a:graphicData>
            </a:graphic>
          </wp:inline>
        </w:drawing>
      </w:r>
    </w:p>
    <w:p w:rsidR="00A90337" w:rsidRDefault="00A90337" w:rsidP="00A90337">
      <w:pPr>
        <w:pStyle w:val="HTML"/>
        <w:rPr>
          <w:rFonts w:ascii="Consolas" w:hAnsi="Consolas"/>
          <w:color w:val="404040"/>
        </w:rPr>
      </w:pPr>
      <w:r>
        <w:rPr>
          <w:rFonts w:ascii="Consolas" w:hAnsi="Consolas"/>
          <w:color w:val="404040"/>
        </w:rPr>
        <w:t xml:space="preserve">   Assuming no disturbance added to measured output channel #1.</w:t>
      </w:r>
    </w:p>
    <w:p w:rsidR="00A90337" w:rsidRDefault="00A90337" w:rsidP="00A90337">
      <w:pPr>
        <w:pStyle w:val="HTML"/>
        <w:rPr>
          <w:rFonts w:ascii="Consolas" w:hAnsi="Consolas"/>
          <w:color w:val="404040"/>
        </w:rPr>
      </w:pPr>
      <w:r>
        <w:rPr>
          <w:rFonts w:ascii="Consolas" w:hAnsi="Consolas"/>
          <w:color w:val="404040"/>
        </w:rPr>
        <w:t>--&gt;Assuming output disturbance added to measured output channel #2 is integrated white noise.</w:t>
      </w:r>
    </w:p>
    <w:p w:rsidR="00A90337" w:rsidRDefault="00A90337" w:rsidP="00A90337">
      <w:pPr>
        <w:pStyle w:val="HTML"/>
        <w:rPr>
          <w:rFonts w:ascii="Consolas" w:hAnsi="Consolas"/>
          <w:color w:val="404040"/>
        </w:rPr>
      </w:pPr>
      <w:r>
        <w:rPr>
          <w:rFonts w:ascii="Consolas" w:hAnsi="Consolas"/>
          <w:color w:val="404040"/>
        </w:rPr>
        <w:t>--&gt;The "Model.Noise" property of the "mpc" object is empty. Assuming white noise on each measured output channel.</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ans =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Simulink.SimulationOutput:</w:t>
      </w:r>
    </w:p>
    <w:p w:rsidR="00A90337" w:rsidRDefault="00A90337" w:rsidP="00A90337">
      <w:pPr>
        <w:pStyle w:val="HTML"/>
        <w:rPr>
          <w:rFonts w:ascii="Consolas" w:hAnsi="Consolas"/>
          <w:color w:val="404040"/>
        </w:rPr>
      </w:pPr>
      <w:r>
        <w:rPr>
          <w:rFonts w:ascii="Consolas" w:hAnsi="Consolas"/>
          <w:color w:val="404040"/>
        </w:rPr>
        <w:t xml:space="preserve">                logsout: [1x1 </w:t>
      </w:r>
      <w:proofErr w:type="gramStart"/>
      <w:r>
        <w:rPr>
          <w:rFonts w:ascii="Consolas" w:hAnsi="Consolas"/>
          <w:color w:val="404040"/>
        </w:rPr>
        <w:t>Simulink.SimulationData.Dataset</w:t>
      </w:r>
      <w:proofErr w:type="gramEnd"/>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tout: [4678x1 double]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SimulationMetadata: [1x1 Simulink.SimulationMetadata] </w:t>
      </w:r>
    </w:p>
    <w:p w:rsidR="00A90337" w:rsidRDefault="00A90337" w:rsidP="00A90337">
      <w:pPr>
        <w:pStyle w:val="HTML"/>
        <w:rPr>
          <w:rFonts w:ascii="Consolas" w:hAnsi="Consolas"/>
          <w:color w:val="404040"/>
        </w:rPr>
      </w:pPr>
      <w:r>
        <w:rPr>
          <w:rFonts w:ascii="Consolas" w:hAnsi="Consolas"/>
          <w:color w:val="404040"/>
        </w:rPr>
        <w:lastRenderedPageBreak/>
        <w:t xml:space="preserve">           ErrorMessage: [0x0 char] </w:t>
      </w:r>
    </w:p>
    <w:p w:rsidR="00A90337" w:rsidRDefault="00A90337" w:rsidP="00A90337">
      <w:pPr>
        <w:pStyle w:val="HTML"/>
        <w:rPr>
          <w:rFonts w:ascii="Consolas" w:hAnsi="Consolas"/>
          <w:color w:val="404040"/>
        </w:rPr>
      </w:pP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del w:id="243" w:author="Young Jiang" w:date="2019-01-02T01:39:00Z">
        <w:r w:rsidDel="008447E5">
          <w:rPr>
            <w:rFonts w:ascii="Arial" w:hAnsi="Arial" w:cs="Arial"/>
            <w:color w:val="404040"/>
            <w:sz w:val="20"/>
            <w:szCs w:val="20"/>
          </w:rPr>
          <w:delText>鸟眼</w:delText>
        </w:r>
      </w:del>
      <w:ins w:id="244" w:author="Young Jiang" w:date="2019-01-02T01:39:00Z">
        <w:r w:rsidR="008447E5">
          <w:rPr>
            <w:rFonts w:ascii="Arial" w:hAnsi="Arial" w:cs="Arial"/>
            <w:color w:val="404040"/>
            <w:sz w:val="20"/>
            <w:szCs w:val="20"/>
          </w:rPr>
          <w:t>鸟瞰</w:t>
        </w:r>
      </w:ins>
      <w:r>
        <w:rPr>
          <w:rFonts w:ascii="Arial" w:hAnsi="Arial" w:cs="Arial"/>
          <w:color w:val="404040"/>
          <w:sz w:val="20"/>
          <w:szCs w:val="20"/>
        </w:rPr>
        <w:t>范围显示了从</w:t>
      </w:r>
      <w:del w:id="245" w:author="Young Jiang" w:date="2019-01-02T01:34:00Z">
        <w:r w:rsidDel="007F234F">
          <w:rPr>
            <w:rFonts w:ascii="Arial" w:hAnsi="Arial" w:cs="Arial"/>
            <w:color w:val="404040"/>
            <w:sz w:val="20"/>
            <w:szCs w:val="20"/>
          </w:rPr>
          <w:delText>自我</w:delText>
        </w:r>
      </w:del>
      <w:ins w:id="246" w:author="Young Jiang" w:date="2019-01-02T01:34:00Z">
        <w:r w:rsidR="007F234F">
          <w:rPr>
            <w:rFonts w:ascii="Arial" w:hAnsi="Arial" w:cs="Arial"/>
            <w:color w:val="404040"/>
            <w:sz w:val="20"/>
            <w:szCs w:val="20"/>
          </w:rPr>
          <w:t>当前</w:t>
        </w:r>
      </w:ins>
      <w:r>
        <w:rPr>
          <w:rFonts w:ascii="Arial" w:hAnsi="Arial" w:cs="Arial"/>
          <w:color w:val="404040"/>
          <w:sz w:val="20"/>
          <w:szCs w:val="20"/>
        </w:rPr>
        <w:t>汽车的角度</w:t>
      </w:r>
      <w:proofErr w:type="gramStart"/>
      <w:r>
        <w:rPr>
          <w:rFonts w:ascii="Arial" w:hAnsi="Arial" w:cs="Arial"/>
          <w:color w:val="404040"/>
          <w:sz w:val="20"/>
          <w:szCs w:val="20"/>
        </w:rPr>
        <w:t>看道路</w:t>
      </w:r>
      <w:proofErr w:type="gramEnd"/>
      <w:r>
        <w:rPr>
          <w:rFonts w:ascii="Arial" w:hAnsi="Arial" w:cs="Arial"/>
          <w:color w:val="404040"/>
          <w:sz w:val="20"/>
          <w:szCs w:val="20"/>
        </w:rPr>
        <w:t>的象征性表示。在本例中</w:t>
      </w:r>
      <w:r>
        <w:rPr>
          <w:rFonts w:ascii="Arial" w:hAnsi="Arial" w:cs="Arial"/>
          <w:color w:val="404040"/>
          <w:sz w:val="20"/>
          <w:szCs w:val="20"/>
        </w:rPr>
        <w:t xml:space="preserve">, </w:t>
      </w:r>
      <w:del w:id="247" w:author="Young Jiang" w:date="2019-01-02T01:39:00Z">
        <w:r w:rsidDel="008447E5">
          <w:rPr>
            <w:rFonts w:ascii="Arial" w:hAnsi="Arial" w:cs="Arial"/>
            <w:color w:val="404040"/>
            <w:sz w:val="20"/>
            <w:szCs w:val="20"/>
          </w:rPr>
          <w:delText>鸟眼</w:delText>
        </w:r>
      </w:del>
      <w:ins w:id="248" w:author="Young Jiang" w:date="2019-01-02T01:39:00Z">
        <w:r w:rsidR="008447E5">
          <w:rPr>
            <w:rFonts w:ascii="Arial" w:hAnsi="Arial" w:cs="Arial"/>
            <w:color w:val="404040"/>
            <w:sz w:val="20"/>
            <w:szCs w:val="20"/>
          </w:rPr>
          <w:t>鸟瞰</w:t>
        </w:r>
      </w:ins>
      <w:r>
        <w:rPr>
          <w:rFonts w:ascii="Arial" w:hAnsi="Arial" w:cs="Arial"/>
          <w:color w:val="404040"/>
          <w:sz w:val="20"/>
          <w:szCs w:val="20"/>
        </w:rPr>
        <w:t>范围将合成视觉探测器的覆盖区域呈现为阴影区域。此外还显示了理想的车道标记</w:t>
      </w:r>
      <w:r>
        <w:rPr>
          <w:rFonts w:ascii="Arial" w:hAnsi="Arial" w:cs="Arial"/>
          <w:color w:val="404040"/>
          <w:sz w:val="20"/>
          <w:szCs w:val="20"/>
        </w:rPr>
        <w:t xml:space="preserve">, </w:t>
      </w:r>
      <w:r>
        <w:rPr>
          <w:rFonts w:ascii="Arial" w:hAnsi="Arial" w:cs="Arial"/>
          <w:color w:val="404040"/>
          <w:sz w:val="20"/>
          <w:szCs w:val="20"/>
        </w:rPr>
        <w:t>以及综合检测到的左右车道边界</w:t>
      </w:r>
      <w:r>
        <w:rPr>
          <w:rFonts w:ascii="Arial" w:hAnsi="Arial" w:cs="Arial"/>
          <w:color w:val="404040"/>
          <w:sz w:val="20"/>
          <w:szCs w:val="20"/>
        </w:rPr>
        <w:t xml:space="preserve"> (</w:t>
      </w:r>
      <w:r>
        <w:rPr>
          <w:rFonts w:ascii="Arial" w:hAnsi="Arial" w:cs="Arial"/>
          <w:color w:val="404040"/>
          <w:sz w:val="20"/>
          <w:szCs w:val="20"/>
        </w:rPr>
        <w:t>此处以红色显示</w:t>
      </w:r>
      <w:r>
        <w:rPr>
          <w:rFonts w:ascii="Arial" w:hAnsi="Arial" w:cs="Arial"/>
          <w:color w:val="404040"/>
          <w:sz w:val="20"/>
          <w:szCs w:val="20"/>
        </w:rPr>
        <w:t>)</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要运行完整模拟并浏览结果</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sim(</w:t>
      </w:r>
      <w:r>
        <w:rPr>
          <w:rFonts w:ascii="Consolas" w:hAnsi="Consolas"/>
          <w:color w:val="A020F0"/>
        </w:rPr>
        <w:t>'LKATestBenchExample</w:t>
      </w:r>
      <w:proofErr w:type="gramStart"/>
      <w:r>
        <w:rPr>
          <w:rFonts w:ascii="Consolas" w:hAnsi="Consolas"/>
          <w:color w:val="A020F0"/>
        </w:rPr>
        <w:t>'</w:t>
      </w:r>
      <w:r>
        <w:rPr>
          <w:rFonts w:ascii="Consolas" w:hAnsi="Consolas"/>
          <w:color w:val="404040"/>
        </w:rPr>
        <w:t xml:space="preserve">)   </w:t>
      </w:r>
      <w:proofErr w:type="gramEnd"/>
      <w:r>
        <w:rPr>
          <w:rFonts w:ascii="Consolas" w:hAnsi="Consolas"/>
          <w:color w:val="404040"/>
        </w:rPr>
        <w:t xml:space="preserve">               </w:t>
      </w:r>
      <w:r>
        <w:rPr>
          <w:rFonts w:ascii="Consolas" w:hAnsi="Consolas"/>
          <w:color w:val="228B22"/>
        </w:rPr>
        <w:t>% Simulate to end of scenario</w:t>
      </w:r>
    </w:p>
    <w:p w:rsidR="00A90337" w:rsidRDefault="00A90337" w:rsidP="00A90337">
      <w:pPr>
        <w:pStyle w:val="HTML"/>
        <w:spacing w:after="150"/>
        <w:ind w:left="480"/>
        <w:rPr>
          <w:rFonts w:ascii="Consolas" w:hAnsi="Consolas"/>
          <w:color w:val="404040"/>
        </w:rPr>
      </w:pPr>
      <w:r>
        <w:rPr>
          <w:rFonts w:ascii="Consolas" w:hAnsi="Consolas"/>
          <w:color w:val="404040"/>
        </w:rPr>
        <w:t>plotLKAResults(</w:t>
      </w:r>
      <w:proofErr w:type="gramStart"/>
      <w:r>
        <w:rPr>
          <w:rFonts w:ascii="Consolas" w:hAnsi="Consolas"/>
          <w:color w:val="404040"/>
        </w:rPr>
        <w:t>scenario,logsout</w:t>
      </w:r>
      <w:proofErr w:type="gramEnd"/>
      <w:r>
        <w:rPr>
          <w:rFonts w:ascii="Consolas" w:hAnsi="Consolas"/>
          <w:color w:val="404040"/>
        </w:rPr>
        <w:t>,driverPath)</w:t>
      </w:r>
    </w:p>
    <w:p w:rsidR="00A90337" w:rsidRDefault="00A90337" w:rsidP="00A90337">
      <w:pPr>
        <w:pStyle w:val="HTML"/>
        <w:rPr>
          <w:rFonts w:ascii="Consolas" w:hAnsi="Consolas"/>
          <w:color w:val="404040"/>
        </w:rPr>
      </w:pPr>
      <w:r>
        <w:rPr>
          <w:rFonts w:ascii="Consolas" w:hAnsi="Consolas"/>
          <w:color w:val="404040"/>
        </w:rPr>
        <w:t xml:space="preserve">   Assuming no disturbance added to measured output channel #1.</w:t>
      </w:r>
    </w:p>
    <w:p w:rsidR="00A90337" w:rsidRDefault="00A90337" w:rsidP="00A90337">
      <w:pPr>
        <w:pStyle w:val="HTML"/>
        <w:rPr>
          <w:rFonts w:ascii="Consolas" w:hAnsi="Consolas"/>
          <w:color w:val="404040"/>
        </w:rPr>
      </w:pPr>
      <w:r>
        <w:rPr>
          <w:rFonts w:ascii="Consolas" w:hAnsi="Consolas"/>
          <w:color w:val="404040"/>
        </w:rPr>
        <w:t>--&gt;Assuming output disturbance added to measured output channel #2 is integrated white noise.</w:t>
      </w:r>
    </w:p>
    <w:p w:rsidR="00A90337" w:rsidRDefault="00A90337" w:rsidP="00A90337">
      <w:pPr>
        <w:pStyle w:val="HTML"/>
        <w:rPr>
          <w:rFonts w:ascii="Consolas" w:hAnsi="Consolas"/>
          <w:color w:val="404040"/>
        </w:rPr>
      </w:pPr>
      <w:r>
        <w:rPr>
          <w:rFonts w:ascii="Consolas" w:hAnsi="Consolas"/>
          <w:color w:val="404040"/>
        </w:rPr>
        <w:t>--&gt;The "Model.Noise" property of the "mpc" object is empty. Assuming white noise on each measured output channel.</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257800" cy="3154680"/>
            <wp:effectExtent l="0" t="0" r="0" b="7620"/>
            <wp:docPr id="44" name="图片 44" descr="https://www.mathworks.com/help/examples/mpc/win64/LKAWithLaneDetec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mathworks.com/help/examples/mpc/win64/LKAWithLaneDetectionExample_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57800" cy="315468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驾驶员路径的蓝色曲线显示</w:t>
      </w:r>
      <w:r>
        <w:rPr>
          <w:rFonts w:ascii="Arial" w:hAnsi="Arial" w:cs="Arial"/>
          <w:color w:val="404040"/>
          <w:sz w:val="20"/>
          <w:szCs w:val="20"/>
        </w:rPr>
        <w:t xml:space="preserve">, </w:t>
      </w:r>
      <w:r>
        <w:rPr>
          <w:rFonts w:ascii="Arial" w:hAnsi="Arial" w:cs="Arial"/>
          <w:color w:val="404040"/>
          <w:sz w:val="20"/>
          <w:szCs w:val="20"/>
        </w:rPr>
        <w:t>当道路曲率发生变化时</w:t>
      </w:r>
      <w:r>
        <w:rPr>
          <w:rFonts w:ascii="Arial" w:hAnsi="Arial" w:cs="Arial"/>
          <w:color w:val="404040"/>
          <w:sz w:val="20"/>
          <w:szCs w:val="20"/>
        </w:rPr>
        <w:t xml:space="preserve">, </w:t>
      </w:r>
      <w:r>
        <w:rPr>
          <w:rFonts w:ascii="Arial" w:hAnsi="Arial" w:cs="Arial"/>
          <w:color w:val="404040"/>
          <w:sz w:val="20"/>
          <w:szCs w:val="20"/>
        </w:rPr>
        <w:t>分心的驾驶员可能会驾驶</w:t>
      </w:r>
      <w:r>
        <w:rPr>
          <w:rFonts w:ascii="Arial" w:hAnsi="Arial" w:cs="Arial"/>
          <w:color w:val="404040"/>
          <w:sz w:val="20"/>
          <w:szCs w:val="20"/>
        </w:rPr>
        <w:t xml:space="preserve"> ego </w:t>
      </w:r>
      <w:r>
        <w:rPr>
          <w:rFonts w:ascii="Arial" w:hAnsi="Arial" w:cs="Arial"/>
          <w:color w:val="404040"/>
          <w:sz w:val="20"/>
          <w:szCs w:val="20"/>
        </w:rPr>
        <w:t>车到另一车道。车道保持辅助驾驶员的红色曲线表明</w:t>
      </w:r>
      <w:r>
        <w:rPr>
          <w:rFonts w:ascii="Arial" w:hAnsi="Arial" w:cs="Arial"/>
          <w:color w:val="404040"/>
          <w:sz w:val="20"/>
          <w:szCs w:val="20"/>
        </w:rPr>
        <w:t xml:space="preserve">, </w:t>
      </w:r>
      <w:r>
        <w:rPr>
          <w:rFonts w:ascii="Arial" w:hAnsi="Arial" w:cs="Arial"/>
          <w:color w:val="404040"/>
          <w:sz w:val="20"/>
          <w:szCs w:val="20"/>
        </w:rPr>
        <w:t>当道路曲率发生变化时</w:t>
      </w:r>
      <w:r>
        <w:rPr>
          <w:rFonts w:ascii="Arial" w:hAnsi="Arial" w:cs="Arial"/>
          <w:color w:val="404040"/>
          <w:sz w:val="20"/>
          <w:szCs w:val="20"/>
        </w:rPr>
        <w:t xml:space="preserve">, ego </w:t>
      </w:r>
      <w:r>
        <w:rPr>
          <w:rFonts w:ascii="Arial" w:hAnsi="Arial" w:cs="Arial"/>
          <w:color w:val="404040"/>
          <w:sz w:val="20"/>
          <w:szCs w:val="20"/>
        </w:rPr>
        <w:t>车仍在车道上。</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要绘制控制器性能</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plotLKAPerformance(logsout)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497830" cy="4581525"/>
            <wp:effectExtent l="0" t="0" r="7620" b="9525"/>
            <wp:docPr id="43" name="图片 43" descr="https://www.mathworks.com/help/examples/mpc/win64/LKAWithLaneDetect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mathworks.com/help/examples/mpc/win64/LKAWithLaneDetectionExample_0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97830" cy="4581525"/>
                    </a:xfrm>
                    <a:prstGeom prst="rect">
                      <a:avLst/>
                    </a:prstGeom>
                    <a:noFill/>
                    <a:ln>
                      <a:noFill/>
                    </a:ln>
                  </pic:spPr>
                </pic:pic>
              </a:graphicData>
            </a:graphic>
          </wp:inline>
        </w:drawing>
      </w:r>
    </w:p>
    <w:p w:rsidR="00A90337" w:rsidRDefault="00A90337" w:rsidP="00A90337">
      <w:pPr>
        <w:pStyle w:val="a4"/>
        <w:numPr>
          <w:ilvl w:val="0"/>
          <w:numId w:val="2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顶部图显示了相对于</w:t>
      </w:r>
      <w:del w:id="249" w:author="Young Jiang" w:date="2019-01-02T01:34:00Z">
        <w:r w:rsidDel="007F234F">
          <w:rPr>
            <w:rFonts w:ascii="Arial" w:hAnsi="Arial" w:cs="Arial"/>
            <w:color w:val="404040"/>
            <w:sz w:val="20"/>
            <w:szCs w:val="20"/>
          </w:rPr>
          <w:delText>自我</w:delText>
        </w:r>
      </w:del>
      <w:ins w:id="250" w:author="Young Jiang" w:date="2019-01-02T01:34:00Z">
        <w:r w:rsidR="007F234F">
          <w:rPr>
            <w:rFonts w:ascii="Arial" w:hAnsi="Arial" w:cs="Arial"/>
            <w:color w:val="404040"/>
            <w:sz w:val="20"/>
            <w:szCs w:val="20"/>
          </w:rPr>
          <w:t>当前</w:t>
        </w:r>
      </w:ins>
      <w:r>
        <w:rPr>
          <w:rFonts w:ascii="Arial" w:hAnsi="Arial" w:cs="Arial"/>
          <w:color w:val="404040"/>
          <w:sz w:val="20"/>
          <w:szCs w:val="20"/>
        </w:rPr>
        <w:t>汽车的横向偏差。</w:t>
      </w:r>
      <w:r>
        <w:rPr>
          <w:rFonts w:ascii="Arial" w:hAnsi="Arial" w:cs="Arial"/>
          <w:color w:val="404040"/>
          <w:sz w:val="20"/>
          <w:szCs w:val="20"/>
        </w:rPr>
        <w:t xml:space="preserve">LKA </w:t>
      </w:r>
      <w:r>
        <w:rPr>
          <w:rFonts w:ascii="Arial" w:hAnsi="Arial" w:cs="Arial"/>
          <w:color w:val="404040"/>
          <w:sz w:val="20"/>
          <w:szCs w:val="20"/>
        </w:rPr>
        <w:t>的侧向偏差在</w:t>
      </w:r>
      <w:r>
        <w:rPr>
          <w:rFonts w:ascii="Arial" w:hAnsi="Arial" w:cs="Arial"/>
          <w:color w:val="404040"/>
          <w:sz w:val="20"/>
          <w:szCs w:val="20"/>
        </w:rPr>
        <w:t xml:space="preserve"> [-0.5, 0.5] m </w:t>
      </w:r>
      <w:r>
        <w:rPr>
          <w:rFonts w:ascii="Arial" w:hAnsi="Arial" w:cs="Arial"/>
          <w:color w:val="404040"/>
          <w:sz w:val="20"/>
          <w:szCs w:val="20"/>
        </w:rPr>
        <w:t>内。</w:t>
      </w:r>
    </w:p>
    <w:p w:rsidR="00A90337" w:rsidRDefault="00A90337" w:rsidP="00A90337">
      <w:pPr>
        <w:pStyle w:val="a4"/>
        <w:numPr>
          <w:ilvl w:val="0"/>
          <w:numId w:val="2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中间图显示相对偏航角。与</w:t>
      </w:r>
      <w:r>
        <w:rPr>
          <w:rFonts w:ascii="Arial" w:hAnsi="Arial" w:cs="Arial"/>
          <w:color w:val="404040"/>
          <w:sz w:val="20"/>
          <w:szCs w:val="20"/>
        </w:rPr>
        <w:t xml:space="preserve"> LKA </w:t>
      </w:r>
      <w:r>
        <w:rPr>
          <w:rFonts w:ascii="Arial" w:hAnsi="Arial" w:cs="Arial"/>
          <w:color w:val="404040"/>
          <w:sz w:val="20"/>
          <w:szCs w:val="20"/>
        </w:rPr>
        <w:t>的相对偏航角在</w:t>
      </w:r>
      <w:r>
        <w:rPr>
          <w:rFonts w:ascii="Arial" w:hAnsi="Arial" w:cs="Arial"/>
          <w:color w:val="404040"/>
          <w:sz w:val="20"/>
          <w:szCs w:val="20"/>
        </w:rPr>
        <w:t xml:space="preserve"> [-0.150. 15] rad </w:t>
      </w:r>
      <w:r>
        <w:rPr>
          <w:rFonts w:ascii="Arial" w:hAnsi="Arial" w:cs="Arial"/>
          <w:color w:val="404040"/>
          <w:sz w:val="20"/>
          <w:szCs w:val="20"/>
        </w:rPr>
        <w:t>内。</w:t>
      </w:r>
    </w:p>
    <w:p w:rsidR="00A90337" w:rsidRDefault="00A90337" w:rsidP="00A90337">
      <w:pPr>
        <w:pStyle w:val="a4"/>
        <w:numPr>
          <w:ilvl w:val="0"/>
          <w:numId w:val="2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下图显示了</w:t>
      </w:r>
      <w:r>
        <w:rPr>
          <w:rFonts w:ascii="Arial" w:hAnsi="Arial" w:cs="Arial"/>
          <w:color w:val="404040"/>
          <w:sz w:val="20"/>
          <w:szCs w:val="20"/>
        </w:rPr>
        <w:t xml:space="preserve"> ego </w:t>
      </w:r>
      <w:r>
        <w:rPr>
          <w:rFonts w:ascii="Arial" w:hAnsi="Arial" w:cs="Arial"/>
          <w:color w:val="404040"/>
          <w:sz w:val="20"/>
          <w:szCs w:val="20"/>
        </w:rPr>
        <w:t>汽车的转向角。</w:t>
      </w:r>
      <w:r>
        <w:rPr>
          <w:rFonts w:ascii="Arial" w:hAnsi="Arial" w:cs="Arial"/>
          <w:color w:val="404040"/>
          <w:sz w:val="20"/>
          <w:szCs w:val="20"/>
        </w:rPr>
        <w:t xml:space="preserve">LKA </w:t>
      </w:r>
      <w:r>
        <w:rPr>
          <w:rFonts w:ascii="Arial" w:hAnsi="Arial" w:cs="Arial"/>
          <w:color w:val="404040"/>
          <w:sz w:val="20"/>
          <w:szCs w:val="20"/>
        </w:rPr>
        <w:t>的转向角在</w:t>
      </w:r>
      <w:r>
        <w:rPr>
          <w:rFonts w:ascii="Arial" w:hAnsi="Arial" w:cs="Arial"/>
          <w:color w:val="404040"/>
          <w:sz w:val="20"/>
          <w:szCs w:val="20"/>
        </w:rPr>
        <w:t xml:space="preserve"> [-0.5, 0.5] rad </w:t>
      </w:r>
      <w:r>
        <w:rPr>
          <w:rFonts w:ascii="Arial" w:hAnsi="Arial" w:cs="Arial"/>
          <w:color w:val="404040"/>
          <w:sz w:val="20"/>
          <w:szCs w:val="20"/>
        </w:rPr>
        <w:t>内。</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要查看控制器状态</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plotLKAStatus(logsout)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69280" cy="4724400"/>
            <wp:effectExtent l="0" t="0" r="7620" b="0"/>
            <wp:docPr id="42" name="图片 42" descr="https://www.mathworks.com/help/examples/mpc/win64/LKAWithLaneDetec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mathworks.com/help/examples/mpc/win64/LKAWithLaneDetectionExample_0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69280" cy="4724400"/>
                    </a:xfrm>
                    <a:prstGeom prst="rect">
                      <a:avLst/>
                    </a:prstGeom>
                    <a:noFill/>
                    <a:ln>
                      <a:noFill/>
                    </a:ln>
                  </pic:spPr>
                </pic:pic>
              </a:graphicData>
            </a:graphic>
          </wp:inline>
        </w:drawing>
      </w:r>
    </w:p>
    <w:p w:rsidR="00A90337" w:rsidRDefault="00A90337" w:rsidP="00A90337">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顶部图解显示左右车道偏移量。大约</w:t>
      </w:r>
      <w:r>
        <w:rPr>
          <w:rFonts w:ascii="Arial" w:hAnsi="Arial" w:cs="Arial"/>
          <w:color w:val="404040"/>
          <w:sz w:val="20"/>
          <w:szCs w:val="20"/>
        </w:rPr>
        <w:t xml:space="preserve">5.5 </w:t>
      </w:r>
      <w:r>
        <w:rPr>
          <w:rFonts w:ascii="Arial" w:hAnsi="Arial" w:cs="Arial"/>
          <w:color w:val="404040"/>
          <w:sz w:val="20"/>
          <w:szCs w:val="20"/>
        </w:rPr>
        <w:t>秒</w:t>
      </w:r>
      <w:r>
        <w:rPr>
          <w:rFonts w:ascii="Arial" w:hAnsi="Arial" w:cs="Arial"/>
          <w:color w:val="404040"/>
          <w:sz w:val="20"/>
          <w:szCs w:val="20"/>
        </w:rPr>
        <w:t xml:space="preserve">, </w:t>
      </w:r>
      <w:proofErr w:type="gramStart"/>
      <w:r>
        <w:rPr>
          <w:rFonts w:ascii="Arial" w:hAnsi="Arial" w:cs="Arial"/>
          <w:color w:val="404040"/>
          <w:sz w:val="20"/>
          <w:szCs w:val="20"/>
        </w:rPr>
        <w:t>十九</w:t>
      </w:r>
      <w:proofErr w:type="gramEnd"/>
      <w:r>
        <w:rPr>
          <w:rFonts w:ascii="Arial" w:hAnsi="Arial" w:cs="Arial"/>
          <w:color w:val="404040"/>
          <w:sz w:val="20"/>
          <w:szCs w:val="20"/>
        </w:rPr>
        <w:t>年代</w:t>
      </w:r>
      <w:r>
        <w:rPr>
          <w:rFonts w:ascii="Arial" w:hAnsi="Arial" w:cs="Arial"/>
          <w:color w:val="404040"/>
          <w:sz w:val="20"/>
          <w:szCs w:val="20"/>
        </w:rPr>
        <w:t xml:space="preserve">, </w:t>
      </w:r>
      <w:proofErr w:type="gramStart"/>
      <w:r>
        <w:rPr>
          <w:rFonts w:ascii="Arial" w:hAnsi="Arial" w:cs="Arial"/>
          <w:color w:val="404040"/>
          <w:sz w:val="20"/>
          <w:szCs w:val="20"/>
        </w:rPr>
        <w:t>三十</w:t>
      </w:r>
      <w:proofErr w:type="gramEnd"/>
      <w:r>
        <w:rPr>
          <w:rFonts w:ascii="Arial" w:hAnsi="Arial" w:cs="Arial"/>
          <w:color w:val="404040"/>
          <w:sz w:val="20"/>
          <w:szCs w:val="20"/>
        </w:rPr>
        <w:t>一年代和</w:t>
      </w:r>
      <w:proofErr w:type="gramStart"/>
      <w:r>
        <w:rPr>
          <w:rFonts w:ascii="Arial" w:hAnsi="Arial" w:cs="Arial"/>
          <w:color w:val="404040"/>
          <w:sz w:val="20"/>
          <w:szCs w:val="20"/>
        </w:rPr>
        <w:t>三十</w:t>
      </w:r>
      <w:proofErr w:type="gramEnd"/>
      <w:r>
        <w:rPr>
          <w:rFonts w:ascii="Arial" w:hAnsi="Arial" w:cs="Arial"/>
          <w:color w:val="404040"/>
          <w:sz w:val="20"/>
          <w:szCs w:val="20"/>
        </w:rPr>
        <w:t>三年代</w:t>
      </w:r>
      <w:r>
        <w:rPr>
          <w:rFonts w:ascii="Arial" w:hAnsi="Arial" w:cs="Arial"/>
          <w:color w:val="404040"/>
          <w:sz w:val="20"/>
          <w:szCs w:val="20"/>
        </w:rPr>
        <w:t xml:space="preserve">, </w:t>
      </w:r>
      <w:r>
        <w:rPr>
          <w:rFonts w:ascii="Arial" w:hAnsi="Arial" w:cs="Arial"/>
          <w:color w:val="404040"/>
          <w:sz w:val="20"/>
          <w:szCs w:val="20"/>
        </w:rPr>
        <w:t>横向偏移是在车道保持协助设置的距离内。发生这种情况时</w:t>
      </w:r>
      <w:r>
        <w:rPr>
          <w:rFonts w:ascii="Arial" w:hAnsi="Arial" w:cs="Arial"/>
          <w:color w:val="404040"/>
          <w:sz w:val="20"/>
          <w:szCs w:val="20"/>
        </w:rPr>
        <w:t xml:space="preserve">, </w:t>
      </w:r>
      <w:r>
        <w:rPr>
          <w:rFonts w:ascii="Arial" w:hAnsi="Arial" w:cs="Arial"/>
          <w:color w:val="404040"/>
          <w:sz w:val="20"/>
          <w:szCs w:val="20"/>
        </w:rPr>
        <w:t>检测到车道偏离。</w:t>
      </w:r>
    </w:p>
    <w:p w:rsidR="00A90337" w:rsidRDefault="00A90337" w:rsidP="00A90337">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中间图显示了车道偏离的</w:t>
      </w:r>
      <w:r>
        <w:rPr>
          <w:rFonts w:ascii="Arial" w:hAnsi="Arial" w:cs="Arial"/>
          <w:color w:val="404040"/>
          <w:sz w:val="20"/>
          <w:szCs w:val="20"/>
        </w:rPr>
        <w:t xml:space="preserve"> LKA </w:t>
      </w:r>
      <w:r>
        <w:rPr>
          <w:rFonts w:ascii="Arial" w:hAnsi="Arial" w:cs="Arial"/>
          <w:color w:val="404040"/>
          <w:sz w:val="20"/>
          <w:szCs w:val="20"/>
        </w:rPr>
        <w:t>状态和检测。检测到的出发状态与顶部图一致。当检测到车道偏离时</w:t>
      </w:r>
      <w:r>
        <w:rPr>
          <w:rFonts w:ascii="Arial" w:hAnsi="Arial" w:cs="Arial"/>
          <w:color w:val="404040"/>
          <w:sz w:val="20"/>
          <w:szCs w:val="20"/>
        </w:rPr>
        <w:t xml:space="preserve">, LKA </w:t>
      </w:r>
      <w:r>
        <w:rPr>
          <w:rFonts w:ascii="Arial" w:hAnsi="Arial" w:cs="Arial"/>
          <w:color w:val="404040"/>
          <w:sz w:val="20"/>
          <w:szCs w:val="20"/>
        </w:rPr>
        <w:t>处于打开状态</w:t>
      </w:r>
      <w:r>
        <w:rPr>
          <w:rFonts w:ascii="Arial" w:hAnsi="Arial" w:cs="Arial"/>
          <w:color w:val="404040"/>
          <w:sz w:val="20"/>
          <w:szCs w:val="20"/>
        </w:rPr>
        <w:t xml:space="preserve">, </w:t>
      </w:r>
      <w:r>
        <w:rPr>
          <w:rFonts w:ascii="Arial" w:hAnsi="Arial" w:cs="Arial"/>
          <w:color w:val="404040"/>
          <w:sz w:val="20"/>
          <w:szCs w:val="20"/>
        </w:rPr>
        <w:t>但当驾驶员可以正确驾驶</w:t>
      </w:r>
      <w:r>
        <w:rPr>
          <w:rFonts w:ascii="Arial" w:hAnsi="Arial" w:cs="Arial"/>
          <w:color w:val="404040"/>
          <w:sz w:val="20"/>
          <w:szCs w:val="20"/>
        </w:rPr>
        <w:t xml:space="preserve"> ego </w:t>
      </w:r>
      <w:r>
        <w:rPr>
          <w:rFonts w:ascii="Arial" w:hAnsi="Arial" w:cs="Arial"/>
          <w:color w:val="404040"/>
          <w:sz w:val="20"/>
          <w:szCs w:val="20"/>
        </w:rPr>
        <w:t>车时</w:t>
      </w:r>
      <w:r>
        <w:rPr>
          <w:rFonts w:ascii="Arial" w:hAnsi="Arial" w:cs="Arial"/>
          <w:color w:val="404040"/>
          <w:sz w:val="20"/>
          <w:szCs w:val="20"/>
        </w:rPr>
        <w:t xml:space="preserve">, </w:t>
      </w:r>
      <w:proofErr w:type="gramStart"/>
      <w:r>
        <w:rPr>
          <w:rFonts w:ascii="Arial" w:hAnsi="Arial" w:cs="Arial"/>
          <w:color w:val="404040"/>
          <w:sz w:val="20"/>
          <w:szCs w:val="20"/>
        </w:rPr>
        <w:t>该控制</w:t>
      </w:r>
      <w:proofErr w:type="gramEnd"/>
      <w:r>
        <w:rPr>
          <w:rFonts w:ascii="Arial" w:hAnsi="Arial" w:cs="Arial"/>
          <w:color w:val="404040"/>
          <w:sz w:val="20"/>
          <w:szCs w:val="20"/>
        </w:rPr>
        <w:t>将返回给驾驶员。</w:t>
      </w:r>
    </w:p>
    <w:p w:rsidR="00A90337" w:rsidRDefault="00A90337" w:rsidP="00A90337">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底部图解显示驾驶员和</w:t>
      </w:r>
      <w:r>
        <w:rPr>
          <w:rFonts w:ascii="Arial" w:hAnsi="Arial" w:cs="Arial"/>
          <w:color w:val="404040"/>
          <w:sz w:val="20"/>
          <w:szCs w:val="20"/>
        </w:rPr>
        <w:t xml:space="preserve"> LKA </w:t>
      </w:r>
      <w:r>
        <w:rPr>
          <w:rFonts w:ascii="Arial" w:hAnsi="Arial" w:cs="Arial"/>
          <w:color w:val="404040"/>
          <w:sz w:val="20"/>
          <w:szCs w:val="20"/>
        </w:rPr>
        <w:t>的转向角。当驾驶员和</w:t>
      </w:r>
      <w:r>
        <w:rPr>
          <w:rFonts w:ascii="Arial" w:hAnsi="Arial" w:cs="Arial"/>
          <w:color w:val="404040"/>
          <w:sz w:val="20"/>
          <w:szCs w:val="20"/>
        </w:rPr>
        <w:t xml:space="preserve"> LKA </w:t>
      </w:r>
      <w:r>
        <w:rPr>
          <w:rFonts w:ascii="Arial" w:hAnsi="Arial" w:cs="Arial"/>
          <w:color w:val="404040"/>
          <w:sz w:val="20"/>
          <w:szCs w:val="20"/>
        </w:rPr>
        <w:t>的转向角度相差</w:t>
      </w:r>
      <w:proofErr w:type="gramStart"/>
      <w:r>
        <w:rPr>
          <w:rFonts w:ascii="Arial" w:hAnsi="Arial" w:cs="Arial"/>
          <w:color w:val="404040"/>
          <w:sz w:val="20"/>
          <w:szCs w:val="20"/>
        </w:rPr>
        <w:t>很</w:t>
      </w:r>
      <w:proofErr w:type="gramEnd"/>
      <w:r>
        <w:rPr>
          <w:rFonts w:ascii="Arial" w:hAnsi="Arial" w:cs="Arial"/>
          <w:color w:val="404040"/>
          <w:sz w:val="20"/>
          <w:szCs w:val="20"/>
        </w:rPr>
        <w:t>小时</w:t>
      </w:r>
      <w:r>
        <w:rPr>
          <w:rFonts w:ascii="Arial" w:hAnsi="Arial" w:cs="Arial"/>
          <w:color w:val="404040"/>
          <w:sz w:val="20"/>
          <w:szCs w:val="20"/>
        </w:rPr>
        <w:t xml:space="preserve">, LKA </w:t>
      </w:r>
      <w:r>
        <w:rPr>
          <w:rFonts w:ascii="Arial" w:hAnsi="Arial" w:cs="Arial"/>
          <w:color w:val="404040"/>
          <w:sz w:val="20"/>
          <w:szCs w:val="20"/>
        </w:rPr>
        <w:t>会将控制权释放到驱动程序</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在</w:t>
      </w:r>
      <w:r>
        <w:rPr>
          <w:rFonts w:ascii="Arial" w:hAnsi="Arial" w:cs="Arial"/>
          <w:color w:val="404040"/>
          <w:sz w:val="20"/>
          <w:szCs w:val="20"/>
        </w:rPr>
        <w:t>9</w:t>
      </w:r>
      <w:r>
        <w:rPr>
          <w:rFonts w:ascii="Arial" w:hAnsi="Arial" w:cs="Arial"/>
          <w:color w:val="404040"/>
          <w:sz w:val="20"/>
          <w:szCs w:val="20"/>
        </w:rPr>
        <w:t>秒到</w:t>
      </w:r>
      <w:proofErr w:type="gramStart"/>
      <w:r>
        <w:rPr>
          <w:rFonts w:ascii="Arial" w:hAnsi="Arial" w:cs="Arial"/>
          <w:color w:val="404040"/>
          <w:sz w:val="20"/>
          <w:szCs w:val="20"/>
        </w:rPr>
        <w:t>十</w:t>
      </w:r>
      <w:proofErr w:type="gramEnd"/>
      <w:r>
        <w:rPr>
          <w:rFonts w:ascii="Arial" w:hAnsi="Arial" w:cs="Arial"/>
          <w:color w:val="404040"/>
          <w:sz w:val="20"/>
          <w:szCs w:val="20"/>
        </w:rPr>
        <w:t>七年代之间</w:t>
      </w:r>
      <w:r>
        <w:rPr>
          <w:rFonts w:ascii="Arial" w:hAnsi="Arial" w:cs="Arial"/>
          <w:color w:val="404040"/>
          <w:sz w:val="20"/>
          <w:szCs w:val="20"/>
        </w:rPr>
        <w:t>)</w:t>
      </w:r>
      <w:r>
        <w:rPr>
          <w:rFonts w:ascii="Arial" w:hAnsi="Arial" w:cs="Arial"/>
          <w:color w:val="404040"/>
          <w:sz w:val="20"/>
          <w:szCs w:val="2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模拟车道跟踪</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您可以修改</w:t>
      </w:r>
      <w:r>
        <w:rPr>
          <w:rFonts w:ascii="Arial" w:hAnsi="Arial" w:cs="Arial"/>
          <w:color w:val="404040"/>
          <w:sz w:val="20"/>
          <w:szCs w:val="20"/>
        </w:rPr>
        <w:t xml:space="preserve"> LKA </w:t>
      </w:r>
      <w:r>
        <w:rPr>
          <w:rFonts w:ascii="Arial" w:hAnsi="Arial" w:cs="Arial"/>
          <w:color w:val="404040"/>
          <w:sz w:val="20"/>
          <w:szCs w:val="20"/>
        </w:rPr>
        <w:t>的安全横向偏移值</w:t>
      </w:r>
      <w:r>
        <w:rPr>
          <w:rFonts w:ascii="Arial" w:hAnsi="Arial" w:cs="Arial"/>
          <w:color w:val="404040"/>
          <w:sz w:val="20"/>
          <w:szCs w:val="20"/>
        </w:rPr>
        <w:t xml:space="preserve">, </w:t>
      </w:r>
      <w:r>
        <w:rPr>
          <w:rFonts w:ascii="Arial" w:hAnsi="Arial" w:cs="Arial"/>
          <w:color w:val="404040"/>
          <w:sz w:val="20"/>
          <w:szCs w:val="20"/>
        </w:rPr>
        <w:t>以忽略驱动程序输入</w:t>
      </w:r>
      <w:r>
        <w:rPr>
          <w:rFonts w:ascii="Arial" w:hAnsi="Arial" w:cs="Arial"/>
          <w:color w:val="404040"/>
          <w:sz w:val="20"/>
          <w:szCs w:val="20"/>
        </w:rPr>
        <w:t xml:space="preserve">, </w:t>
      </w:r>
      <w:r>
        <w:rPr>
          <w:rFonts w:ascii="Arial" w:hAnsi="Arial" w:cs="Arial"/>
          <w:color w:val="404040"/>
          <w:sz w:val="20"/>
          <w:szCs w:val="20"/>
        </w:rPr>
        <w:t>将控制器置于纯车道以下模式。通过增加此阈值</w:t>
      </w:r>
      <w:r>
        <w:rPr>
          <w:rFonts w:ascii="Arial" w:hAnsi="Arial" w:cs="Arial"/>
          <w:color w:val="404040"/>
          <w:sz w:val="20"/>
          <w:szCs w:val="20"/>
        </w:rPr>
        <w:t xml:space="preserve">, </w:t>
      </w:r>
      <w:r>
        <w:rPr>
          <w:rFonts w:ascii="Arial" w:hAnsi="Arial" w:cs="Arial"/>
          <w:color w:val="404040"/>
          <w:sz w:val="20"/>
          <w:szCs w:val="20"/>
        </w:rPr>
        <w:t>横向偏移始终在车道保持辅助设置的距离内。因此</w:t>
      </w:r>
      <w:r>
        <w:rPr>
          <w:rFonts w:ascii="Arial" w:hAnsi="Arial" w:cs="Arial"/>
          <w:color w:val="404040"/>
          <w:sz w:val="20"/>
          <w:szCs w:val="20"/>
        </w:rPr>
        <w:t xml:space="preserve">, </w:t>
      </w:r>
      <w:r>
        <w:rPr>
          <w:rFonts w:ascii="Arial" w:hAnsi="Arial" w:cs="Arial"/>
          <w:color w:val="404040"/>
          <w:sz w:val="20"/>
          <w:szCs w:val="20"/>
        </w:rPr>
        <w:t>车道偏离状态为</w:t>
      </w:r>
      <w:r>
        <w:rPr>
          <w:rFonts w:ascii="Arial" w:hAnsi="Arial" w:cs="Arial"/>
          <w:color w:val="404040"/>
          <w:sz w:val="20"/>
          <w:szCs w:val="20"/>
        </w:rPr>
        <w:t xml:space="preserve"> on, </w:t>
      </w:r>
      <w:r>
        <w:rPr>
          <w:rFonts w:ascii="Arial" w:hAnsi="Arial" w:cs="Arial"/>
          <w:color w:val="404040"/>
          <w:sz w:val="20"/>
          <w:szCs w:val="20"/>
        </w:rPr>
        <w:t>车道保持辅助控制所有时间。</w:t>
      </w:r>
    </w:p>
    <w:p w:rsidR="00A90337" w:rsidRDefault="00A90337" w:rsidP="00A90337">
      <w:pPr>
        <w:pStyle w:val="HTML"/>
        <w:spacing w:after="150"/>
        <w:ind w:left="480"/>
        <w:rPr>
          <w:rFonts w:ascii="Consolas" w:hAnsi="Consolas"/>
          <w:color w:val="404040"/>
        </w:rPr>
      </w:pPr>
      <w:r>
        <w:rPr>
          <w:rFonts w:ascii="Consolas" w:hAnsi="Consolas"/>
          <w:color w:val="404040"/>
        </w:rPr>
        <w:t>set_</w:t>
      </w:r>
      <w:proofErr w:type="gramStart"/>
      <w:r>
        <w:rPr>
          <w:rFonts w:ascii="Consolas" w:hAnsi="Consolas"/>
          <w:color w:val="404040"/>
        </w:rPr>
        <w:t>param(</w:t>
      </w:r>
      <w:proofErr w:type="gramEnd"/>
      <w:r>
        <w:rPr>
          <w:rFonts w:ascii="Consolas" w:hAnsi="Consolas"/>
          <w:color w:val="A020F0"/>
        </w:rPr>
        <w:t>'LKATestBenchExample/Safe Lateral Offset'</w:t>
      </w:r>
      <w:r>
        <w:rPr>
          <w:rFonts w:ascii="Consolas" w:hAnsi="Consolas"/>
          <w:color w:val="404040"/>
        </w:rPr>
        <w:t>,</w:t>
      </w:r>
      <w:r>
        <w:rPr>
          <w:rFonts w:ascii="Consolas" w:hAnsi="Consolas"/>
          <w:color w:val="A020F0"/>
        </w:rPr>
        <w:t>'Value'</w:t>
      </w:r>
      <w:r>
        <w:rPr>
          <w:rFonts w:ascii="Consolas" w:hAnsi="Consolas"/>
          <w:color w:val="404040"/>
        </w:rPr>
        <w:t>,</w:t>
      </w:r>
      <w:r>
        <w:rPr>
          <w:rFonts w:ascii="Consolas" w:hAnsi="Consolas"/>
          <w:color w:val="A020F0"/>
        </w:rPr>
        <w:t>'2'</w:t>
      </w:r>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404040"/>
        </w:rPr>
        <w:t>sim(</w:t>
      </w:r>
      <w:r>
        <w:rPr>
          <w:rFonts w:ascii="Consolas" w:hAnsi="Consolas"/>
          <w:color w:val="A020F0"/>
        </w:rPr>
        <w:t>'LKATestBenchExample</w:t>
      </w:r>
      <w:proofErr w:type="gramStart"/>
      <w:r>
        <w:rPr>
          <w:rFonts w:ascii="Consolas" w:hAnsi="Consolas"/>
          <w:color w:val="A020F0"/>
        </w:rPr>
        <w:t>'</w:t>
      </w:r>
      <w:r>
        <w:rPr>
          <w:rFonts w:ascii="Consolas" w:hAnsi="Consolas"/>
          <w:color w:val="404040"/>
        </w:rPr>
        <w:t xml:space="preserve">)   </w:t>
      </w:r>
      <w:proofErr w:type="gramEnd"/>
      <w:r>
        <w:rPr>
          <w:rFonts w:ascii="Consolas" w:hAnsi="Consolas"/>
          <w:color w:val="404040"/>
        </w:rPr>
        <w:t xml:space="preserve">                                  </w:t>
      </w:r>
      <w:r>
        <w:rPr>
          <w:rFonts w:ascii="Consolas" w:hAnsi="Consolas"/>
          <w:color w:val="228B22"/>
        </w:rPr>
        <w:t>% Simulate to end of scenario</w:t>
      </w:r>
    </w:p>
    <w:p w:rsidR="00A90337" w:rsidRDefault="00A90337" w:rsidP="00A90337">
      <w:pPr>
        <w:pStyle w:val="HTML"/>
        <w:rPr>
          <w:rFonts w:ascii="Consolas" w:hAnsi="Consolas"/>
          <w:color w:val="404040"/>
        </w:rPr>
      </w:pPr>
      <w:r>
        <w:rPr>
          <w:rFonts w:ascii="Consolas" w:hAnsi="Consolas"/>
          <w:color w:val="404040"/>
        </w:rPr>
        <w:t xml:space="preserve">   Assuming no disturbance added to measured output channel #1.</w:t>
      </w:r>
    </w:p>
    <w:p w:rsidR="00A90337" w:rsidRDefault="00A90337" w:rsidP="00A90337">
      <w:pPr>
        <w:pStyle w:val="HTML"/>
        <w:rPr>
          <w:rFonts w:ascii="Consolas" w:hAnsi="Consolas"/>
          <w:color w:val="404040"/>
        </w:rPr>
      </w:pPr>
      <w:r>
        <w:rPr>
          <w:rFonts w:ascii="Consolas" w:hAnsi="Consolas"/>
          <w:color w:val="404040"/>
        </w:rPr>
        <w:t>--&gt;Assuming output disturbance added to measured output channel #2 is integrated white noise.</w:t>
      </w:r>
    </w:p>
    <w:p w:rsidR="00A90337" w:rsidRDefault="00A90337" w:rsidP="00A90337">
      <w:pPr>
        <w:pStyle w:val="HTML"/>
        <w:rPr>
          <w:rFonts w:ascii="Consolas" w:hAnsi="Consolas"/>
          <w:color w:val="404040"/>
        </w:rPr>
      </w:pPr>
      <w:r>
        <w:rPr>
          <w:rFonts w:ascii="Consolas" w:hAnsi="Consolas"/>
          <w:color w:val="404040"/>
        </w:rPr>
        <w:lastRenderedPageBreak/>
        <w:t>--&gt;The "Model.Noise" property of the "mpc" object is empty. Assuming white noise on each measured output channel.</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您可以使用以下命令来探索模拟结果。</w:t>
      </w:r>
    </w:p>
    <w:p w:rsidR="00A90337" w:rsidRDefault="00A90337" w:rsidP="00A90337">
      <w:pPr>
        <w:pStyle w:val="HTML"/>
        <w:spacing w:after="150"/>
        <w:ind w:left="480"/>
        <w:rPr>
          <w:rFonts w:ascii="Consolas" w:hAnsi="Consolas"/>
          <w:color w:val="404040"/>
        </w:rPr>
      </w:pPr>
      <w:r>
        <w:rPr>
          <w:rFonts w:ascii="Consolas" w:hAnsi="Consolas"/>
          <w:color w:val="404040"/>
        </w:rPr>
        <w:t>plotLKAResults(</w:t>
      </w:r>
      <w:proofErr w:type="gramStart"/>
      <w:r>
        <w:rPr>
          <w:rFonts w:ascii="Consolas" w:hAnsi="Consolas"/>
          <w:color w:val="404040"/>
        </w:rPr>
        <w:t>scenario,logsout</w:t>
      </w:r>
      <w:proofErr w:type="gramEnd"/>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222875" cy="3133725"/>
            <wp:effectExtent l="0" t="0" r="0" b="9525"/>
            <wp:docPr id="41" name="图片 41" descr="https://www.mathworks.com/help/examples/mpc/win64/LKAWithLaneDetection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mathworks.com/help/examples/mpc/win64/LKAWithLaneDetectionExample_0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2875" cy="3133725"/>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红色曲线表明</w:t>
      </w:r>
      <w:r>
        <w:rPr>
          <w:rFonts w:ascii="Arial" w:hAnsi="Arial" w:cs="Arial"/>
          <w:color w:val="404040"/>
          <w:sz w:val="20"/>
          <w:szCs w:val="20"/>
        </w:rPr>
        <w:t xml:space="preserve">, </w:t>
      </w:r>
      <w:r>
        <w:rPr>
          <w:rFonts w:ascii="Arial" w:hAnsi="Arial" w:cs="Arial"/>
          <w:color w:val="404040"/>
          <w:sz w:val="20"/>
          <w:szCs w:val="20"/>
        </w:rPr>
        <w:t>车道保持辅助本身可以保持</w:t>
      </w:r>
      <w:del w:id="251" w:author="Young Jiang" w:date="2019-01-02T01:34:00Z">
        <w:r w:rsidDel="007F234F">
          <w:rPr>
            <w:rFonts w:ascii="Arial" w:hAnsi="Arial" w:cs="Arial"/>
            <w:color w:val="404040"/>
            <w:sz w:val="20"/>
            <w:szCs w:val="20"/>
          </w:rPr>
          <w:delText>自我</w:delText>
        </w:r>
      </w:del>
      <w:ins w:id="252" w:author="Young Jiang" w:date="2019-01-02T01:34:00Z">
        <w:r w:rsidR="007F234F">
          <w:rPr>
            <w:rFonts w:ascii="Arial" w:hAnsi="Arial" w:cs="Arial"/>
            <w:color w:val="404040"/>
            <w:sz w:val="20"/>
            <w:szCs w:val="20"/>
          </w:rPr>
          <w:t>当前</w:t>
        </w:r>
      </w:ins>
      <w:r>
        <w:rPr>
          <w:rFonts w:ascii="Arial" w:hAnsi="Arial" w:cs="Arial"/>
          <w:color w:val="404040"/>
          <w:sz w:val="20"/>
          <w:szCs w:val="20"/>
        </w:rPr>
        <w:t>汽车沿其车道的中心线行驶。</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使用以下命令来描述控制器性能。</w:t>
      </w:r>
    </w:p>
    <w:p w:rsidR="00A90337" w:rsidRDefault="00A90337" w:rsidP="00A90337">
      <w:pPr>
        <w:pStyle w:val="HTML"/>
        <w:spacing w:after="150"/>
        <w:ind w:left="480"/>
        <w:rPr>
          <w:rFonts w:ascii="Consolas" w:hAnsi="Consolas"/>
          <w:color w:val="404040"/>
        </w:rPr>
      </w:pPr>
      <w:r>
        <w:rPr>
          <w:rFonts w:ascii="Consolas" w:hAnsi="Consolas"/>
          <w:color w:val="404040"/>
        </w:rPr>
        <w:t>plotLKAPerformance(logsout)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543550" cy="4619625"/>
            <wp:effectExtent l="0" t="0" r="0" b="9525"/>
            <wp:docPr id="40" name="图片 40" descr="https://www.mathworks.com/help/examples/mpc/win64/LKAWithLaneDetection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mathworks.com/help/examples/mpc/win64/LKAWithLaneDetectionExample_0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44200" cy="4620167"/>
                    </a:xfrm>
                    <a:prstGeom prst="rect">
                      <a:avLst/>
                    </a:prstGeom>
                    <a:noFill/>
                    <a:ln>
                      <a:noFill/>
                    </a:ln>
                  </pic:spPr>
                </pic:pic>
              </a:graphicData>
            </a:graphic>
          </wp:inline>
        </w:drawing>
      </w:r>
    </w:p>
    <w:p w:rsidR="00A90337" w:rsidRDefault="00A90337" w:rsidP="00A90337">
      <w:pPr>
        <w:pStyle w:val="a4"/>
        <w:numPr>
          <w:ilvl w:val="0"/>
          <w:numId w:val="3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顶部图显示了相对于</w:t>
      </w:r>
      <w:del w:id="253" w:author="Young Jiang" w:date="2019-01-02T01:34:00Z">
        <w:r w:rsidDel="007F234F">
          <w:rPr>
            <w:rFonts w:ascii="Arial" w:hAnsi="Arial" w:cs="Arial"/>
            <w:color w:val="404040"/>
            <w:sz w:val="20"/>
            <w:szCs w:val="20"/>
          </w:rPr>
          <w:delText>自我</w:delText>
        </w:r>
      </w:del>
      <w:ins w:id="254" w:author="Young Jiang" w:date="2019-01-02T01:34:00Z">
        <w:r w:rsidR="007F234F">
          <w:rPr>
            <w:rFonts w:ascii="Arial" w:hAnsi="Arial" w:cs="Arial"/>
            <w:color w:val="404040"/>
            <w:sz w:val="20"/>
            <w:szCs w:val="20"/>
          </w:rPr>
          <w:t>当前</w:t>
        </w:r>
      </w:ins>
      <w:r>
        <w:rPr>
          <w:rFonts w:ascii="Arial" w:hAnsi="Arial" w:cs="Arial"/>
          <w:color w:val="404040"/>
          <w:sz w:val="20"/>
          <w:szCs w:val="20"/>
        </w:rPr>
        <w:t>汽车的横向偏差。</w:t>
      </w:r>
      <w:r>
        <w:rPr>
          <w:rFonts w:ascii="Arial" w:hAnsi="Arial" w:cs="Arial"/>
          <w:color w:val="404040"/>
          <w:sz w:val="20"/>
          <w:szCs w:val="20"/>
        </w:rPr>
        <w:t xml:space="preserve">LKA </w:t>
      </w:r>
      <w:r>
        <w:rPr>
          <w:rFonts w:ascii="Arial" w:hAnsi="Arial" w:cs="Arial"/>
          <w:color w:val="404040"/>
          <w:sz w:val="20"/>
          <w:szCs w:val="20"/>
        </w:rPr>
        <w:t>的侧向偏差在</w:t>
      </w:r>
      <w:r>
        <w:rPr>
          <w:rFonts w:ascii="Arial" w:hAnsi="Arial" w:cs="Arial"/>
          <w:color w:val="404040"/>
          <w:sz w:val="20"/>
          <w:szCs w:val="20"/>
        </w:rPr>
        <w:t xml:space="preserve"> [-0.1, 0.1] m </w:t>
      </w:r>
      <w:r>
        <w:rPr>
          <w:rFonts w:ascii="Arial" w:hAnsi="Arial" w:cs="Arial"/>
          <w:color w:val="404040"/>
          <w:sz w:val="20"/>
          <w:szCs w:val="20"/>
        </w:rPr>
        <w:t>内。</w:t>
      </w:r>
    </w:p>
    <w:p w:rsidR="00A90337" w:rsidRDefault="00A90337" w:rsidP="00A90337">
      <w:pPr>
        <w:pStyle w:val="a4"/>
        <w:numPr>
          <w:ilvl w:val="0"/>
          <w:numId w:val="3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中间图显示相对偏航角。与</w:t>
      </w:r>
      <w:r>
        <w:rPr>
          <w:rFonts w:ascii="Arial" w:hAnsi="Arial" w:cs="Arial"/>
          <w:color w:val="404040"/>
          <w:sz w:val="20"/>
          <w:szCs w:val="20"/>
        </w:rPr>
        <w:t xml:space="preserve"> LKA </w:t>
      </w:r>
      <w:r>
        <w:rPr>
          <w:rFonts w:ascii="Arial" w:hAnsi="Arial" w:cs="Arial"/>
          <w:color w:val="404040"/>
          <w:sz w:val="20"/>
          <w:szCs w:val="20"/>
        </w:rPr>
        <w:t>的相对偏航角在</w:t>
      </w:r>
      <w:r>
        <w:rPr>
          <w:rFonts w:ascii="Arial" w:hAnsi="Arial" w:cs="Arial"/>
          <w:color w:val="404040"/>
          <w:sz w:val="20"/>
          <w:szCs w:val="20"/>
        </w:rPr>
        <w:t xml:space="preserve"> [-0.020. 02] rad </w:t>
      </w:r>
      <w:r>
        <w:rPr>
          <w:rFonts w:ascii="Arial" w:hAnsi="Arial" w:cs="Arial"/>
          <w:color w:val="404040"/>
          <w:sz w:val="20"/>
          <w:szCs w:val="20"/>
        </w:rPr>
        <w:t>内。</w:t>
      </w:r>
    </w:p>
    <w:p w:rsidR="00A90337" w:rsidRDefault="00A90337" w:rsidP="00A90337">
      <w:pPr>
        <w:pStyle w:val="a4"/>
        <w:numPr>
          <w:ilvl w:val="0"/>
          <w:numId w:val="3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下图显示了</w:t>
      </w:r>
      <w:r>
        <w:rPr>
          <w:rFonts w:ascii="Arial" w:hAnsi="Arial" w:cs="Arial"/>
          <w:color w:val="404040"/>
          <w:sz w:val="20"/>
          <w:szCs w:val="20"/>
        </w:rPr>
        <w:t xml:space="preserve"> ego </w:t>
      </w:r>
      <w:r>
        <w:rPr>
          <w:rFonts w:ascii="Arial" w:hAnsi="Arial" w:cs="Arial"/>
          <w:color w:val="404040"/>
          <w:sz w:val="20"/>
          <w:szCs w:val="20"/>
        </w:rPr>
        <w:t>汽车的转向角。</w:t>
      </w:r>
      <w:r>
        <w:rPr>
          <w:rFonts w:ascii="Arial" w:hAnsi="Arial" w:cs="Arial"/>
          <w:color w:val="404040"/>
          <w:sz w:val="20"/>
          <w:szCs w:val="20"/>
        </w:rPr>
        <w:t xml:space="preserve">LKA </w:t>
      </w:r>
      <w:r>
        <w:rPr>
          <w:rFonts w:ascii="Arial" w:hAnsi="Arial" w:cs="Arial"/>
          <w:color w:val="404040"/>
          <w:sz w:val="20"/>
          <w:szCs w:val="20"/>
        </w:rPr>
        <w:t>的转向角在</w:t>
      </w:r>
      <w:r>
        <w:rPr>
          <w:rFonts w:ascii="Arial" w:hAnsi="Arial" w:cs="Arial"/>
          <w:color w:val="404040"/>
          <w:sz w:val="20"/>
          <w:szCs w:val="20"/>
        </w:rPr>
        <w:t xml:space="preserve"> [-0.040. 04] rad </w:t>
      </w:r>
      <w:r>
        <w:rPr>
          <w:rFonts w:ascii="Arial" w:hAnsi="Arial" w:cs="Arial"/>
          <w:color w:val="404040"/>
          <w:sz w:val="20"/>
          <w:szCs w:val="20"/>
        </w:rPr>
        <w:t>内。</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要查看控制器状态</w:t>
      </w:r>
      <w:r>
        <w:rPr>
          <w:rFonts w:ascii="Arial" w:hAnsi="Arial" w:cs="Arial"/>
          <w:color w:val="404040"/>
          <w:sz w:val="20"/>
          <w:szCs w:val="20"/>
        </w:rPr>
        <w:t xml:space="preserve">, </w:t>
      </w:r>
      <w:r>
        <w:rPr>
          <w:rFonts w:ascii="Arial" w:hAnsi="Arial" w:cs="Arial"/>
          <w:color w:val="404040"/>
          <w:sz w:val="20"/>
          <w:szCs w:val="20"/>
        </w:rPr>
        <w:t>请使用以下命令。</w:t>
      </w:r>
    </w:p>
    <w:p w:rsidR="00A90337" w:rsidRDefault="00A90337" w:rsidP="00A90337">
      <w:pPr>
        <w:pStyle w:val="HTML"/>
        <w:spacing w:after="150"/>
        <w:ind w:left="480"/>
        <w:rPr>
          <w:rFonts w:ascii="Consolas" w:hAnsi="Consolas"/>
          <w:color w:val="404040"/>
        </w:rPr>
      </w:pPr>
      <w:r>
        <w:rPr>
          <w:rFonts w:ascii="Consolas" w:hAnsi="Consolas"/>
          <w:color w:val="404040"/>
        </w:rPr>
        <w:t>plotLKAStatus(logsout)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223510" cy="4352925"/>
            <wp:effectExtent l="0" t="0" r="0" b="9525"/>
            <wp:docPr id="39" name="图片 39" descr="https://www.mathworks.com/help/examples/mpc/win64/LKAWithLaneDetection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mathworks.com/help/examples/mpc/win64/LKAWithLaneDetectionExample_0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3510" cy="4352925"/>
                    </a:xfrm>
                    <a:prstGeom prst="rect">
                      <a:avLst/>
                    </a:prstGeom>
                    <a:noFill/>
                    <a:ln>
                      <a:noFill/>
                    </a:ln>
                  </pic:spPr>
                </pic:pic>
              </a:graphicData>
            </a:graphic>
          </wp:inline>
        </w:drawing>
      </w:r>
    </w:p>
    <w:p w:rsidR="00A90337" w:rsidRDefault="00A90337" w:rsidP="00A90337">
      <w:pPr>
        <w:pStyle w:val="a4"/>
        <w:numPr>
          <w:ilvl w:val="0"/>
          <w:numId w:val="3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顶部图解显示左右车道偏移量。由于横向偏移从来不在车道保持辅助设置的距离内</w:t>
      </w:r>
      <w:r>
        <w:rPr>
          <w:rFonts w:ascii="Arial" w:hAnsi="Arial" w:cs="Arial"/>
          <w:color w:val="404040"/>
          <w:sz w:val="20"/>
          <w:szCs w:val="20"/>
        </w:rPr>
        <w:t xml:space="preserve">, </w:t>
      </w:r>
      <w:r>
        <w:rPr>
          <w:rFonts w:ascii="Arial" w:hAnsi="Arial" w:cs="Arial"/>
          <w:color w:val="404040"/>
          <w:sz w:val="20"/>
          <w:szCs w:val="20"/>
        </w:rPr>
        <w:t>因此不检测车道偏离。</w:t>
      </w:r>
    </w:p>
    <w:p w:rsidR="00A90337" w:rsidRDefault="00A90337" w:rsidP="00A90337">
      <w:pPr>
        <w:pStyle w:val="a4"/>
        <w:numPr>
          <w:ilvl w:val="0"/>
          <w:numId w:val="3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中间图显示</w:t>
      </w:r>
      <w:r>
        <w:rPr>
          <w:rFonts w:ascii="Arial" w:hAnsi="Arial" w:cs="Arial"/>
          <w:color w:val="404040"/>
          <w:sz w:val="20"/>
          <w:szCs w:val="20"/>
        </w:rPr>
        <w:t xml:space="preserve"> LKA </w:t>
      </w:r>
      <w:r>
        <w:rPr>
          <w:rFonts w:ascii="Arial" w:hAnsi="Arial" w:cs="Arial"/>
          <w:color w:val="404040"/>
          <w:sz w:val="20"/>
          <w:szCs w:val="20"/>
        </w:rPr>
        <w:t>状态始终是一个</w:t>
      </w:r>
      <w:r>
        <w:rPr>
          <w:rFonts w:ascii="Arial" w:hAnsi="Arial" w:cs="Arial"/>
          <w:color w:val="404040"/>
          <w:sz w:val="20"/>
          <w:szCs w:val="20"/>
        </w:rPr>
        <w:t xml:space="preserve">, </w:t>
      </w:r>
      <w:r>
        <w:rPr>
          <w:rFonts w:ascii="Arial" w:hAnsi="Arial" w:cs="Arial"/>
          <w:color w:val="404040"/>
          <w:sz w:val="20"/>
          <w:szCs w:val="20"/>
        </w:rPr>
        <w:t>即车道保持辅助控制所有的时间。</w:t>
      </w:r>
    </w:p>
    <w:p w:rsidR="00A90337" w:rsidRDefault="00A90337" w:rsidP="00A90337">
      <w:pPr>
        <w:pStyle w:val="a4"/>
        <w:numPr>
          <w:ilvl w:val="0"/>
          <w:numId w:val="3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底部图解显示驾驶员和</w:t>
      </w:r>
      <w:r>
        <w:rPr>
          <w:rFonts w:ascii="Arial" w:hAnsi="Arial" w:cs="Arial"/>
          <w:color w:val="404040"/>
          <w:sz w:val="20"/>
          <w:szCs w:val="20"/>
        </w:rPr>
        <w:t xml:space="preserve"> LKA </w:t>
      </w:r>
      <w:r>
        <w:rPr>
          <w:rFonts w:ascii="Arial" w:hAnsi="Arial" w:cs="Arial"/>
          <w:color w:val="404040"/>
          <w:sz w:val="20"/>
          <w:szCs w:val="20"/>
        </w:rPr>
        <w:t>的转向角。驾驶员与曲线</w:t>
      </w:r>
      <w:proofErr w:type="gramStart"/>
      <w:r>
        <w:rPr>
          <w:rFonts w:ascii="Arial" w:hAnsi="Arial" w:cs="Arial"/>
          <w:color w:val="404040"/>
          <w:sz w:val="20"/>
          <w:szCs w:val="20"/>
        </w:rPr>
        <w:t>路谈判</w:t>
      </w:r>
      <w:proofErr w:type="gramEnd"/>
      <w:r>
        <w:rPr>
          <w:rFonts w:ascii="Arial" w:hAnsi="Arial" w:cs="Arial"/>
          <w:color w:val="404040"/>
          <w:sz w:val="20"/>
          <w:szCs w:val="20"/>
        </w:rPr>
        <w:t>的转向角过于激进。在本例中</w:t>
      </w:r>
      <w:r>
        <w:rPr>
          <w:rFonts w:ascii="Arial" w:hAnsi="Arial" w:cs="Arial"/>
          <w:color w:val="404040"/>
          <w:sz w:val="20"/>
          <w:szCs w:val="20"/>
        </w:rPr>
        <w:t xml:space="preserve">, LKA </w:t>
      </w:r>
      <w:r>
        <w:rPr>
          <w:rFonts w:ascii="Arial" w:hAnsi="Arial" w:cs="Arial"/>
          <w:color w:val="404040"/>
          <w:sz w:val="20"/>
          <w:szCs w:val="20"/>
        </w:rPr>
        <w:t>的小转向角足以满足弯曲道路的需求。</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探索车道保持辅助算法</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车道保持辅助模型包含</w:t>
      </w:r>
      <w:proofErr w:type="gramStart"/>
      <w:r>
        <w:rPr>
          <w:rFonts w:ascii="Arial" w:hAnsi="Arial" w:cs="Arial"/>
          <w:color w:val="404040"/>
          <w:sz w:val="20"/>
          <w:szCs w:val="20"/>
        </w:rPr>
        <w:t>四主要</w:t>
      </w:r>
      <w:proofErr w:type="gramEnd"/>
      <w:r>
        <w:rPr>
          <w:rFonts w:ascii="Arial" w:hAnsi="Arial" w:cs="Arial"/>
          <w:color w:val="404040"/>
          <w:sz w:val="20"/>
          <w:szCs w:val="20"/>
        </w:rPr>
        <w:t>部分</w:t>
      </w:r>
      <w:r>
        <w:rPr>
          <w:rFonts w:ascii="Arial" w:hAnsi="Arial" w:cs="Arial"/>
          <w:color w:val="404040"/>
          <w:sz w:val="20"/>
          <w:szCs w:val="20"/>
        </w:rPr>
        <w:t xml:space="preserve">: 1) </w:t>
      </w:r>
      <w:r>
        <w:rPr>
          <w:rFonts w:ascii="Arial" w:hAnsi="Arial" w:cs="Arial"/>
          <w:color w:val="404040"/>
          <w:sz w:val="20"/>
          <w:szCs w:val="20"/>
        </w:rPr>
        <w:t>估计车道中心</w:t>
      </w:r>
      <w:r>
        <w:rPr>
          <w:rFonts w:ascii="Arial" w:hAnsi="Arial" w:cs="Arial"/>
          <w:color w:val="404040"/>
          <w:sz w:val="20"/>
          <w:szCs w:val="20"/>
        </w:rPr>
        <w:t xml:space="preserve"> 2) </w:t>
      </w:r>
      <w:r>
        <w:rPr>
          <w:rFonts w:ascii="Arial" w:hAnsi="Arial" w:cs="Arial"/>
          <w:color w:val="404040"/>
          <w:sz w:val="20"/>
          <w:szCs w:val="20"/>
        </w:rPr>
        <w:t>车道保持控制器</w:t>
      </w:r>
      <w:r>
        <w:rPr>
          <w:rFonts w:ascii="Arial" w:hAnsi="Arial" w:cs="Arial"/>
          <w:color w:val="404040"/>
          <w:sz w:val="20"/>
          <w:szCs w:val="20"/>
        </w:rPr>
        <w:t xml:space="preserve"> 3) </w:t>
      </w:r>
      <w:r>
        <w:rPr>
          <w:rFonts w:ascii="Arial" w:hAnsi="Arial" w:cs="Arial"/>
          <w:color w:val="404040"/>
          <w:sz w:val="20"/>
          <w:szCs w:val="20"/>
        </w:rPr>
        <w:t>检测车道偏离</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4) </w:t>
      </w:r>
      <w:r>
        <w:rPr>
          <w:rFonts w:ascii="Arial" w:hAnsi="Arial" w:cs="Arial"/>
          <w:color w:val="404040"/>
          <w:sz w:val="20"/>
          <w:szCs w:val="20"/>
        </w:rPr>
        <w:t>申请协助。</w:t>
      </w:r>
    </w:p>
    <w:p w:rsidR="00A90337" w:rsidRDefault="00A90337" w:rsidP="00A90337">
      <w:pPr>
        <w:pStyle w:val="HTML"/>
        <w:spacing w:after="150"/>
        <w:ind w:left="480"/>
        <w:rPr>
          <w:rFonts w:ascii="Consolas" w:hAnsi="Consolas"/>
          <w:color w:val="404040"/>
        </w:rPr>
      </w:pPr>
      <w:r>
        <w:rPr>
          <w:rFonts w:ascii="Consolas" w:hAnsi="Consolas"/>
          <w:color w:val="404040"/>
        </w:rPr>
        <w:t>open_</w:t>
      </w:r>
      <w:proofErr w:type="gramStart"/>
      <w:r>
        <w:rPr>
          <w:rFonts w:ascii="Consolas" w:hAnsi="Consolas"/>
          <w:color w:val="404040"/>
        </w:rPr>
        <w:t>system(</w:t>
      </w:r>
      <w:proofErr w:type="gramEnd"/>
      <w:r>
        <w:rPr>
          <w:rFonts w:ascii="Consolas" w:hAnsi="Consolas"/>
          <w:color w:val="A020F0"/>
        </w:rPr>
        <w:t>'LKATestBenchExample/Lane Keeping Assist'</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456631" cy="2136166"/>
            <wp:effectExtent l="0" t="0" r="0" b="0"/>
            <wp:docPr id="38" name="图片 38" descr="https://www.mathworks.com/help/examples/mpc/win64/LKAWithLaneDetection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mathworks.com/help/examples/mpc/win64/LKAWithLaneDetectionExample_0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64610" cy="213929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检测车道偏离子系统输出的信号是真实的</w:t>
      </w:r>
      <w:r>
        <w:rPr>
          <w:rFonts w:ascii="Arial" w:hAnsi="Arial" w:cs="Arial"/>
          <w:color w:val="404040"/>
          <w:sz w:val="20"/>
          <w:szCs w:val="20"/>
        </w:rPr>
        <w:t xml:space="preserve">, </w:t>
      </w:r>
      <w:r>
        <w:rPr>
          <w:rFonts w:ascii="Arial" w:hAnsi="Arial" w:cs="Arial"/>
          <w:color w:val="404040"/>
          <w:sz w:val="20"/>
          <w:szCs w:val="20"/>
        </w:rPr>
        <w:t>当车辆太接近检测车道。当车道传感器的车辆和车道边界之间的偏移小于车道辅助偏移输入时</w:t>
      </w:r>
      <w:r>
        <w:rPr>
          <w:rFonts w:ascii="Arial" w:hAnsi="Arial" w:cs="Arial"/>
          <w:color w:val="404040"/>
          <w:sz w:val="20"/>
          <w:szCs w:val="20"/>
        </w:rPr>
        <w:t xml:space="preserve">, </w:t>
      </w:r>
      <w:r>
        <w:rPr>
          <w:rFonts w:ascii="Arial" w:hAnsi="Arial" w:cs="Arial"/>
          <w:color w:val="404040"/>
          <w:sz w:val="20"/>
          <w:szCs w:val="20"/>
        </w:rPr>
        <w:t>我们检测到偏离。</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估计车道中心子系统将数据从车道传感器输出到车道保持控制器。此示例中的检测器配置为在当前摄像机的视场中报告当前车道的左右车道边界。每个边界被建模为曲线的长度</w:t>
      </w:r>
      <w:r>
        <w:rPr>
          <w:rFonts w:ascii="Arial" w:hAnsi="Arial" w:cs="Arial"/>
          <w:color w:val="404040"/>
          <w:sz w:val="20"/>
          <w:szCs w:val="20"/>
        </w:rPr>
        <w:t xml:space="preserve">, </w:t>
      </w:r>
      <w:r>
        <w:rPr>
          <w:rFonts w:ascii="Arial" w:hAnsi="Arial" w:cs="Arial"/>
          <w:color w:val="404040"/>
          <w:sz w:val="20"/>
          <w:szCs w:val="20"/>
        </w:rPr>
        <w:t>其曲率随距离</w:t>
      </w:r>
      <w:r>
        <w:rPr>
          <w:rFonts w:ascii="Arial" w:hAnsi="Arial" w:cs="Arial"/>
          <w:color w:val="404040"/>
          <w:sz w:val="20"/>
          <w:szCs w:val="20"/>
        </w:rPr>
        <w:t xml:space="preserve"> (</w:t>
      </w:r>
      <w:r>
        <w:rPr>
          <w:rFonts w:ascii="Arial" w:hAnsi="Arial" w:cs="Arial"/>
          <w:color w:val="404040"/>
          <w:sz w:val="20"/>
          <w:szCs w:val="20"/>
        </w:rPr>
        <w:t>回旋线曲线</w:t>
      </w:r>
      <w:r>
        <w:rPr>
          <w:rFonts w:ascii="Arial" w:hAnsi="Arial" w:cs="Arial"/>
          <w:color w:val="404040"/>
          <w:sz w:val="20"/>
          <w:szCs w:val="20"/>
        </w:rPr>
        <w:t xml:space="preserve">) </w:t>
      </w:r>
      <w:r>
        <w:rPr>
          <w:rFonts w:ascii="Arial" w:hAnsi="Arial" w:cs="Arial"/>
          <w:color w:val="404040"/>
          <w:sz w:val="20"/>
          <w:szCs w:val="20"/>
        </w:rPr>
        <w:t>线性变化。为了将此数据馈送到控制器</w:t>
      </w:r>
      <w:r>
        <w:rPr>
          <w:rFonts w:ascii="Arial" w:hAnsi="Arial" w:cs="Arial"/>
          <w:color w:val="404040"/>
          <w:sz w:val="20"/>
          <w:szCs w:val="20"/>
        </w:rPr>
        <w:t xml:space="preserve">, </w:t>
      </w:r>
      <w:r>
        <w:rPr>
          <w:rFonts w:ascii="Arial" w:hAnsi="Arial" w:cs="Arial"/>
          <w:color w:val="404040"/>
          <w:sz w:val="20"/>
          <w:szCs w:val="20"/>
        </w:rPr>
        <w:t>我们将两条检测到的曲线偏移到车道的中心</w:t>
      </w:r>
      <w:r>
        <w:rPr>
          <w:rFonts w:ascii="Arial" w:hAnsi="Arial" w:cs="Arial"/>
          <w:color w:val="404040"/>
          <w:sz w:val="20"/>
          <w:szCs w:val="20"/>
        </w:rPr>
        <w:t xml:space="preserve">, </w:t>
      </w:r>
      <w:r>
        <w:rPr>
          <w:rFonts w:ascii="Arial" w:hAnsi="Arial" w:cs="Arial"/>
          <w:color w:val="404040"/>
          <w:sz w:val="20"/>
          <w:szCs w:val="20"/>
        </w:rPr>
        <w:t>由车辆宽度和小边距</w:t>
      </w:r>
      <w:r>
        <w:rPr>
          <w:rFonts w:ascii="Arial" w:hAnsi="Arial" w:cs="Arial"/>
          <w:color w:val="404040"/>
          <w:sz w:val="20"/>
          <w:szCs w:val="20"/>
        </w:rPr>
        <w:t xml:space="preserve"> (</w:t>
      </w:r>
      <w:r>
        <w:rPr>
          <w:rFonts w:ascii="Arial" w:hAnsi="Arial" w:cs="Arial"/>
          <w:color w:val="404040"/>
          <w:sz w:val="20"/>
          <w:szCs w:val="20"/>
        </w:rPr>
        <w:t>总共</w:t>
      </w:r>
      <w:r>
        <w:rPr>
          <w:rFonts w:ascii="Arial" w:hAnsi="Arial" w:cs="Arial"/>
          <w:color w:val="404040"/>
          <w:sz w:val="20"/>
          <w:szCs w:val="20"/>
        </w:rPr>
        <w:t xml:space="preserve">1.8 </w:t>
      </w:r>
      <w:r>
        <w:rPr>
          <w:rFonts w:ascii="Arial" w:hAnsi="Arial" w:cs="Arial"/>
          <w:color w:val="404040"/>
          <w:sz w:val="20"/>
          <w:szCs w:val="20"/>
        </w:rPr>
        <w:t>米</w:t>
      </w:r>
      <w:r>
        <w:rPr>
          <w:rFonts w:ascii="Arial" w:hAnsi="Arial" w:cs="Arial"/>
          <w:color w:val="404040"/>
          <w:sz w:val="20"/>
          <w:szCs w:val="20"/>
        </w:rPr>
        <w:t xml:space="preserve">) </w:t>
      </w:r>
      <w:r>
        <w:rPr>
          <w:rFonts w:ascii="Arial" w:hAnsi="Arial" w:cs="Arial"/>
          <w:color w:val="404040"/>
          <w:sz w:val="20"/>
          <w:szCs w:val="20"/>
        </w:rPr>
        <w:t>抵消。通过检测的强度</w:t>
      </w:r>
      <w:r>
        <w:rPr>
          <w:rFonts w:ascii="Arial" w:hAnsi="Arial" w:cs="Arial"/>
          <w:color w:val="404040"/>
          <w:sz w:val="20"/>
          <w:szCs w:val="20"/>
        </w:rPr>
        <w:t xml:space="preserve">, </w:t>
      </w:r>
      <w:r>
        <w:rPr>
          <w:rFonts w:ascii="Arial" w:hAnsi="Arial" w:cs="Arial"/>
          <w:color w:val="404040"/>
          <w:sz w:val="20"/>
          <w:szCs w:val="20"/>
        </w:rPr>
        <w:t>我们将每个生成的居中曲线加权</w:t>
      </w:r>
      <w:r>
        <w:rPr>
          <w:rFonts w:ascii="Arial" w:hAnsi="Arial" w:cs="Arial"/>
          <w:color w:val="404040"/>
          <w:sz w:val="20"/>
          <w:szCs w:val="20"/>
        </w:rPr>
        <w:t xml:space="preserve">, </w:t>
      </w:r>
      <w:r>
        <w:rPr>
          <w:rFonts w:ascii="Arial" w:hAnsi="Arial" w:cs="Arial"/>
          <w:color w:val="404040"/>
          <w:sz w:val="20"/>
          <w:szCs w:val="20"/>
        </w:rPr>
        <w:t>并将平均结果传递给控制器。此外</w:t>
      </w:r>
      <w:r>
        <w:rPr>
          <w:rFonts w:ascii="Arial" w:hAnsi="Arial" w:cs="Arial"/>
          <w:color w:val="404040"/>
          <w:sz w:val="20"/>
          <w:szCs w:val="20"/>
        </w:rPr>
        <w:t xml:space="preserve">, </w:t>
      </w:r>
      <w:r>
        <w:rPr>
          <w:rFonts w:ascii="Arial" w:hAnsi="Arial" w:cs="Arial"/>
          <w:color w:val="404040"/>
          <w:sz w:val="20"/>
          <w:szCs w:val="20"/>
        </w:rPr>
        <w:t>它还为车道保持控制器子系统的输入提供了有限的值。预览曲率提供了在</w:t>
      </w:r>
      <w:r>
        <w:rPr>
          <w:rFonts w:ascii="Arial" w:hAnsi="Arial" w:cs="Arial"/>
          <w:color w:val="404040"/>
          <w:sz w:val="20"/>
          <w:szCs w:val="20"/>
        </w:rPr>
        <w:t xml:space="preserve"> ego </w:t>
      </w:r>
      <w:r>
        <w:rPr>
          <w:rFonts w:ascii="Arial" w:hAnsi="Arial" w:cs="Arial"/>
          <w:color w:val="404040"/>
          <w:sz w:val="20"/>
          <w:szCs w:val="20"/>
        </w:rPr>
        <w:t>汽车之前车道曲率的中心线。在本例中</w:t>
      </w:r>
      <w:r>
        <w:rPr>
          <w:rFonts w:ascii="Arial" w:hAnsi="Arial" w:cs="Arial"/>
          <w:color w:val="404040"/>
          <w:sz w:val="20"/>
          <w:szCs w:val="20"/>
        </w:rPr>
        <w:t xml:space="preserve">, ego </w:t>
      </w:r>
      <w:r>
        <w:rPr>
          <w:rFonts w:ascii="Arial" w:hAnsi="Arial" w:cs="Arial"/>
          <w:color w:val="404040"/>
          <w:sz w:val="20"/>
          <w:szCs w:val="20"/>
        </w:rPr>
        <w:t>汽车可以展望</w:t>
      </w:r>
      <w:r>
        <w:rPr>
          <w:rFonts w:ascii="Arial" w:hAnsi="Arial" w:cs="Arial"/>
          <w:color w:val="404040"/>
          <w:sz w:val="20"/>
          <w:szCs w:val="20"/>
        </w:rPr>
        <w:t>3</w:t>
      </w:r>
      <w:r>
        <w:rPr>
          <w:rFonts w:ascii="Arial" w:hAnsi="Arial" w:cs="Arial"/>
          <w:color w:val="404040"/>
          <w:sz w:val="20"/>
          <w:szCs w:val="20"/>
        </w:rPr>
        <w:t>秒</w:t>
      </w:r>
      <w:r>
        <w:rPr>
          <w:rFonts w:ascii="Arial" w:hAnsi="Arial" w:cs="Arial"/>
          <w:color w:val="404040"/>
          <w:sz w:val="20"/>
          <w:szCs w:val="20"/>
        </w:rPr>
        <w:t xml:space="preserve">, </w:t>
      </w:r>
      <w:r>
        <w:rPr>
          <w:rFonts w:ascii="Arial" w:hAnsi="Arial" w:cs="Arial"/>
          <w:color w:val="404040"/>
          <w:sz w:val="20"/>
          <w:szCs w:val="20"/>
        </w:rPr>
        <w:t>这是预测地平线和采样时间的乘积。这使控制器能够使用预览信息计算</w:t>
      </w:r>
      <w:del w:id="255" w:author="Young Jiang" w:date="2019-01-02T01:34:00Z">
        <w:r w:rsidDel="007F234F">
          <w:rPr>
            <w:rFonts w:ascii="Arial" w:hAnsi="Arial" w:cs="Arial"/>
            <w:color w:val="404040"/>
            <w:sz w:val="20"/>
            <w:szCs w:val="20"/>
          </w:rPr>
          <w:delText>自我</w:delText>
        </w:r>
      </w:del>
      <w:ins w:id="256" w:author="Young Jiang" w:date="2019-01-02T01:34:00Z">
        <w:r w:rsidR="007F234F">
          <w:rPr>
            <w:rFonts w:ascii="Arial" w:hAnsi="Arial" w:cs="Arial"/>
            <w:color w:val="404040"/>
            <w:sz w:val="20"/>
            <w:szCs w:val="20"/>
          </w:rPr>
          <w:t>当前</w:t>
        </w:r>
      </w:ins>
      <w:r>
        <w:rPr>
          <w:rFonts w:ascii="Arial" w:hAnsi="Arial" w:cs="Arial"/>
          <w:color w:val="404040"/>
          <w:sz w:val="20"/>
          <w:szCs w:val="20"/>
        </w:rPr>
        <w:t>汽车的转向角</w:t>
      </w:r>
      <w:r>
        <w:rPr>
          <w:rFonts w:ascii="Arial" w:hAnsi="Arial" w:cs="Arial"/>
          <w:color w:val="404040"/>
          <w:sz w:val="20"/>
          <w:szCs w:val="20"/>
        </w:rPr>
        <w:t xml:space="preserve">, </w:t>
      </w:r>
      <w:r>
        <w:rPr>
          <w:rFonts w:ascii="Arial" w:hAnsi="Arial" w:cs="Arial"/>
          <w:color w:val="404040"/>
          <w:sz w:val="20"/>
          <w:szCs w:val="20"/>
        </w:rPr>
        <w:t>从而提高</w:t>
      </w:r>
      <w:r>
        <w:rPr>
          <w:rFonts w:ascii="Arial" w:hAnsi="Arial" w:cs="Arial"/>
          <w:color w:val="404040"/>
          <w:sz w:val="20"/>
          <w:szCs w:val="20"/>
        </w:rPr>
        <w:t xml:space="preserve"> MPC </w:t>
      </w:r>
      <w:r>
        <w:rPr>
          <w:rFonts w:ascii="Arial" w:hAnsi="Arial" w:cs="Arial"/>
          <w:color w:val="404040"/>
          <w:sz w:val="20"/>
          <w:szCs w:val="20"/>
        </w:rPr>
        <w:t>控制器的性能。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车道保持控制器块的目标是通过控制前转向角来保持车辆在车道上并沿着弯曲的道路行驶</w:t>
      </w:r>
      <w:r>
        <w:rPr>
          <w:rFonts w:ascii="Times New Roman" w:hAnsi="Times New Roman" w:cs="Times New Roman"/>
          <w:noProof/>
          <w:color w:val="404040"/>
          <w:sz w:val="20"/>
          <w:szCs w:val="20"/>
        </w:rPr>
        <w:drawing>
          <wp:inline distT="0" distB="0" distL="0" distR="0">
            <wp:extent cx="66675" cy="104775"/>
            <wp:effectExtent l="0" t="0" r="9525" b="9525"/>
            <wp:docPr id="37" name="图片 37" descr="https://www.mathworks.com/help/examples/mpc/win64/LKAWithLaneDetectionExample_eq06646721004341227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mathworks.com/help/examples/mpc/win64/LKAWithLaneDetectionExample_eq066467210043412278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675" cy="104775"/>
                    </a:xfrm>
                    <a:prstGeom prst="rect">
                      <a:avLst/>
                    </a:prstGeom>
                    <a:noFill/>
                    <a:ln>
                      <a:noFill/>
                    </a:ln>
                  </pic:spPr>
                </pic:pic>
              </a:graphicData>
            </a:graphic>
          </wp:inline>
        </w:drawing>
      </w:r>
      <w:r>
        <w:rPr>
          <w:rFonts w:ascii="Arial" w:hAnsi="Arial" w:cs="Arial"/>
          <w:color w:val="404040"/>
          <w:sz w:val="20"/>
          <w:szCs w:val="20"/>
        </w:rPr>
        <w:t>.</w:t>
      </w:r>
      <w:r>
        <w:rPr>
          <w:rFonts w:ascii="Arial" w:hAnsi="Arial" w:cs="Arial"/>
          <w:color w:val="404040"/>
          <w:sz w:val="20"/>
          <w:szCs w:val="20"/>
        </w:rPr>
        <w:t>这一目标是通过驱动横向偏差来实现的。</w:t>
      </w:r>
      <w:r>
        <w:rPr>
          <w:rFonts w:ascii="Times New Roman" w:hAnsi="Times New Roman" w:cs="Times New Roman"/>
          <w:noProof/>
          <w:color w:val="404040"/>
          <w:sz w:val="20"/>
          <w:szCs w:val="20"/>
        </w:rPr>
        <w:drawing>
          <wp:inline distT="0" distB="0" distL="0" distR="0">
            <wp:extent cx="104775" cy="85725"/>
            <wp:effectExtent l="0" t="0" r="9525" b="9525"/>
            <wp:docPr id="36" name="图片 36" descr="https://www.mathworks.com/help/examples/mpc/win64/LKAWithLaneDetectionExample_eq00984999862286603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mathworks.com/help/examples/mpc/win64/LKAWithLaneDetectionExample_eq0098499986228660369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Pr>
          <w:rFonts w:ascii="Arial" w:hAnsi="Arial" w:cs="Arial"/>
          <w:color w:val="404040"/>
          <w:sz w:val="20"/>
          <w:szCs w:val="20"/>
        </w:rPr>
        <w:t>和相对偏航角</w:t>
      </w:r>
      <w:r>
        <w:rPr>
          <w:rFonts w:ascii="Times New Roman" w:hAnsi="Times New Roman" w:cs="Times New Roman"/>
          <w:noProof/>
          <w:color w:val="404040"/>
          <w:sz w:val="20"/>
          <w:szCs w:val="20"/>
        </w:rPr>
        <w:drawing>
          <wp:inline distT="0" distB="0" distL="0" distR="0">
            <wp:extent cx="114300" cy="85725"/>
            <wp:effectExtent l="0" t="0" r="0" b="9525"/>
            <wp:docPr id="35" name="图片 35" descr="https://www.mathworks.com/help/examples/mpc/win64/LKAWithLaneDetectionExample_eq05035102176016536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mathworks.com/help/examples/mpc/win64/LKAWithLaneDetectionExample_eq050351021760165364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Pr>
          <w:rFonts w:ascii="Arial" w:hAnsi="Arial" w:cs="Arial"/>
          <w:color w:val="404040"/>
          <w:sz w:val="20"/>
          <w:szCs w:val="20"/>
        </w:rPr>
        <w:t>小</w:t>
      </w:r>
      <w:r>
        <w:rPr>
          <w:rFonts w:ascii="Arial" w:hAnsi="Arial" w:cs="Arial"/>
          <w:color w:val="404040"/>
          <w:sz w:val="20"/>
          <w:szCs w:val="20"/>
        </w:rPr>
        <w:t xml:space="preserve"> (</w:t>
      </w:r>
      <w:r>
        <w:rPr>
          <w:rFonts w:ascii="Arial" w:hAnsi="Arial" w:cs="Arial"/>
          <w:color w:val="404040"/>
          <w:sz w:val="20"/>
          <w:szCs w:val="20"/>
        </w:rPr>
        <w:t>见下图</w:t>
      </w:r>
      <w:r>
        <w:rPr>
          <w:rFonts w:ascii="Arial" w:hAnsi="Arial" w:cs="Arial"/>
          <w:color w:val="404040"/>
          <w:sz w:val="20"/>
          <w:szCs w:val="20"/>
        </w:rPr>
        <w:t>)</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486400" cy="2743200"/>
            <wp:effectExtent l="0" t="0" r="0" b="0"/>
            <wp:docPr id="34" name="图片 34" descr="https://www.mathworks.com/help/examples/mpc/win64/xxmpcLKA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mathworks.com/help/examples/mpc/win64/xxmpcLKAfi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LKA </w:t>
      </w:r>
      <w:r>
        <w:rPr>
          <w:rFonts w:ascii="Arial" w:hAnsi="Arial" w:cs="Arial"/>
          <w:color w:val="404040"/>
          <w:sz w:val="20"/>
          <w:szCs w:val="20"/>
        </w:rPr>
        <w:t>控制器根据以下输入计算</w:t>
      </w:r>
      <w:del w:id="257" w:author="Young Jiang" w:date="2019-01-02T01:37:00Z">
        <w:r w:rsidDel="008447E5">
          <w:rPr>
            <w:rFonts w:ascii="Arial" w:hAnsi="Arial" w:cs="Arial"/>
            <w:color w:val="404040"/>
            <w:sz w:val="20"/>
            <w:szCs w:val="20"/>
          </w:rPr>
          <w:delText>小我</w:delText>
        </w:r>
      </w:del>
      <w:ins w:id="258" w:author="Young Jiang" w:date="2019-01-02T01:37:00Z">
        <w:r w:rsidR="008447E5">
          <w:rPr>
            <w:rFonts w:ascii="Arial" w:hAnsi="Arial" w:cs="Arial"/>
            <w:color w:val="404040"/>
            <w:sz w:val="20"/>
            <w:szCs w:val="20"/>
          </w:rPr>
          <w:t>当前</w:t>
        </w:r>
      </w:ins>
      <w:r>
        <w:rPr>
          <w:rFonts w:ascii="Arial" w:hAnsi="Arial" w:cs="Arial"/>
          <w:color w:val="404040"/>
          <w:sz w:val="20"/>
          <w:szCs w:val="20"/>
        </w:rPr>
        <w:t>车的转向角</w:t>
      </w:r>
      <w:r>
        <w:rPr>
          <w:rFonts w:ascii="Arial" w:hAnsi="Arial" w:cs="Arial"/>
          <w:color w:val="404040"/>
          <w:sz w:val="20"/>
          <w:szCs w:val="20"/>
        </w:rPr>
        <w:t>:</w:t>
      </w:r>
    </w:p>
    <w:p w:rsidR="00A90337" w:rsidRDefault="00A90337" w:rsidP="00A90337">
      <w:pPr>
        <w:pStyle w:val="a4"/>
        <w:numPr>
          <w:ilvl w:val="0"/>
          <w:numId w:val="3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预览曲率</w:t>
      </w:r>
      <w:r>
        <w:rPr>
          <w:rFonts w:ascii="Arial" w:hAnsi="Arial" w:cs="Arial"/>
          <w:color w:val="404040"/>
          <w:sz w:val="20"/>
          <w:szCs w:val="20"/>
        </w:rPr>
        <w:t xml:space="preserve"> (</w:t>
      </w:r>
      <w:r>
        <w:rPr>
          <w:rFonts w:ascii="Arial" w:hAnsi="Arial" w:cs="Arial"/>
          <w:color w:val="404040"/>
          <w:sz w:val="20"/>
          <w:szCs w:val="20"/>
        </w:rPr>
        <w:t>从车道检测得出</w:t>
      </w:r>
      <w:r>
        <w:rPr>
          <w:rFonts w:ascii="Arial" w:hAnsi="Arial" w:cs="Arial"/>
          <w:color w:val="404040"/>
          <w:sz w:val="20"/>
          <w:szCs w:val="20"/>
        </w:rPr>
        <w:t>)</w:t>
      </w:r>
    </w:p>
    <w:p w:rsidR="00A90337" w:rsidRDefault="00A90337" w:rsidP="00A90337">
      <w:pPr>
        <w:pStyle w:val="a4"/>
        <w:numPr>
          <w:ilvl w:val="0"/>
          <w:numId w:val="32"/>
        </w:numPr>
        <w:shd w:val="clear" w:color="auto" w:fill="FFFFFF"/>
        <w:spacing w:before="0" w:beforeAutospacing="0" w:after="75" w:afterAutospacing="0"/>
        <w:ind w:left="0"/>
        <w:rPr>
          <w:rFonts w:ascii="Arial" w:hAnsi="Arial" w:cs="Arial"/>
          <w:color w:val="404040"/>
          <w:sz w:val="20"/>
          <w:szCs w:val="20"/>
        </w:rPr>
      </w:pPr>
      <w:del w:id="259" w:author="Young Jiang" w:date="2019-01-02T01:34:00Z">
        <w:r w:rsidDel="007F234F">
          <w:rPr>
            <w:rFonts w:ascii="Arial" w:hAnsi="Arial" w:cs="Arial"/>
            <w:color w:val="404040"/>
            <w:sz w:val="20"/>
            <w:szCs w:val="20"/>
          </w:rPr>
          <w:delText>自我</w:delText>
        </w:r>
      </w:del>
      <w:ins w:id="260" w:author="Young Jiang" w:date="2019-01-02T01:34:00Z">
        <w:r w:rsidR="007F234F">
          <w:rPr>
            <w:rFonts w:ascii="Arial" w:hAnsi="Arial" w:cs="Arial"/>
            <w:color w:val="404040"/>
            <w:sz w:val="20"/>
            <w:szCs w:val="20"/>
          </w:rPr>
          <w:t>当前</w:t>
        </w:r>
      </w:ins>
      <w:r>
        <w:rPr>
          <w:rFonts w:ascii="Arial" w:hAnsi="Arial" w:cs="Arial"/>
          <w:color w:val="404040"/>
          <w:sz w:val="20"/>
          <w:szCs w:val="20"/>
        </w:rPr>
        <w:t>纵向速度</w:t>
      </w:r>
    </w:p>
    <w:p w:rsidR="00A90337" w:rsidRDefault="00A90337" w:rsidP="00A90337">
      <w:pPr>
        <w:pStyle w:val="a4"/>
        <w:numPr>
          <w:ilvl w:val="0"/>
          <w:numId w:val="3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横向偏差</w:t>
      </w:r>
      <w:r>
        <w:rPr>
          <w:rFonts w:ascii="Arial" w:hAnsi="Arial" w:cs="Arial"/>
          <w:color w:val="404040"/>
          <w:sz w:val="20"/>
          <w:szCs w:val="20"/>
        </w:rPr>
        <w:t xml:space="preserve"> (</w:t>
      </w:r>
      <w:r>
        <w:rPr>
          <w:rFonts w:ascii="Arial" w:hAnsi="Arial" w:cs="Arial"/>
          <w:color w:val="404040"/>
          <w:sz w:val="20"/>
          <w:szCs w:val="20"/>
        </w:rPr>
        <w:t>从车道检测得出</w:t>
      </w:r>
      <w:r>
        <w:rPr>
          <w:rFonts w:ascii="Arial" w:hAnsi="Arial" w:cs="Arial"/>
          <w:color w:val="404040"/>
          <w:sz w:val="20"/>
          <w:szCs w:val="20"/>
        </w:rPr>
        <w:t>)</w:t>
      </w:r>
    </w:p>
    <w:p w:rsidR="00A90337" w:rsidRDefault="00A90337" w:rsidP="00A90337">
      <w:pPr>
        <w:pStyle w:val="a4"/>
        <w:numPr>
          <w:ilvl w:val="0"/>
          <w:numId w:val="3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相对偏航角</w:t>
      </w:r>
      <w:r>
        <w:rPr>
          <w:rFonts w:ascii="Arial" w:hAnsi="Arial" w:cs="Arial"/>
          <w:color w:val="404040"/>
          <w:sz w:val="20"/>
          <w:szCs w:val="20"/>
        </w:rPr>
        <w:t xml:space="preserve"> (</w:t>
      </w:r>
      <w:r>
        <w:rPr>
          <w:rFonts w:ascii="Arial" w:hAnsi="Arial" w:cs="Arial"/>
          <w:color w:val="404040"/>
          <w:sz w:val="20"/>
          <w:szCs w:val="20"/>
        </w:rPr>
        <w:t>从车道检测得出</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考虑到</w:t>
      </w:r>
      <w:del w:id="261" w:author="Young Jiang" w:date="2019-01-02T01:34:00Z">
        <w:r w:rsidDel="007F234F">
          <w:rPr>
            <w:rFonts w:ascii="Arial" w:hAnsi="Arial" w:cs="Arial"/>
            <w:color w:val="404040"/>
            <w:sz w:val="20"/>
            <w:szCs w:val="20"/>
          </w:rPr>
          <w:delText>自我</w:delText>
        </w:r>
      </w:del>
      <w:ins w:id="262" w:author="Young Jiang" w:date="2019-01-02T01:34:00Z">
        <w:r w:rsidR="007F234F">
          <w:rPr>
            <w:rFonts w:ascii="Arial" w:hAnsi="Arial" w:cs="Arial"/>
            <w:color w:val="404040"/>
            <w:sz w:val="20"/>
            <w:szCs w:val="20"/>
          </w:rPr>
          <w:t>当前</w:t>
        </w:r>
      </w:ins>
      <w:r>
        <w:rPr>
          <w:rFonts w:ascii="Arial" w:hAnsi="Arial" w:cs="Arial"/>
          <w:color w:val="404040"/>
          <w:sz w:val="20"/>
          <w:szCs w:val="20"/>
        </w:rPr>
        <w:t>汽车的物理限制</w:t>
      </w:r>
      <w:r>
        <w:rPr>
          <w:rFonts w:ascii="Arial" w:hAnsi="Arial" w:cs="Arial"/>
          <w:color w:val="404040"/>
          <w:sz w:val="20"/>
          <w:szCs w:val="20"/>
        </w:rPr>
        <w:t xml:space="preserve">, </w:t>
      </w:r>
      <w:r>
        <w:rPr>
          <w:rFonts w:ascii="Arial" w:hAnsi="Arial" w:cs="Arial"/>
          <w:color w:val="404040"/>
          <w:sz w:val="20"/>
          <w:szCs w:val="20"/>
        </w:rPr>
        <w:t>转向角被限制在</w:t>
      </w:r>
      <w:r>
        <w:rPr>
          <w:rFonts w:ascii="Arial" w:hAnsi="Arial" w:cs="Arial"/>
          <w:color w:val="404040"/>
          <w:sz w:val="20"/>
          <w:szCs w:val="20"/>
        </w:rPr>
        <w:t xml:space="preserve"> [-0.5, 0.5] rad </w:t>
      </w:r>
      <w:r>
        <w:rPr>
          <w:rFonts w:ascii="Arial" w:hAnsi="Arial" w:cs="Arial"/>
          <w:color w:val="404040"/>
          <w:sz w:val="20"/>
          <w:szCs w:val="20"/>
        </w:rPr>
        <w:t>内。您可以更改预测地平线或移动</w:t>
      </w:r>
      <w:r>
        <w:rPr>
          <w:rStyle w:val="a6"/>
          <w:rFonts w:ascii="Arial" w:hAnsi="Arial" w:cs="Arial"/>
          <w:color w:val="404040"/>
          <w:sz w:val="20"/>
          <w:szCs w:val="20"/>
        </w:rPr>
        <w:t>控制器行为</w:t>
      </w:r>
      <w:r>
        <w:rPr>
          <w:rFonts w:ascii="Arial" w:hAnsi="Arial" w:cs="Arial"/>
          <w:color w:val="404040"/>
          <w:sz w:val="20"/>
          <w:szCs w:val="20"/>
        </w:rPr>
        <w:t>滑块来调整控制器的性能。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应用辅助子系统决定车道保持控制器或驾驶员是否控制了</w:t>
      </w:r>
      <w:r>
        <w:rPr>
          <w:rFonts w:ascii="Arial" w:hAnsi="Arial" w:cs="Arial"/>
          <w:color w:val="404040"/>
          <w:sz w:val="20"/>
          <w:szCs w:val="20"/>
        </w:rPr>
        <w:t xml:space="preserve"> ego </w:t>
      </w:r>
      <w:r>
        <w:rPr>
          <w:rFonts w:ascii="Arial" w:hAnsi="Arial" w:cs="Arial"/>
          <w:color w:val="404040"/>
          <w:sz w:val="20"/>
          <w:szCs w:val="20"/>
        </w:rPr>
        <w:t>汽车。子系统在驾驶员指挥的转向和车道保持控制器的辅助转向之间切换。当检测到车道偏离时</w:t>
      </w:r>
      <w:r>
        <w:rPr>
          <w:rFonts w:ascii="Arial" w:hAnsi="Arial" w:cs="Arial"/>
          <w:color w:val="404040"/>
          <w:sz w:val="20"/>
          <w:szCs w:val="20"/>
        </w:rPr>
        <w:t xml:space="preserve">, </w:t>
      </w:r>
      <w:r>
        <w:rPr>
          <w:rFonts w:ascii="Arial" w:hAnsi="Arial" w:cs="Arial"/>
          <w:color w:val="404040"/>
          <w:sz w:val="20"/>
          <w:szCs w:val="20"/>
        </w:rPr>
        <w:t>启动转向辅助转向。当驾驶员再次在车道内开始转向时</w:t>
      </w:r>
      <w:r>
        <w:rPr>
          <w:rFonts w:ascii="Arial" w:hAnsi="Arial" w:cs="Arial"/>
          <w:color w:val="404040"/>
          <w:sz w:val="20"/>
          <w:szCs w:val="20"/>
        </w:rPr>
        <w:t xml:space="preserve">, </w:t>
      </w:r>
      <w:r>
        <w:rPr>
          <w:rFonts w:ascii="Arial" w:hAnsi="Arial" w:cs="Arial"/>
          <w:color w:val="404040"/>
          <w:sz w:val="20"/>
          <w:szCs w:val="20"/>
        </w:rPr>
        <w:t>控制将返回给驱动程序。</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探索车辆和环境</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车辆和环境子系统实现了车道保持辅助控制器的闭环仿真。</w:t>
      </w:r>
    </w:p>
    <w:p w:rsidR="00A90337" w:rsidRDefault="00A90337" w:rsidP="00A90337">
      <w:pPr>
        <w:pStyle w:val="HTML"/>
        <w:spacing w:after="150"/>
        <w:ind w:left="480"/>
        <w:rPr>
          <w:rFonts w:ascii="Consolas" w:hAnsi="Consolas"/>
          <w:color w:val="404040"/>
        </w:rPr>
      </w:pPr>
      <w:r>
        <w:rPr>
          <w:rFonts w:ascii="Consolas" w:hAnsi="Consolas"/>
          <w:color w:val="404040"/>
        </w:rPr>
        <w:t>open_</w:t>
      </w:r>
      <w:proofErr w:type="gramStart"/>
      <w:r>
        <w:rPr>
          <w:rFonts w:ascii="Consolas" w:hAnsi="Consolas"/>
          <w:color w:val="404040"/>
        </w:rPr>
        <w:t>system(</w:t>
      </w:r>
      <w:proofErr w:type="gramEnd"/>
      <w:r>
        <w:rPr>
          <w:rFonts w:ascii="Consolas" w:hAnsi="Consolas"/>
          <w:color w:val="A020F0"/>
        </w:rPr>
        <w:t>'LKATestBenchExample/Vehicle and Environment'</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591162" cy="2597363"/>
            <wp:effectExtent l="0" t="0" r="0" b="0"/>
            <wp:docPr id="33" name="图片 33" descr="https://www.mathworks.com/help/examples/mpc/win64/LKAWithLaneDetection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mathworks.com/help/examples/mpc/win64/LKAWithLaneDetectionExample_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99185" cy="260109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车辆动力学子系统通过车辆动力学</w:t>
      </w:r>
      <w:r>
        <w:rPr>
          <w:rFonts w:ascii="Arial" w:hAnsi="Arial" w:cs="Arial"/>
          <w:color w:val="404040"/>
          <w:sz w:val="20"/>
          <w:szCs w:val="20"/>
        </w:rPr>
        <w:t xml:space="preserve"> Blockset™</w:t>
      </w:r>
      <w:r>
        <w:rPr>
          <w:rFonts w:ascii="Arial" w:hAnsi="Arial" w:cs="Arial"/>
          <w:color w:val="404040"/>
          <w:sz w:val="20"/>
          <w:szCs w:val="20"/>
        </w:rPr>
        <w:t>对车辆车身</w:t>
      </w:r>
      <w:r>
        <w:rPr>
          <w:rFonts w:ascii="Arial" w:hAnsi="Arial" w:cs="Arial"/>
          <w:color w:val="404040"/>
          <w:sz w:val="20"/>
          <w:szCs w:val="20"/>
        </w:rPr>
        <w:t xml:space="preserve">3DOF </w:t>
      </w:r>
      <w:r>
        <w:rPr>
          <w:rFonts w:ascii="Arial" w:hAnsi="Arial" w:cs="Arial"/>
          <w:color w:val="404040"/>
          <w:sz w:val="20"/>
          <w:szCs w:val="20"/>
        </w:rPr>
        <w:t>单履带块进行车辆动力学模型的建模。</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场景读取器块根</w:t>
      </w:r>
      <w:proofErr w:type="gramStart"/>
      <w:r>
        <w:rPr>
          <w:rFonts w:ascii="Arial" w:hAnsi="Arial" w:cs="Arial"/>
          <w:color w:val="404040"/>
          <w:sz w:val="20"/>
          <w:szCs w:val="20"/>
        </w:rPr>
        <w:t>据车辆</w:t>
      </w:r>
      <w:proofErr w:type="gramEnd"/>
      <w:r>
        <w:rPr>
          <w:rFonts w:ascii="Arial" w:hAnsi="Arial" w:cs="Arial"/>
          <w:color w:val="404040"/>
          <w:sz w:val="20"/>
          <w:szCs w:val="20"/>
        </w:rPr>
        <w:t>在</w:t>
      </w:r>
      <w:r>
        <w:rPr>
          <w:rStyle w:val="HTML1"/>
          <w:rFonts w:ascii="Consolas" w:hAnsi="Consolas"/>
          <w:color w:val="404040"/>
        </w:rPr>
        <w:t>helperLKASetUp</w:t>
      </w:r>
      <w:r>
        <w:rPr>
          <w:rFonts w:ascii="Arial" w:hAnsi="Arial" w:cs="Arial"/>
          <w:color w:val="404040"/>
          <w:sz w:val="20"/>
          <w:szCs w:val="20"/>
        </w:rPr>
        <w:t>中创建的场景的位置生成理想的左右车道边界。</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视觉检测生成器模块从场景读取器块中获取理想的车道边界。检测发生器对单眼摄像机的视场进行建模</w:t>
      </w:r>
      <w:r>
        <w:rPr>
          <w:rFonts w:ascii="Arial" w:hAnsi="Arial" w:cs="Arial"/>
          <w:color w:val="404040"/>
          <w:sz w:val="20"/>
          <w:szCs w:val="20"/>
        </w:rPr>
        <w:t xml:space="preserve">, </w:t>
      </w:r>
      <w:r>
        <w:rPr>
          <w:rFonts w:ascii="Arial" w:hAnsi="Arial" w:cs="Arial"/>
          <w:color w:val="404040"/>
          <w:sz w:val="20"/>
          <w:szCs w:val="20"/>
        </w:rPr>
        <w:t>并确定每个道路边界的航向角、曲率、曲率导数和有效长度</w:t>
      </w:r>
      <w:r>
        <w:rPr>
          <w:rFonts w:ascii="Arial" w:hAnsi="Arial" w:cs="Arial"/>
          <w:color w:val="404040"/>
          <w:sz w:val="20"/>
          <w:szCs w:val="20"/>
        </w:rPr>
        <w:t xml:space="preserve">, </w:t>
      </w:r>
      <w:r>
        <w:rPr>
          <w:rFonts w:ascii="Arial" w:hAnsi="Arial" w:cs="Arial"/>
          <w:color w:val="404040"/>
          <w:sz w:val="20"/>
          <w:szCs w:val="20"/>
        </w:rPr>
        <w:t>并计算任何其他障碍物。</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驱动子系统根据在</w:t>
      </w:r>
      <w:r>
        <w:rPr>
          <w:rStyle w:val="HTML1"/>
          <w:rFonts w:ascii="Consolas" w:hAnsi="Consolas"/>
          <w:color w:val="404040"/>
        </w:rPr>
        <w:t>helperLKASetUp</w:t>
      </w:r>
      <w:r>
        <w:rPr>
          <w:rFonts w:ascii="Arial" w:hAnsi="Arial" w:cs="Arial"/>
          <w:color w:val="404040"/>
          <w:sz w:val="20"/>
          <w:szCs w:val="20"/>
        </w:rPr>
        <w:t>中创建的驱动程序路径生成驱动转向角</w:t>
      </w:r>
      <w:r>
        <w:rPr>
          <w:rFonts w:ascii="Arial" w:hAnsi="Arial" w:cs="Arial"/>
          <w:color w:val="404040"/>
          <w:sz w:val="20"/>
          <w:szCs w:val="2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生成控件算法的代码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LKARefMdl</w:t>
      </w:r>
      <w:r>
        <w:rPr>
          <w:rFonts w:ascii="Arial" w:hAnsi="Arial" w:cs="Arial"/>
          <w:color w:val="404040"/>
          <w:sz w:val="20"/>
          <w:szCs w:val="20"/>
        </w:rPr>
        <w:t>模型配置为支持使用嵌入式编码器软件生成</w:t>
      </w:r>
      <w:r>
        <w:rPr>
          <w:rFonts w:ascii="Arial" w:hAnsi="Arial" w:cs="Arial"/>
          <w:color w:val="404040"/>
          <w:sz w:val="20"/>
          <w:szCs w:val="20"/>
        </w:rPr>
        <w:t xml:space="preserve"> C </w:t>
      </w:r>
      <w:r>
        <w:rPr>
          <w:rFonts w:ascii="Arial" w:hAnsi="Arial" w:cs="Arial"/>
          <w:color w:val="404040"/>
          <w:sz w:val="20"/>
          <w:szCs w:val="20"/>
        </w:rPr>
        <w:t>代码。要检查您是否可以访问嵌入式编码器</w:t>
      </w:r>
      <w:r>
        <w:rPr>
          <w:rFonts w:ascii="Arial" w:hAnsi="Arial" w:cs="Arial"/>
          <w:color w:val="404040"/>
          <w:sz w:val="20"/>
          <w:szCs w:val="20"/>
        </w:rPr>
        <w:t xml:space="preserve">, </w:t>
      </w:r>
      <w:r>
        <w:rPr>
          <w:rFonts w:ascii="Arial" w:hAnsi="Arial" w:cs="Arial"/>
          <w:color w:val="404040"/>
          <w:sz w:val="20"/>
          <w:szCs w:val="20"/>
        </w:rPr>
        <w:t>请运行</w:t>
      </w:r>
      <w:r>
        <w:rPr>
          <w:rFonts w:ascii="Arial" w:hAnsi="Arial" w:cs="Arial"/>
          <w:color w:val="404040"/>
          <w:sz w:val="20"/>
          <w:szCs w:val="20"/>
        </w:rPr>
        <w:t>:</w:t>
      </w:r>
    </w:p>
    <w:p w:rsidR="00A90337" w:rsidRDefault="00A90337" w:rsidP="00A90337">
      <w:pPr>
        <w:pStyle w:val="HTML"/>
        <w:spacing w:after="150"/>
        <w:ind w:left="480"/>
        <w:rPr>
          <w:rFonts w:ascii="Consolas" w:hAnsi="Consolas"/>
          <w:color w:val="404040"/>
        </w:rPr>
      </w:pPr>
      <w:r>
        <w:rPr>
          <w:rFonts w:ascii="Consolas" w:hAnsi="Consolas"/>
          <w:color w:val="404040"/>
        </w:rPr>
        <w:t>hasEmbeddedCoderLicense = license(</w:t>
      </w:r>
      <w:r>
        <w:rPr>
          <w:rFonts w:ascii="Consolas" w:hAnsi="Consolas"/>
          <w:color w:val="A020F0"/>
        </w:rPr>
        <w:t>'checkout'</w:t>
      </w:r>
      <w:r>
        <w:rPr>
          <w:rFonts w:ascii="Consolas" w:hAnsi="Consolas"/>
          <w:color w:val="404040"/>
        </w:rPr>
        <w:t>,</w:t>
      </w:r>
      <w:r>
        <w:rPr>
          <w:rFonts w:ascii="Consolas" w:hAnsi="Consolas"/>
          <w:color w:val="A020F0"/>
        </w:rPr>
        <w:t>'RTW_Embedded_Coder'</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您可以为模型生成</w:t>
      </w:r>
      <w:r>
        <w:rPr>
          <w:rFonts w:ascii="Arial" w:hAnsi="Arial" w:cs="Arial"/>
          <w:color w:val="404040"/>
          <w:sz w:val="20"/>
          <w:szCs w:val="20"/>
        </w:rPr>
        <w:t xml:space="preserve"> C </w:t>
      </w:r>
      <w:r>
        <w:rPr>
          <w:rFonts w:ascii="Arial" w:hAnsi="Arial" w:cs="Arial"/>
          <w:color w:val="404040"/>
          <w:sz w:val="20"/>
          <w:szCs w:val="20"/>
        </w:rPr>
        <w:t>函数</w:t>
      </w:r>
      <w:r>
        <w:rPr>
          <w:rFonts w:ascii="Arial" w:hAnsi="Arial" w:cs="Arial"/>
          <w:color w:val="404040"/>
          <w:sz w:val="20"/>
          <w:szCs w:val="20"/>
        </w:rPr>
        <w:t xml:space="preserve">, </w:t>
      </w:r>
      <w:r>
        <w:rPr>
          <w:rFonts w:ascii="Arial" w:hAnsi="Arial" w:cs="Arial"/>
          <w:color w:val="404040"/>
          <w:sz w:val="20"/>
          <w:szCs w:val="20"/>
        </w:rPr>
        <w:t>并通过运行来浏览代码生成报告</w:t>
      </w:r>
      <w:r>
        <w:rPr>
          <w:rFonts w:ascii="Arial" w:hAnsi="Arial" w:cs="Arial"/>
          <w:color w:val="404040"/>
          <w:sz w:val="20"/>
          <w:szCs w:val="20"/>
        </w:rPr>
        <w:t>:</w:t>
      </w:r>
    </w:p>
    <w:p w:rsidR="00A90337" w:rsidRDefault="00A90337" w:rsidP="00A90337">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hasEmbeddedCoderLicense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rtwbuild(</w:t>
      </w:r>
      <w:r>
        <w:rPr>
          <w:rFonts w:ascii="Consolas" w:hAnsi="Consolas"/>
          <w:color w:val="A020F0"/>
        </w:rPr>
        <w:t>'LKARefMdl'</w:t>
      </w:r>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0000FF"/>
        </w:rPr>
        <w:lastRenderedPageBreak/>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您可以验证已编译的</w:t>
      </w:r>
      <w:r>
        <w:rPr>
          <w:rFonts w:ascii="Arial" w:hAnsi="Arial" w:cs="Arial"/>
          <w:color w:val="404040"/>
          <w:sz w:val="20"/>
          <w:szCs w:val="20"/>
        </w:rPr>
        <w:t xml:space="preserve"> C </w:t>
      </w:r>
      <w:r>
        <w:rPr>
          <w:rFonts w:ascii="Arial" w:hAnsi="Arial" w:cs="Arial"/>
          <w:color w:val="404040"/>
          <w:sz w:val="20"/>
          <w:szCs w:val="20"/>
        </w:rPr>
        <w:t>代码是否按照预期使用软件在循环</w:t>
      </w:r>
      <w:r>
        <w:rPr>
          <w:rFonts w:ascii="Arial" w:hAnsi="Arial" w:cs="Arial"/>
          <w:color w:val="404040"/>
          <w:sz w:val="20"/>
          <w:szCs w:val="20"/>
        </w:rPr>
        <w:t xml:space="preserve"> (SIL) </w:t>
      </w:r>
      <w:r>
        <w:rPr>
          <w:rFonts w:ascii="Arial" w:hAnsi="Arial" w:cs="Arial"/>
          <w:color w:val="404040"/>
          <w:sz w:val="20"/>
          <w:szCs w:val="20"/>
        </w:rPr>
        <w:t>模拟。要在</w:t>
      </w:r>
      <w:r>
        <w:rPr>
          <w:rFonts w:ascii="Arial" w:hAnsi="Arial" w:cs="Arial"/>
          <w:color w:val="404040"/>
          <w:sz w:val="20"/>
          <w:szCs w:val="20"/>
        </w:rPr>
        <w:t xml:space="preserve"> SIL </w:t>
      </w:r>
      <w:r>
        <w:rPr>
          <w:rFonts w:ascii="Arial" w:hAnsi="Arial" w:cs="Arial"/>
          <w:color w:val="404040"/>
          <w:sz w:val="20"/>
          <w:szCs w:val="20"/>
        </w:rPr>
        <w:t>模式下模拟</w:t>
      </w:r>
      <w:r>
        <w:rPr>
          <w:rStyle w:val="HTML1"/>
          <w:rFonts w:ascii="Consolas" w:hAnsi="Consolas"/>
          <w:color w:val="404040"/>
        </w:rPr>
        <w:t>LKARefMdl</w:t>
      </w:r>
      <w:r>
        <w:rPr>
          <w:rFonts w:ascii="Arial" w:hAnsi="Arial" w:cs="Arial"/>
          <w:color w:val="404040"/>
          <w:sz w:val="20"/>
          <w:szCs w:val="20"/>
        </w:rPr>
        <w:t>参考模型</w:t>
      </w:r>
      <w:r>
        <w:rPr>
          <w:rFonts w:ascii="Arial" w:hAnsi="Arial" w:cs="Arial"/>
          <w:color w:val="404040"/>
          <w:sz w:val="20"/>
          <w:szCs w:val="20"/>
        </w:rPr>
        <w:t xml:space="preserve">, </w:t>
      </w:r>
      <w:r>
        <w:rPr>
          <w:rFonts w:ascii="Arial" w:hAnsi="Arial" w:cs="Arial"/>
          <w:color w:val="404040"/>
          <w:sz w:val="20"/>
          <w:szCs w:val="20"/>
        </w:rPr>
        <w:t>请使用</w:t>
      </w:r>
      <w:r>
        <w:rPr>
          <w:rFonts w:ascii="Arial" w:hAnsi="Arial" w:cs="Arial"/>
          <w:color w:val="404040"/>
          <w:sz w:val="20"/>
          <w:szCs w:val="20"/>
        </w:rPr>
        <w:t>:</w:t>
      </w:r>
    </w:p>
    <w:p w:rsidR="00A90337" w:rsidRDefault="00A90337" w:rsidP="00A90337">
      <w:pPr>
        <w:pStyle w:val="HTML"/>
        <w:spacing w:after="150"/>
        <w:ind w:left="480"/>
        <w:rPr>
          <w:rFonts w:ascii="Consolas" w:hAnsi="Consolas"/>
          <w:color w:val="404040"/>
        </w:rPr>
      </w:pPr>
      <w:r>
        <w:rPr>
          <w:rFonts w:ascii="Consolas" w:hAnsi="Consolas"/>
          <w:color w:val="0000FF"/>
        </w:rPr>
        <w:t>if</w:t>
      </w:r>
      <w:r>
        <w:rPr>
          <w:rFonts w:ascii="Consolas" w:hAnsi="Consolas"/>
          <w:color w:val="404040"/>
        </w:rPr>
        <w:t xml:space="preserve"> hasEmbeddedCoderLicense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set_</w:t>
      </w:r>
      <w:proofErr w:type="gramStart"/>
      <w:r>
        <w:rPr>
          <w:rFonts w:ascii="Consolas" w:hAnsi="Consolas"/>
          <w:color w:val="404040"/>
        </w:rPr>
        <w:t>param(</w:t>
      </w:r>
      <w:proofErr w:type="gramEnd"/>
      <w:r>
        <w:rPr>
          <w:rFonts w:ascii="Consolas" w:hAnsi="Consolas"/>
          <w:color w:val="A020F0"/>
        </w:rPr>
        <w:t>'LKATestBenchExample/Lane Keeping Assist'</w:t>
      </w:r>
      <w:r>
        <w:rPr>
          <w:rFonts w:ascii="Consolas" w:hAnsi="Consolas"/>
          <w:color w:val="404040"/>
        </w:rPr>
        <w:t>,</w:t>
      </w:r>
      <w:r>
        <w:rPr>
          <w:rFonts w:ascii="Consolas" w:hAnsi="Consolas"/>
          <w:color w:val="0000FF"/>
        </w:rPr>
        <w: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r>
        <w:rPr>
          <w:rFonts w:ascii="Consolas" w:hAnsi="Consolas"/>
          <w:color w:val="A020F0"/>
        </w:rPr>
        <w:t>'SimulationMode'</w:t>
      </w:r>
      <w:r>
        <w:rPr>
          <w:rFonts w:ascii="Consolas" w:hAnsi="Consolas"/>
          <w:color w:val="404040"/>
        </w:rPr>
        <w:t>,</w:t>
      </w:r>
      <w:r>
        <w:rPr>
          <w:rFonts w:ascii="Consolas" w:hAnsi="Consolas"/>
          <w:color w:val="A020F0"/>
        </w:rPr>
        <w:t>'Software-in-the-loop (SIL)'</w:t>
      </w:r>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运行</w:t>
      </w:r>
      <w:r>
        <w:rPr>
          <w:rStyle w:val="HTML1"/>
          <w:rFonts w:ascii="Consolas" w:hAnsi="Consolas"/>
          <w:color w:val="404040"/>
        </w:rPr>
        <w:t>LKATestBenchExample</w:t>
      </w:r>
      <w:r>
        <w:rPr>
          <w:rFonts w:ascii="Arial" w:hAnsi="Arial" w:cs="Arial"/>
          <w:color w:val="404040"/>
          <w:sz w:val="20"/>
          <w:szCs w:val="20"/>
        </w:rPr>
        <w:t>模型时</w:t>
      </w:r>
      <w:r>
        <w:rPr>
          <w:rFonts w:ascii="Arial" w:hAnsi="Arial" w:cs="Arial"/>
          <w:color w:val="404040"/>
          <w:sz w:val="20"/>
          <w:szCs w:val="20"/>
        </w:rPr>
        <w:t xml:space="preserve">, </w:t>
      </w:r>
      <w:r>
        <w:rPr>
          <w:rFonts w:ascii="Arial" w:hAnsi="Arial" w:cs="Arial"/>
          <w:color w:val="404040"/>
          <w:sz w:val="20"/>
          <w:szCs w:val="20"/>
        </w:rPr>
        <w:t>将为</w:t>
      </w:r>
      <w:r>
        <w:rPr>
          <w:rStyle w:val="HTML1"/>
          <w:rFonts w:ascii="Consolas" w:hAnsi="Consolas"/>
          <w:color w:val="404040"/>
        </w:rPr>
        <w:t>LKARefMdl</w:t>
      </w:r>
      <w:r>
        <w:rPr>
          <w:rFonts w:ascii="Arial" w:hAnsi="Arial" w:cs="Arial"/>
          <w:color w:val="404040"/>
          <w:sz w:val="20"/>
          <w:szCs w:val="20"/>
        </w:rPr>
        <w:t>模型生成、编译和执行代码。这使您可以通过模拟测试已编译代码的行为。</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本示例演示如何在带车道检测的曲线道路上实现集成车道保持辅助</w:t>
      </w:r>
      <w:r>
        <w:rPr>
          <w:rFonts w:ascii="Arial" w:hAnsi="Arial" w:cs="Arial"/>
          <w:color w:val="404040"/>
          <w:sz w:val="20"/>
          <w:szCs w:val="20"/>
        </w:rPr>
        <w:t xml:space="preserve"> (LKA) </w:t>
      </w:r>
      <w:r>
        <w:rPr>
          <w:rFonts w:ascii="Arial" w:hAnsi="Arial" w:cs="Arial"/>
          <w:color w:val="404040"/>
          <w:sz w:val="20"/>
          <w:szCs w:val="20"/>
        </w:rPr>
        <w:t>控制器</w:t>
      </w:r>
      <w:r>
        <w:rPr>
          <w:rFonts w:ascii="Arial" w:hAnsi="Arial" w:cs="Arial"/>
          <w:color w:val="404040"/>
          <w:sz w:val="20"/>
          <w:szCs w:val="20"/>
        </w:rPr>
        <w:t xml:space="preserve">, </w:t>
      </w:r>
      <w:r>
        <w:rPr>
          <w:rFonts w:ascii="Arial" w:hAnsi="Arial" w:cs="Arial"/>
          <w:color w:val="404040"/>
          <w:sz w:val="20"/>
          <w:szCs w:val="20"/>
        </w:rPr>
        <w:t>使用自动驾驶系统工具箱生成的合成数据对</w:t>
      </w:r>
      <w:r>
        <w:rPr>
          <w:rFonts w:ascii="Arial" w:hAnsi="Arial" w:cs="Arial"/>
          <w:color w:val="404040"/>
          <w:sz w:val="20"/>
          <w:szCs w:val="20"/>
        </w:rPr>
        <w:t xml:space="preserve"> Simulink </w:t>
      </w:r>
      <w:r>
        <w:rPr>
          <w:rFonts w:ascii="Arial" w:hAnsi="Arial" w:cs="Arial"/>
          <w:color w:val="404040"/>
          <w:sz w:val="20"/>
          <w:szCs w:val="20"/>
        </w:rPr>
        <w:t>进行测试</w:t>
      </w:r>
      <w:r>
        <w:rPr>
          <w:rFonts w:ascii="Arial" w:hAnsi="Arial" w:cs="Arial"/>
          <w:color w:val="404040"/>
          <w:sz w:val="20"/>
          <w:szCs w:val="20"/>
        </w:rPr>
        <w:t xml:space="preserve">, </w:t>
      </w:r>
      <w:r>
        <w:rPr>
          <w:rFonts w:ascii="Arial" w:hAnsi="Arial" w:cs="Arial"/>
          <w:color w:val="404040"/>
          <w:sz w:val="20"/>
          <w:szCs w:val="20"/>
        </w:rPr>
        <w:t>分解它</w:t>
      </w:r>
      <w:r>
        <w:rPr>
          <w:rFonts w:ascii="Arial" w:hAnsi="Arial" w:cs="Arial"/>
          <w:color w:val="404040"/>
          <w:sz w:val="20"/>
          <w:szCs w:val="20"/>
        </w:rPr>
        <w:t xml:space="preserve">, </w:t>
      </w:r>
      <w:r>
        <w:rPr>
          <w:rFonts w:ascii="Arial" w:hAnsi="Arial" w:cs="Arial"/>
          <w:color w:val="404040"/>
          <w:sz w:val="20"/>
          <w:szCs w:val="20"/>
        </w:rPr>
        <w:t>并自动生成代码。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w:t>
      </w:r>
      <w:r>
        <w:rPr>
          <w:rFonts w:ascii="Arial" w:hAnsi="Arial" w:cs="Arial"/>
          <w:color w:val="404040"/>
          <w:sz w:val="20"/>
          <w:szCs w:val="20"/>
        </w:rPr>
        <w:t xml:space="preserve"> MATLAB </w:t>
      </w:r>
      <w:r>
        <w:rPr>
          <w:rFonts w:ascii="Arial" w:hAnsi="Arial" w:cs="Arial"/>
          <w:color w:val="404040"/>
          <w:sz w:val="20"/>
          <w:szCs w:val="20"/>
        </w:rPr>
        <w:t>路径中删除示例文件文件夹。</w:t>
      </w:r>
    </w:p>
    <w:p w:rsidR="00A90337" w:rsidRDefault="00A90337" w:rsidP="00A90337">
      <w:pPr>
        <w:pStyle w:val="HTML"/>
        <w:spacing w:after="150"/>
        <w:ind w:left="480"/>
        <w:rPr>
          <w:rFonts w:ascii="Consolas" w:hAnsi="Consolas"/>
          <w:color w:val="404040"/>
        </w:rPr>
      </w:pPr>
      <w:r>
        <w:rPr>
          <w:rFonts w:ascii="Consolas" w:hAnsi="Consolas"/>
          <w:color w:val="404040"/>
        </w:rPr>
        <w:t>rmpath(fullfile(matlabroot,</w:t>
      </w:r>
      <w:r>
        <w:rPr>
          <w:rFonts w:ascii="Consolas" w:hAnsi="Consolas"/>
          <w:color w:val="A020F0"/>
        </w:rPr>
        <w:t>'examples'</w:t>
      </w:r>
      <w:r>
        <w:rPr>
          <w:rFonts w:ascii="Consolas" w:hAnsi="Consolas"/>
          <w:color w:val="404040"/>
        </w:rPr>
        <w:t>,</w:t>
      </w:r>
      <w:r>
        <w:rPr>
          <w:rFonts w:ascii="Consolas" w:hAnsi="Consolas"/>
          <w:color w:val="A020F0"/>
        </w:rPr>
        <w:t>'mpc'</w:t>
      </w:r>
      <w:r>
        <w:rPr>
          <w:rFonts w:ascii="Consolas" w:hAnsi="Consolas"/>
          <w:color w:val="404040"/>
        </w:rPr>
        <w:t>,</w:t>
      </w:r>
      <w:r>
        <w:rPr>
          <w:rFonts w:ascii="Consolas" w:hAnsi="Consolas"/>
          <w:color w:val="A020F0"/>
        </w:rPr>
        <w:t>'main'</w:t>
      </w:r>
      <w:r>
        <w:rPr>
          <w:rFonts w:ascii="Consolas" w:hAnsi="Consolas"/>
          <w:color w:val="404040"/>
        </w:rPr>
        <w:t>));</w:t>
      </w:r>
    </w:p>
    <w:p w:rsidR="00A90337" w:rsidRDefault="00A90337">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A90337" w:rsidRDefault="00A90337" w:rsidP="00A903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使用单眼相机视觉感知</w:t>
      </w:r>
    </w:p>
    <w:p w:rsidR="00A90337" w:rsidRDefault="00BD0362" w:rsidP="00A90337">
      <w:pPr>
        <w:shd w:val="clear" w:color="auto" w:fill="FFFFFF"/>
        <w:rPr>
          <w:rFonts w:ascii="Arial" w:hAnsi="Arial" w:cs="Arial"/>
          <w:color w:val="404040"/>
          <w:sz w:val="20"/>
          <w:szCs w:val="20"/>
        </w:rPr>
      </w:pPr>
      <w:hyperlink r:id="rId166" w:history="1"/>
    </w:p>
    <w:p w:rsidR="00A90337" w:rsidRDefault="00A90337" w:rsidP="00A903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本示例说明如何构建能够实现车道边界和车辆检测的单目摄像机传感器仿真。传感器将在车辆坐标系中报告这些检测。在本例中</w:t>
      </w:r>
      <w:r>
        <w:rPr>
          <w:rFonts w:ascii="Arial" w:hAnsi="Arial" w:cs="Arial"/>
          <w:color w:val="404040"/>
          <w:sz w:val="20"/>
          <w:szCs w:val="20"/>
        </w:rPr>
        <w:t xml:space="preserve">, </w:t>
      </w:r>
      <w:r>
        <w:rPr>
          <w:rFonts w:ascii="Arial" w:hAnsi="Arial" w:cs="Arial"/>
          <w:color w:val="404040"/>
          <w:sz w:val="20"/>
          <w:szCs w:val="20"/>
        </w:rPr>
        <w:t>您将了解自动驾驶系统</w:t>
      </w:r>
      <w:r>
        <w:rPr>
          <w:rFonts w:ascii="Arial" w:hAnsi="Arial" w:cs="Arial"/>
          <w:color w:val="404040"/>
          <w:sz w:val="20"/>
          <w:szCs w:val="20"/>
        </w:rPr>
        <w:t xml:space="preserve"> Toolbox™</w:t>
      </w:r>
      <w:r>
        <w:rPr>
          <w:rFonts w:ascii="Arial" w:hAnsi="Arial" w:cs="Arial"/>
          <w:color w:val="404040"/>
          <w:sz w:val="20"/>
          <w:szCs w:val="20"/>
        </w:rPr>
        <w:t>所使用的坐标系</w:t>
      </w:r>
      <w:r>
        <w:rPr>
          <w:rFonts w:ascii="Arial" w:hAnsi="Arial" w:cs="Arial"/>
          <w:color w:val="404040"/>
          <w:sz w:val="20"/>
          <w:szCs w:val="20"/>
        </w:rPr>
        <w:t xml:space="preserve">, </w:t>
      </w:r>
      <w:r>
        <w:rPr>
          <w:rFonts w:ascii="Arial" w:hAnsi="Arial" w:cs="Arial"/>
          <w:color w:val="404040"/>
          <w:sz w:val="20"/>
          <w:szCs w:val="20"/>
        </w:rPr>
        <w:t>以及计算机视觉技术所涉及的单目摄像机传感器的设计。</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包含</w:t>
      </w:r>
      <w:r>
        <w:rPr>
          <w:rFonts w:ascii="Arial" w:hAnsi="Arial" w:cs="Arial"/>
          <w:color w:val="404040"/>
          <w:sz w:val="20"/>
          <w:szCs w:val="20"/>
        </w:rPr>
        <w:t xml:space="preserve"> ADAS </w:t>
      </w:r>
      <w:r>
        <w:rPr>
          <w:rFonts w:ascii="Arial" w:hAnsi="Arial" w:cs="Arial"/>
          <w:color w:val="404040"/>
          <w:sz w:val="20"/>
          <w:szCs w:val="20"/>
        </w:rPr>
        <w:t>功能或设计为完全自主的车辆依赖于多个传感器。这些传感器可以包括声纳、雷达、激光雷达和摄像机。本示例阐释了单目相机系统设计中涉及的一些概念。这样的传感器可以完成许多任务</w:t>
      </w:r>
      <w:r>
        <w:rPr>
          <w:rFonts w:ascii="Arial" w:hAnsi="Arial" w:cs="Arial"/>
          <w:color w:val="404040"/>
          <w:sz w:val="20"/>
          <w:szCs w:val="20"/>
        </w:rPr>
        <w:t xml:space="preserve">, </w:t>
      </w:r>
      <w:r>
        <w:rPr>
          <w:rFonts w:ascii="Arial" w:hAnsi="Arial" w:cs="Arial"/>
          <w:color w:val="404040"/>
          <w:sz w:val="20"/>
          <w:szCs w:val="20"/>
        </w:rPr>
        <w:t>包括</w:t>
      </w:r>
      <w:r>
        <w:rPr>
          <w:rFonts w:ascii="Arial" w:hAnsi="Arial" w:cs="Arial"/>
          <w:color w:val="404040"/>
          <w:sz w:val="20"/>
          <w:szCs w:val="20"/>
        </w:rPr>
        <w:t>:</w:t>
      </w:r>
    </w:p>
    <w:p w:rsidR="00A90337" w:rsidRDefault="00A90337" w:rsidP="00A90337">
      <w:pPr>
        <w:pStyle w:val="a4"/>
        <w:numPr>
          <w:ilvl w:val="0"/>
          <w:numId w:val="3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车道边界检测</w:t>
      </w:r>
    </w:p>
    <w:p w:rsidR="00A90337" w:rsidRDefault="00A90337" w:rsidP="00A90337">
      <w:pPr>
        <w:pStyle w:val="a4"/>
        <w:numPr>
          <w:ilvl w:val="0"/>
          <w:numId w:val="3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检测车辆、人员和其他物体</w:t>
      </w:r>
    </w:p>
    <w:p w:rsidR="00A90337" w:rsidRDefault="00A90337" w:rsidP="00A90337">
      <w:pPr>
        <w:pStyle w:val="a4"/>
        <w:numPr>
          <w:ilvl w:val="0"/>
          <w:numId w:val="3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从</w:t>
      </w:r>
      <w:del w:id="263" w:author="Young Jiang" w:date="2019-01-02T01:34:00Z">
        <w:r w:rsidDel="007F234F">
          <w:rPr>
            <w:rFonts w:ascii="Arial" w:hAnsi="Arial" w:cs="Arial"/>
            <w:color w:val="404040"/>
            <w:sz w:val="20"/>
            <w:szCs w:val="20"/>
          </w:rPr>
          <w:delText>自我</w:delText>
        </w:r>
      </w:del>
      <w:ins w:id="264" w:author="Young Jiang" w:date="2019-01-02T01:34:00Z">
        <w:r w:rsidR="007F234F">
          <w:rPr>
            <w:rFonts w:ascii="Arial" w:hAnsi="Arial" w:cs="Arial"/>
            <w:color w:val="404040"/>
            <w:sz w:val="20"/>
            <w:szCs w:val="20"/>
          </w:rPr>
          <w:t>当前</w:t>
        </w:r>
      </w:ins>
      <w:r>
        <w:rPr>
          <w:rFonts w:ascii="Arial" w:hAnsi="Arial" w:cs="Arial"/>
          <w:color w:val="404040"/>
          <w:sz w:val="20"/>
          <w:szCs w:val="20"/>
        </w:rPr>
        <w:t>车辆到障碍物的距离估计</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随后</w:t>
      </w:r>
      <w:r>
        <w:rPr>
          <w:rFonts w:ascii="Arial" w:hAnsi="Arial" w:cs="Arial"/>
          <w:color w:val="404040"/>
          <w:sz w:val="20"/>
          <w:szCs w:val="20"/>
        </w:rPr>
        <w:t xml:space="preserve">, </w:t>
      </w:r>
      <w:r>
        <w:rPr>
          <w:rFonts w:ascii="Arial" w:hAnsi="Arial" w:cs="Arial"/>
          <w:color w:val="404040"/>
          <w:sz w:val="20"/>
          <w:szCs w:val="20"/>
        </w:rPr>
        <w:t>单眼相机传感器返回的读数可用于发出车道偏离警告、碰撞警告或设计车道保持辅助控制系统。与其他传感器结合使用</w:t>
      </w:r>
      <w:r>
        <w:rPr>
          <w:rFonts w:ascii="Arial" w:hAnsi="Arial" w:cs="Arial"/>
          <w:color w:val="404040"/>
          <w:sz w:val="20"/>
          <w:szCs w:val="20"/>
        </w:rPr>
        <w:t xml:space="preserve">, </w:t>
      </w:r>
      <w:r>
        <w:rPr>
          <w:rFonts w:ascii="Arial" w:hAnsi="Arial" w:cs="Arial"/>
          <w:color w:val="404040"/>
          <w:sz w:val="20"/>
          <w:szCs w:val="20"/>
        </w:rPr>
        <w:t>它还可用于实施紧急制动系统和其他安全关键功能。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该示例实现了在完全开发的单眼相机系统上找到的功能子集。它检测车辆的车道边界和背部</w:t>
      </w:r>
      <w:r>
        <w:rPr>
          <w:rFonts w:ascii="Arial" w:hAnsi="Arial" w:cs="Arial"/>
          <w:color w:val="404040"/>
          <w:sz w:val="20"/>
          <w:szCs w:val="20"/>
        </w:rPr>
        <w:t xml:space="preserve">, </w:t>
      </w:r>
      <w:r>
        <w:rPr>
          <w:rFonts w:ascii="Arial" w:hAnsi="Arial" w:cs="Arial"/>
          <w:color w:val="404040"/>
          <w:sz w:val="20"/>
          <w:szCs w:val="20"/>
        </w:rPr>
        <w:t>并在车辆坐标系中报告其位置。</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定义摄像机配置</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了解相机的内部和外部校准参数对于精确转换像素和车辆坐标至关重要。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首先定义相机的内部参数。下面的参数是</w:t>
      </w:r>
      <w:proofErr w:type="gramStart"/>
      <w:r>
        <w:rPr>
          <w:rFonts w:ascii="Arial" w:hAnsi="Arial" w:cs="Arial"/>
          <w:color w:val="404040"/>
          <w:sz w:val="20"/>
          <w:szCs w:val="20"/>
        </w:rPr>
        <w:t>使用使用</w:t>
      </w:r>
      <w:proofErr w:type="gramEnd"/>
      <w:r>
        <w:rPr>
          <w:rFonts w:ascii="Arial" w:hAnsi="Arial" w:cs="Arial"/>
          <w:color w:val="404040"/>
          <w:sz w:val="20"/>
          <w:szCs w:val="20"/>
        </w:rPr>
        <w:t>棋盘校准模式的相机校准程序之前确定的。您可以使用</w:t>
      </w:r>
      <w:hyperlink r:id="rId167" w:history="1">
        <w:r>
          <w:rPr>
            <w:rStyle w:val="a3"/>
            <w:rFonts w:ascii="Arial" w:hAnsi="Arial" w:cs="Arial"/>
            <w:color w:val="004B87"/>
            <w:sz w:val="20"/>
            <w:szCs w:val="20"/>
          </w:rPr>
          <w:t>相机校准</w:t>
        </w:r>
      </w:hyperlink>
      <w:r>
        <w:rPr>
          <w:rFonts w:ascii="Arial" w:hAnsi="Arial" w:cs="Arial"/>
          <w:color w:val="404040"/>
          <w:sz w:val="20"/>
          <w:szCs w:val="20"/>
        </w:rPr>
        <w:t>器应用为您的相机获取它们。</w:t>
      </w:r>
    </w:p>
    <w:p w:rsidR="00A90337" w:rsidRDefault="00A90337" w:rsidP="00A90337">
      <w:pPr>
        <w:pStyle w:val="HTML"/>
        <w:rPr>
          <w:rFonts w:ascii="Consolas" w:hAnsi="Consolas"/>
          <w:color w:val="404040"/>
        </w:rPr>
      </w:pPr>
      <w:r>
        <w:rPr>
          <w:rFonts w:ascii="Consolas" w:hAnsi="Consolas"/>
          <w:color w:val="404040"/>
        </w:rPr>
        <w:t xml:space="preserve">focalLength    = [309.4362, 344.2161]; </w:t>
      </w:r>
      <w:r>
        <w:rPr>
          <w:rFonts w:ascii="Consolas" w:hAnsi="Consolas"/>
          <w:color w:val="228B22"/>
        </w:rPr>
        <w:t>% [fx, fy] in pixel units</w:t>
      </w:r>
    </w:p>
    <w:p w:rsidR="00A90337" w:rsidRDefault="00A90337" w:rsidP="00A90337">
      <w:pPr>
        <w:pStyle w:val="HTML"/>
        <w:rPr>
          <w:rFonts w:ascii="Consolas" w:hAnsi="Consolas"/>
          <w:color w:val="404040"/>
        </w:rPr>
      </w:pPr>
      <w:r>
        <w:rPr>
          <w:rFonts w:ascii="Consolas" w:hAnsi="Consolas"/>
          <w:color w:val="404040"/>
        </w:rPr>
        <w:t xml:space="preserve">principalPoint = [318.9034, 257.5352]; </w:t>
      </w:r>
      <w:r>
        <w:rPr>
          <w:rFonts w:ascii="Consolas" w:hAnsi="Consolas"/>
          <w:color w:val="228B22"/>
        </w:rPr>
        <w:t>% [cx, cy] optical center in pixel coordinates</w:t>
      </w:r>
    </w:p>
    <w:p w:rsidR="00A90337" w:rsidRDefault="00A90337" w:rsidP="00A90337">
      <w:pPr>
        <w:pStyle w:val="HTML"/>
        <w:rPr>
          <w:rFonts w:ascii="Consolas" w:hAnsi="Consolas"/>
          <w:color w:val="404040"/>
        </w:rPr>
      </w:pPr>
      <w:r>
        <w:rPr>
          <w:rFonts w:ascii="Consolas" w:hAnsi="Consolas"/>
          <w:color w:val="404040"/>
        </w:rPr>
        <w:t>imageSize      = [480, 640</w:t>
      </w:r>
      <w:proofErr w:type="gramStart"/>
      <w:r>
        <w:rPr>
          <w:rFonts w:ascii="Consolas" w:hAnsi="Consolas"/>
          <w:color w:val="404040"/>
        </w:rPr>
        <w:t xml:space="preserve">];   </w:t>
      </w:r>
      <w:proofErr w:type="gramEnd"/>
      <w:r>
        <w:rPr>
          <w:rFonts w:ascii="Consolas" w:hAnsi="Consolas"/>
          <w:color w:val="404040"/>
        </w:rPr>
        <w:t xml:space="preserve">        </w:t>
      </w:r>
      <w:r>
        <w:rPr>
          <w:rFonts w:ascii="Consolas" w:hAnsi="Consolas"/>
          <w:color w:val="228B22"/>
        </w:rPr>
        <w:t>% [nrows, mcols]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由于数据中的失真小</w:t>
      </w:r>
      <w:r>
        <w:rPr>
          <w:rFonts w:ascii="Arial" w:hAnsi="Arial" w:cs="Arial"/>
          <w:color w:val="404040"/>
          <w:sz w:val="20"/>
          <w:szCs w:val="20"/>
        </w:rPr>
        <w:t xml:space="preserve">, </w:t>
      </w:r>
      <w:r>
        <w:rPr>
          <w:rFonts w:ascii="Arial" w:hAnsi="Arial" w:cs="Arial"/>
          <w:color w:val="404040"/>
          <w:sz w:val="20"/>
          <w:szCs w:val="20"/>
        </w:rPr>
        <w:t>因此忽略了镜头失真系数。这些参数存储在</w:t>
      </w:r>
      <w:hyperlink r:id="rId168" w:history="1">
        <w:r>
          <w:rPr>
            <w:rStyle w:val="a3"/>
            <w:rFonts w:ascii="Arial" w:hAnsi="Arial" w:cs="Arial"/>
            <w:color w:val="004B87"/>
            <w:sz w:val="20"/>
            <w:szCs w:val="20"/>
          </w:rPr>
          <w:t> </w:t>
        </w:r>
        <w:r>
          <w:rPr>
            <w:rStyle w:val="HTML1"/>
            <w:rFonts w:ascii="Consolas" w:hAnsi="Consolas"/>
            <w:color w:val="004B87"/>
          </w:rPr>
          <w:t>cameraIntrinsics</w:t>
        </w:r>
        <w:r>
          <w:rPr>
            <w:rStyle w:val="a3"/>
            <w:rFonts w:ascii="Arial" w:hAnsi="Arial" w:cs="Arial"/>
            <w:color w:val="004B87"/>
            <w:sz w:val="20"/>
            <w:szCs w:val="20"/>
          </w:rPr>
          <w:t> </w:t>
        </w:r>
      </w:hyperlink>
      <w:r>
        <w:rPr>
          <w:rFonts w:ascii="Arial" w:hAnsi="Arial" w:cs="Arial"/>
          <w:color w:val="404040"/>
          <w:sz w:val="20"/>
          <w:szCs w:val="20"/>
        </w:rPr>
        <w:t>对象中。</w:t>
      </w:r>
    </w:p>
    <w:p w:rsidR="00A90337" w:rsidRDefault="00A90337" w:rsidP="00A90337">
      <w:pPr>
        <w:pStyle w:val="HTML"/>
        <w:rPr>
          <w:rFonts w:ascii="Consolas" w:hAnsi="Consolas"/>
          <w:color w:val="404040"/>
        </w:rPr>
      </w:pPr>
      <w:r>
        <w:rPr>
          <w:rFonts w:ascii="Consolas" w:hAnsi="Consolas"/>
          <w:color w:val="404040"/>
        </w:rPr>
        <w:t xml:space="preserve">camIntrinsics = </w:t>
      </w:r>
      <w:proofErr w:type="gramStart"/>
      <w:r>
        <w:rPr>
          <w:rFonts w:ascii="Consolas" w:hAnsi="Consolas"/>
          <w:color w:val="404040"/>
        </w:rPr>
        <w:t>cameraIntrinsics(</w:t>
      </w:r>
      <w:proofErr w:type="gramEnd"/>
      <w:r>
        <w:rPr>
          <w:rFonts w:ascii="Consolas" w:hAnsi="Consolas"/>
          <w:color w:val="404040"/>
        </w:rPr>
        <w:t>focalLength, principalPoint, imageSize);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xml:space="preserve">, </w:t>
      </w:r>
      <w:r>
        <w:rPr>
          <w:rFonts w:ascii="Arial" w:hAnsi="Arial" w:cs="Arial"/>
          <w:color w:val="404040"/>
          <w:sz w:val="20"/>
          <w:szCs w:val="20"/>
        </w:rPr>
        <w:t>根据车辆的底盘定义相机方向。您将使用此信息建立摄像机</w:t>
      </w:r>
      <w:r>
        <w:rPr>
          <w:rFonts w:ascii="Arial" w:hAnsi="Arial" w:cs="Arial"/>
          <w:color w:val="404040"/>
          <w:sz w:val="20"/>
          <w:szCs w:val="20"/>
        </w:rPr>
        <w:t xml:space="preserve"> extrinsics, </w:t>
      </w:r>
      <w:r>
        <w:rPr>
          <w:rFonts w:ascii="Arial" w:hAnsi="Arial" w:cs="Arial"/>
          <w:color w:val="404040"/>
          <w:sz w:val="20"/>
          <w:szCs w:val="20"/>
        </w:rPr>
        <w:t>用于定义</w:t>
      </w:r>
      <w:r>
        <w:rPr>
          <w:rFonts w:ascii="Arial" w:hAnsi="Arial" w:cs="Arial"/>
          <w:color w:val="404040"/>
          <w:sz w:val="20"/>
          <w:szCs w:val="20"/>
        </w:rPr>
        <w:t>3</w:t>
      </w:r>
      <w:r>
        <w:rPr>
          <w:rFonts w:ascii="Arial" w:hAnsi="Arial" w:cs="Arial"/>
          <w:color w:val="404040"/>
          <w:sz w:val="20"/>
          <w:szCs w:val="20"/>
        </w:rPr>
        <w:t>维摄像机坐标系对车辆坐标系的位置。</w:t>
      </w:r>
    </w:p>
    <w:p w:rsidR="00A90337" w:rsidRDefault="00A90337" w:rsidP="00A90337">
      <w:pPr>
        <w:pStyle w:val="HTML"/>
        <w:rPr>
          <w:rFonts w:ascii="Consolas" w:hAnsi="Consolas"/>
          <w:color w:val="404040"/>
        </w:rPr>
      </w:pPr>
      <w:r>
        <w:rPr>
          <w:rFonts w:ascii="Consolas" w:hAnsi="Consolas"/>
          <w:color w:val="404040"/>
        </w:rPr>
        <w:t xml:space="preserve">height = 2.1798;    </w:t>
      </w:r>
      <w:r>
        <w:rPr>
          <w:rFonts w:ascii="Consolas" w:hAnsi="Consolas"/>
          <w:color w:val="228B22"/>
        </w:rPr>
        <w:t>% mounting height in meters from the ground</w:t>
      </w:r>
    </w:p>
    <w:p w:rsidR="00A90337" w:rsidRDefault="00A90337" w:rsidP="00A90337">
      <w:pPr>
        <w:pStyle w:val="HTML"/>
        <w:rPr>
          <w:rFonts w:ascii="Consolas" w:hAnsi="Consolas"/>
          <w:color w:val="404040"/>
        </w:rPr>
      </w:pPr>
      <w:proofErr w:type="gramStart"/>
      <w:r>
        <w:rPr>
          <w:rFonts w:ascii="Consolas" w:hAnsi="Consolas"/>
          <w:color w:val="404040"/>
        </w:rPr>
        <w:t>pitch  =</w:t>
      </w:r>
      <w:proofErr w:type="gramEnd"/>
      <w:r>
        <w:rPr>
          <w:rFonts w:ascii="Consolas" w:hAnsi="Consolas"/>
          <w:color w:val="404040"/>
        </w:rPr>
        <w:t xml:space="preserve"> 14;        </w:t>
      </w:r>
      <w:r>
        <w:rPr>
          <w:rFonts w:ascii="Consolas" w:hAnsi="Consolas"/>
          <w:color w:val="228B22"/>
        </w:rPr>
        <w:t>% pitch of the camera in degrees</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上述数量可从</w:t>
      </w:r>
      <w:hyperlink r:id="rId169" w:history="1">
        <w:r>
          <w:rPr>
            <w:rStyle w:val="a3"/>
            <w:rFonts w:ascii="Arial" w:hAnsi="Arial" w:cs="Arial"/>
            <w:color w:val="004B87"/>
            <w:sz w:val="20"/>
            <w:szCs w:val="20"/>
          </w:rPr>
          <w:t> </w:t>
        </w:r>
        <w:r>
          <w:rPr>
            <w:rStyle w:val="HTML1"/>
            <w:rFonts w:ascii="Consolas" w:hAnsi="Consolas"/>
            <w:color w:val="004B87"/>
          </w:rPr>
          <w:t>extrinsics</w:t>
        </w:r>
        <w:r>
          <w:rPr>
            <w:rStyle w:val="a3"/>
            <w:rFonts w:ascii="Arial" w:hAnsi="Arial" w:cs="Arial"/>
            <w:color w:val="004B87"/>
            <w:sz w:val="20"/>
            <w:szCs w:val="20"/>
          </w:rPr>
          <w:t> </w:t>
        </w:r>
      </w:hyperlink>
      <w:r>
        <w:rPr>
          <w:rFonts w:ascii="Arial" w:hAnsi="Arial" w:cs="Arial"/>
          <w:color w:val="404040"/>
          <w:sz w:val="20"/>
          <w:szCs w:val="20"/>
        </w:rPr>
        <w:t>函数返回的旋转和平移矩阵派生。音高指定相机从水平位置倾斜。对于本示例中使用的相机</w:t>
      </w:r>
      <w:r>
        <w:rPr>
          <w:rFonts w:ascii="Arial" w:hAnsi="Arial" w:cs="Arial"/>
          <w:color w:val="404040"/>
          <w:sz w:val="20"/>
          <w:szCs w:val="20"/>
        </w:rPr>
        <w:t xml:space="preserve">, </w:t>
      </w:r>
      <w:r>
        <w:rPr>
          <w:rFonts w:ascii="Arial" w:hAnsi="Arial" w:cs="Arial"/>
          <w:color w:val="404040"/>
          <w:sz w:val="20"/>
          <w:szCs w:val="20"/>
        </w:rPr>
        <w:t>传感器的滚动和偏航均为零。定义内部函数和</w:t>
      </w:r>
      <w:r>
        <w:rPr>
          <w:rFonts w:ascii="Arial" w:hAnsi="Arial" w:cs="Arial"/>
          <w:color w:val="404040"/>
          <w:sz w:val="20"/>
          <w:szCs w:val="20"/>
        </w:rPr>
        <w:t xml:space="preserve"> extrinsics </w:t>
      </w:r>
      <w:r>
        <w:rPr>
          <w:rFonts w:ascii="Arial" w:hAnsi="Arial" w:cs="Arial"/>
          <w:color w:val="404040"/>
          <w:sz w:val="20"/>
          <w:szCs w:val="20"/>
        </w:rPr>
        <w:t>的整个配置存储在</w:t>
      </w:r>
      <w:hyperlink r:id="rId170" w:history="1">
        <w:r>
          <w:rPr>
            <w:rStyle w:val="a3"/>
            <w:rFonts w:ascii="Arial" w:hAnsi="Arial" w:cs="Arial"/>
            <w:color w:val="004B87"/>
            <w:sz w:val="20"/>
            <w:szCs w:val="20"/>
          </w:rPr>
          <w:t> </w:t>
        </w:r>
        <w:r>
          <w:rPr>
            <w:rStyle w:val="HTML1"/>
            <w:rFonts w:ascii="Consolas" w:hAnsi="Consolas"/>
            <w:color w:val="004B87"/>
          </w:rPr>
          <w:t>monoCamera</w:t>
        </w:r>
        <w:r>
          <w:rPr>
            <w:rStyle w:val="a3"/>
            <w:rFonts w:ascii="Arial" w:hAnsi="Arial" w:cs="Arial"/>
            <w:color w:val="004B87"/>
            <w:sz w:val="20"/>
            <w:szCs w:val="20"/>
          </w:rPr>
          <w:t> </w:t>
        </w:r>
      </w:hyperlink>
      <w:r>
        <w:rPr>
          <w:rFonts w:ascii="Arial" w:hAnsi="Arial" w:cs="Arial"/>
          <w:color w:val="404040"/>
          <w:sz w:val="20"/>
          <w:szCs w:val="20"/>
        </w:rPr>
        <w:t>对象中。</w:t>
      </w:r>
    </w:p>
    <w:p w:rsidR="00A90337" w:rsidRDefault="00A90337" w:rsidP="00A90337">
      <w:pPr>
        <w:pStyle w:val="HTML"/>
        <w:rPr>
          <w:rFonts w:ascii="Consolas" w:hAnsi="Consolas"/>
          <w:color w:val="404040"/>
        </w:rPr>
      </w:pPr>
      <w:r>
        <w:rPr>
          <w:rFonts w:ascii="Consolas" w:hAnsi="Consolas"/>
          <w:color w:val="404040"/>
        </w:rPr>
        <w:t xml:space="preserve">sensor = </w:t>
      </w:r>
      <w:proofErr w:type="gramStart"/>
      <w:r>
        <w:rPr>
          <w:rFonts w:ascii="Consolas" w:hAnsi="Consolas"/>
          <w:color w:val="404040"/>
        </w:rPr>
        <w:t>monoCamera(</w:t>
      </w:r>
      <w:proofErr w:type="gramEnd"/>
      <w:r>
        <w:rPr>
          <w:rFonts w:ascii="Consolas" w:hAnsi="Consolas"/>
          <w:color w:val="404040"/>
        </w:rPr>
        <w:t xml:space="preserve">camIntrinsics, height, </w:t>
      </w:r>
      <w:r>
        <w:rPr>
          <w:rFonts w:ascii="Consolas" w:hAnsi="Consolas"/>
          <w:color w:val="A020F0"/>
        </w:rPr>
        <w:t>'Pitch'</w:t>
      </w:r>
      <w:r>
        <w:rPr>
          <w:rFonts w:ascii="Consolas" w:hAnsi="Consolas"/>
          <w:color w:val="404040"/>
        </w:rPr>
        <w:t>, pitch);</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请注意</w:t>
      </w:r>
      <w:r>
        <w:rPr>
          <w:rFonts w:ascii="Arial" w:hAnsi="Arial" w:cs="Arial"/>
          <w:color w:val="404040"/>
          <w:sz w:val="20"/>
          <w:szCs w:val="20"/>
        </w:rPr>
        <w:t>, </w:t>
      </w:r>
      <w:r>
        <w:rPr>
          <w:rStyle w:val="HTML1"/>
          <w:rFonts w:ascii="Consolas" w:hAnsi="Consolas"/>
          <w:color w:val="404040"/>
        </w:rPr>
        <w:t>monoCamera</w:t>
      </w:r>
      <w:r>
        <w:rPr>
          <w:rFonts w:ascii="Arial" w:hAnsi="Arial" w:cs="Arial"/>
          <w:color w:val="404040"/>
          <w:sz w:val="20"/>
          <w:szCs w:val="20"/>
        </w:rPr>
        <w:t>对象设置一个非常特定的车辆坐标系</w:t>
      </w:r>
      <w:r>
        <w:rPr>
          <w:rFonts w:ascii="Arial" w:hAnsi="Arial" w:cs="Arial"/>
          <w:color w:val="404040"/>
          <w:sz w:val="20"/>
          <w:szCs w:val="20"/>
        </w:rPr>
        <w:t xml:space="preserve">, </w:t>
      </w:r>
      <w:r>
        <w:rPr>
          <w:rFonts w:ascii="Arial" w:hAnsi="Arial" w:cs="Arial"/>
          <w:color w:val="404040"/>
          <w:sz w:val="20"/>
          <w:szCs w:val="20"/>
        </w:rPr>
        <w:t>其中</w:t>
      </w:r>
      <w:r>
        <w:rPr>
          <w:rStyle w:val="31"/>
          <w:rFonts w:ascii="Arial" w:hAnsi="Arial" w:cs="Arial"/>
          <w:color w:val="404040"/>
          <w:sz w:val="20"/>
          <w:szCs w:val="20"/>
        </w:rPr>
        <w:t> </w:t>
      </w:r>
      <w:r>
        <w:rPr>
          <w:rStyle w:val="a5"/>
          <w:rFonts w:ascii="Arial" w:hAnsi="Arial" w:cs="Arial"/>
          <w:color w:val="404040"/>
          <w:sz w:val="20"/>
          <w:szCs w:val="20"/>
        </w:rPr>
        <w:t>X</w:t>
      </w:r>
      <w:r>
        <w:rPr>
          <w:rFonts w:ascii="Arial" w:hAnsi="Arial" w:cs="Arial"/>
          <w:color w:val="404040"/>
          <w:sz w:val="20"/>
          <w:szCs w:val="20"/>
        </w:rPr>
        <w:t>轴指向车辆前方</w:t>
      </w:r>
      <w:r>
        <w:rPr>
          <w:rFonts w:ascii="Arial" w:hAnsi="Arial" w:cs="Arial"/>
          <w:color w:val="404040"/>
          <w:sz w:val="20"/>
          <w:szCs w:val="20"/>
        </w:rPr>
        <w:t>, </w:t>
      </w:r>
      <w:r>
        <w:rPr>
          <w:rStyle w:val="a5"/>
          <w:rFonts w:ascii="Arial" w:hAnsi="Arial" w:cs="Arial"/>
          <w:color w:val="404040"/>
          <w:sz w:val="20"/>
          <w:szCs w:val="20"/>
        </w:rPr>
        <w:t>Y</w:t>
      </w:r>
      <w:r>
        <w:rPr>
          <w:rFonts w:ascii="Arial" w:hAnsi="Arial" w:cs="Arial"/>
          <w:color w:val="404040"/>
          <w:sz w:val="20"/>
          <w:szCs w:val="20"/>
        </w:rPr>
        <w:t>轴指向车辆左侧</w:t>
      </w:r>
      <w:r>
        <w:rPr>
          <w:rFonts w:ascii="Arial" w:hAnsi="Arial" w:cs="Arial"/>
          <w:color w:val="404040"/>
          <w:sz w:val="20"/>
          <w:szCs w:val="20"/>
        </w:rPr>
        <w:t>, </w:t>
      </w:r>
      <w:r>
        <w:rPr>
          <w:rStyle w:val="a5"/>
          <w:rFonts w:ascii="Arial" w:hAnsi="Arial" w:cs="Arial"/>
          <w:color w:val="404040"/>
          <w:sz w:val="20"/>
          <w:szCs w:val="20"/>
        </w:rPr>
        <w:t>Z</w:t>
      </w:r>
      <w:r>
        <w:rPr>
          <w:rStyle w:val="31"/>
          <w:rFonts w:ascii="Arial" w:hAnsi="Arial" w:cs="Arial"/>
          <w:color w:val="404040"/>
          <w:sz w:val="20"/>
          <w:szCs w:val="20"/>
        </w:rPr>
        <w:t> </w:t>
      </w:r>
      <w:r>
        <w:rPr>
          <w:rFonts w:ascii="Arial" w:hAnsi="Arial" w:cs="Arial"/>
          <w:color w:val="404040"/>
          <w:sz w:val="20"/>
          <w:szCs w:val="20"/>
        </w:rPr>
        <w:t>-</w:t>
      </w:r>
      <w:r>
        <w:rPr>
          <w:rFonts w:ascii="Arial" w:hAnsi="Arial" w:cs="Arial"/>
          <w:color w:val="404040"/>
          <w:sz w:val="20"/>
          <w:szCs w:val="20"/>
        </w:rPr>
        <w:t>轴点从地面。</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023360" cy="3566160"/>
            <wp:effectExtent l="0" t="0" r="0" b="0"/>
            <wp:docPr id="55" name="图片 55" descr="https://www.mathworks.com/help/examples/driving/win64/VisualPerceptionUsingMonoCamera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mathworks.com/help/examples/driving/win64/VisualPerceptionUsingMonoCameraExample_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23360" cy="356616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坐标系的原点位于地面上</w:t>
      </w:r>
      <w:r>
        <w:rPr>
          <w:rFonts w:ascii="Arial" w:hAnsi="Arial" w:cs="Arial"/>
          <w:color w:val="404040"/>
          <w:sz w:val="20"/>
          <w:szCs w:val="20"/>
        </w:rPr>
        <w:t xml:space="preserve">, </w:t>
      </w:r>
      <w:r>
        <w:rPr>
          <w:rFonts w:ascii="Arial" w:hAnsi="Arial" w:cs="Arial"/>
          <w:color w:val="404040"/>
          <w:sz w:val="20"/>
          <w:szCs w:val="20"/>
        </w:rPr>
        <w:t>直接位于摄像机中心所定义的摄像机中央。此外</w:t>
      </w:r>
      <w:r>
        <w:rPr>
          <w:rFonts w:ascii="Arial" w:hAnsi="Arial" w:cs="Arial"/>
          <w:color w:val="404040"/>
          <w:sz w:val="20"/>
          <w:szCs w:val="20"/>
        </w:rPr>
        <w:t>, </w:t>
      </w:r>
      <w:hyperlink r:id="rId172" w:history="1">
        <w:r>
          <w:rPr>
            <w:rStyle w:val="HTML1"/>
            <w:rFonts w:ascii="Consolas" w:hAnsi="Consolas"/>
            <w:color w:val="004B87"/>
          </w:rPr>
          <w:t>monoCamera</w:t>
        </w:r>
        <w:r>
          <w:rPr>
            <w:rStyle w:val="a3"/>
            <w:rFonts w:ascii="Arial" w:hAnsi="Arial" w:cs="Arial"/>
            <w:color w:val="004B87"/>
            <w:sz w:val="20"/>
            <w:szCs w:val="20"/>
          </w:rPr>
          <w:t> </w:t>
        </w:r>
      </w:hyperlink>
      <w:r>
        <w:rPr>
          <w:rFonts w:ascii="Arial" w:hAnsi="Arial" w:cs="Arial"/>
          <w:color w:val="404040"/>
          <w:sz w:val="20"/>
          <w:szCs w:val="20"/>
        </w:rPr>
        <w:t>还提供了用于在图像和车辆坐标系之间进行转换的</w:t>
      </w:r>
      <w:hyperlink r:id="rId173" w:history="1">
        <w:r>
          <w:rPr>
            <w:rStyle w:val="a3"/>
            <w:rFonts w:ascii="Arial" w:hAnsi="Arial" w:cs="Arial"/>
            <w:color w:val="004B87"/>
            <w:sz w:val="20"/>
            <w:szCs w:val="20"/>
          </w:rPr>
          <w:t> </w:t>
        </w:r>
        <w:r>
          <w:rPr>
            <w:rStyle w:val="HTML1"/>
            <w:rFonts w:ascii="Consolas" w:hAnsi="Consolas"/>
            <w:color w:val="004B87"/>
          </w:rPr>
          <w:t>imageToVehicle</w:t>
        </w:r>
        <w:r>
          <w:rPr>
            <w:rStyle w:val="a3"/>
            <w:rFonts w:ascii="Arial" w:hAnsi="Arial" w:cs="Arial"/>
            <w:color w:val="004B87"/>
            <w:sz w:val="20"/>
            <w:szCs w:val="20"/>
          </w:rPr>
          <w:t> </w:t>
        </w:r>
      </w:hyperlink>
      <w:r>
        <w:rPr>
          <w:rFonts w:ascii="Arial" w:hAnsi="Arial" w:cs="Arial"/>
          <w:color w:val="404040"/>
          <w:sz w:val="20"/>
          <w:szCs w:val="20"/>
        </w:rPr>
        <w:t>和</w:t>
      </w:r>
      <w:hyperlink r:id="rId174" w:history="1">
        <w:r>
          <w:rPr>
            <w:rStyle w:val="a3"/>
            <w:rFonts w:ascii="Arial" w:hAnsi="Arial" w:cs="Arial"/>
            <w:color w:val="004B87"/>
            <w:sz w:val="20"/>
            <w:szCs w:val="20"/>
          </w:rPr>
          <w:t> </w:t>
        </w:r>
        <w:r>
          <w:rPr>
            <w:rStyle w:val="HTML1"/>
            <w:rFonts w:ascii="Consolas" w:hAnsi="Consolas"/>
            <w:color w:val="004B87"/>
          </w:rPr>
          <w:t>vehicleToImage</w:t>
        </w:r>
        <w:r>
          <w:rPr>
            <w:rStyle w:val="a3"/>
            <w:rFonts w:ascii="Arial" w:hAnsi="Arial" w:cs="Arial"/>
            <w:color w:val="004B87"/>
            <w:sz w:val="20"/>
            <w:szCs w:val="20"/>
          </w:rPr>
          <w:t> </w:t>
        </w:r>
      </w:hyperlink>
      <w:r>
        <w:rPr>
          <w:rFonts w:ascii="Arial" w:hAnsi="Arial" w:cs="Arial"/>
          <w:color w:val="404040"/>
          <w:sz w:val="20"/>
          <w:szCs w:val="20"/>
        </w:rPr>
        <w:t>方法。</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w:t>
      </w:r>
      <w:r>
        <w:rPr>
          <w:rFonts w:ascii="Arial" w:hAnsi="Arial" w:cs="Arial"/>
          <w:color w:val="404040"/>
          <w:sz w:val="20"/>
          <w:szCs w:val="20"/>
        </w:rPr>
        <w:t xml:space="preserve">: </w:t>
      </w:r>
      <w:r>
        <w:rPr>
          <w:rFonts w:ascii="Arial" w:hAnsi="Arial" w:cs="Arial"/>
          <w:color w:val="404040"/>
          <w:sz w:val="20"/>
          <w:szCs w:val="20"/>
        </w:rPr>
        <w:t>坐标系统之间的转换假定为平坦的道路。它基于建立一个单应矩阵</w:t>
      </w:r>
      <w:proofErr w:type="gramStart"/>
      <w:r>
        <w:rPr>
          <w:rFonts w:ascii="Arial" w:hAnsi="Arial" w:cs="Arial"/>
          <w:color w:val="404040"/>
          <w:sz w:val="20"/>
          <w:szCs w:val="20"/>
        </w:rPr>
        <w:t>矩阵</w:t>
      </w:r>
      <w:proofErr w:type="gramEnd"/>
      <w:r>
        <w:rPr>
          <w:rFonts w:ascii="Arial" w:hAnsi="Arial" w:cs="Arial"/>
          <w:color w:val="404040"/>
          <w:sz w:val="20"/>
          <w:szCs w:val="20"/>
        </w:rPr>
        <w:t xml:space="preserve">, </w:t>
      </w:r>
      <w:r>
        <w:rPr>
          <w:rFonts w:ascii="Arial" w:hAnsi="Arial" w:cs="Arial"/>
          <w:color w:val="404040"/>
          <w:sz w:val="20"/>
          <w:szCs w:val="20"/>
        </w:rPr>
        <w:t>将成像平面上的位置映射到道路表面上的位置。不平道路在距离计算中引入误差</w:t>
      </w:r>
      <w:r>
        <w:rPr>
          <w:rFonts w:ascii="Arial" w:hAnsi="Arial" w:cs="Arial"/>
          <w:color w:val="404040"/>
          <w:sz w:val="20"/>
          <w:szCs w:val="20"/>
        </w:rPr>
        <w:t xml:space="preserve">, </w:t>
      </w:r>
      <w:r>
        <w:rPr>
          <w:rFonts w:ascii="Arial" w:hAnsi="Arial" w:cs="Arial"/>
          <w:color w:val="404040"/>
          <w:sz w:val="20"/>
          <w:szCs w:val="20"/>
        </w:rPr>
        <w:t>特别是在远离车辆的位置。</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加载视频</w:t>
      </w:r>
      <w:proofErr w:type="gramStart"/>
      <w:r>
        <w:rPr>
          <w:rFonts w:ascii="Arial" w:hAnsi="Arial" w:cs="Arial"/>
          <w:color w:val="C45400"/>
          <w:sz w:val="23"/>
          <w:szCs w:val="23"/>
        </w:rPr>
        <w:t>帧</w:t>
      </w:r>
      <w:proofErr w:type="gramEnd"/>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在处理整个视频之前</w:t>
      </w:r>
      <w:r>
        <w:rPr>
          <w:rFonts w:ascii="Arial" w:hAnsi="Arial" w:cs="Arial"/>
          <w:color w:val="404040"/>
          <w:sz w:val="20"/>
          <w:szCs w:val="20"/>
        </w:rPr>
        <w:t xml:space="preserve">, </w:t>
      </w:r>
      <w:proofErr w:type="gramStart"/>
      <w:r>
        <w:rPr>
          <w:rFonts w:ascii="Arial" w:hAnsi="Arial" w:cs="Arial"/>
          <w:color w:val="404040"/>
          <w:sz w:val="20"/>
          <w:szCs w:val="20"/>
        </w:rPr>
        <w:t>请处理</w:t>
      </w:r>
      <w:proofErr w:type="gramEnd"/>
      <w:r>
        <w:rPr>
          <w:rFonts w:ascii="Arial" w:hAnsi="Arial" w:cs="Arial"/>
          <w:color w:val="404040"/>
          <w:sz w:val="20"/>
          <w:szCs w:val="20"/>
        </w:rPr>
        <w:t>单个视频帧</w:t>
      </w:r>
      <w:r>
        <w:rPr>
          <w:rFonts w:ascii="Arial" w:hAnsi="Arial" w:cs="Arial"/>
          <w:color w:val="404040"/>
          <w:sz w:val="20"/>
          <w:szCs w:val="20"/>
        </w:rPr>
        <w:t xml:space="preserve">, </w:t>
      </w:r>
      <w:r>
        <w:rPr>
          <w:rFonts w:ascii="Arial" w:hAnsi="Arial" w:cs="Arial"/>
          <w:color w:val="404040"/>
          <w:sz w:val="20"/>
          <w:szCs w:val="20"/>
        </w:rPr>
        <w:t>以说明单眼相机传感器设计中涉及的概念。</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首先创建一个打开视频文件的</w:t>
      </w:r>
      <w:hyperlink r:id="rId175" w:history="1">
        <w:r>
          <w:rPr>
            <w:rStyle w:val="a3"/>
            <w:rFonts w:ascii="Arial" w:hAnsi="Arial" w:cs="Arial"/>
            <w:color w:val="004B87"/>
            <w:sz w:val="20"/>
            <w:szCs w:val="20"/>
          </w:rPr>
          <w:t> </w:t>
        </w:r>
        <w:r>
          <w:rPr>
            <w:rStyle w:val="HTML1"/>
            <w:rFonts w:ascii="Consolas" w:hAnsi="Consolas"/>
            <w:color w:val="004B87"/>
          </w:rPr>
          <w:t>VideoReader</w:t>
        </w:r>
        <w:r>
          <w:rPr>
            <w:rStyle w:val="a3"/>
            <w:rFonts w:ascii="Arial" w:hAnsi="Arial" w:cs="Arial"/>
            <w:color w:val="004B87"/>
            <w:sz w:val="20"/>
            <w:szCs w:val="20"/>
          </w:rPr>
          <w:t> </w:t>
        </w:r>
      </w:hyperlink>
      <w:r>
        <w:rPr>
          <w:rFonts w:ascii="Arial" w:hAnsi="Arial" w:cs="Arial"/>
          <w:color w:val="404040"/>
          <w:sz w:val="20"/>
          <w:szCs w:val="20"/>
        </w:rPr>
        <w:t>对象。为了节省内存</w:t>
      </w:r>
      <w:r>
        <w:rPr>
          <w:rFonts w:ascii="Arial" w:hAnsi="Arial" w:cs="Arial"/>
          <w:color w:val="404040"/>
          <w:sz w:val="20"/>
          <w:szCs w:val="20"/>
        </w:rPr>
        <w:t>, </w:t>
      </w:r>
      <w:r>
        <w:rPr>
          <w:rStyle w:val="HTML1"/>
          <w:rFonts w:ascii="Consolas" w:hAnsi="Consolas"/>
          <w:color w:val="404040"/>
        </w:rPr>
        <w:t>VideoReader</w:t>
      </w:r>
      <w:r>
        <w:rPr>
          <w:rFonts w:ascii="Arial" w:hAnsi="Arial" w:cs="Arial"/>
          <w:color w:val="404040"/>
          <w:sz w:val="20"/>
          <w:szCs w:val="20"/>
        </w:rPr>
        <w:t>一次加载一个视频帧。</w:t>
      </w:r>
    </w:p>
    <w:p w:rsidR="00A90337" w:rsidRDefault="00A90337" w:rsidP="00A90337">
      <w:pPr>
        <w:pStyle w:val="HTML"/>
        <w:rPr>
          <w:rFonts w:ascii="Consolas" w:hAnsi="Consolas"/>
          <w:color w:val="404040"/>
        </w:rPr>
      </w:pPr>
      <w:r>
        <w:rPr>
          <w:rFonts w:ascii="Consolas" w:hAnsi="Consolas"/>
          <w:color w:val="404040"/>
        </w:rPr>
        <w:t xml:space="preserve">videoName = </w:t>
      </w:r>
      <w:r>
        <w:rPr>
          <w:rFonts w:ascii="Consolas" w:hAnsi="Consolas"/>
          <w:color w:val="A020F0"/>
        </w:rPr>
        <w:t>'caltech_cordova1.avi'</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videoReader = VideoReader(videoName);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阅读一个有趣的框架</w:t>
      </w:r>
      <w:r>
        <w:rPr>
          <w:rFonts w:ascii="Arial" w:hAnsi="Arial" w:cs="Arial"/>
          <w:color w:val="404040"/>
          <w:sz w:val="20"/>
          <w:szCs w:val="20"/>
        </w:rPr>
        <w:t xml:space="preserve">, </w:t>
      </w:r>
      <w:r>
        <w:rPr>
          <w:rFonts w:ascii="Arial" w:hAnsi="Arial" w:cs="Arial"/>
          <w:color w:val="404040"/>
          <w:sz w:val="20"/>
          <w:szCs w:val="20"/>
        </w:rPr>
        <w:t>其中包含车道标记和车辆。</w:t>
      </w:r>
    </w:p>
    <w:p w:rsidR="00A90337" w:rsidRDefault="00A90337" w:rsidP="00A90337">
      <w:pPr>
        <w:pStyle w:val="HTML"/>
        <w:rPr>
          <w:rFonts w:ascii="Consolas" w:hAnsi="Consolas"/>
          <w:color w:val="404040"/>
        </w:rPr>
      </w:pPr>
      <w:r>
        <w:rPr>
          <w:rFonts w:ascii="Consolas" w:hAnsi="Consolas"/>
          <w:color w:val="404040"/>
        </w:rPr>
        <w:t xml:space="preserve">timeStamp = 0.06667;                   </w:t>
      </w:r>
      <w:r>
        <w:rPr>
          <w:rFonts w:ascii="Consolas" w:hAnsi="Consolas"/>
          <w:color w:val="228B22"/>
        </w:rPr>
        <w:t>% time from the beginning of the video</w:t>
      </w:r>
    </w:p>
    <w:p w:rsidR="00A90337" w:rsidRDefault="00A90337" w:rsidP="00A90337">
      <w:pPr>
        <w:pStyle w:val="HTML"/>
        <w:rPr>
          <w:rFonts w:ascii="Consolas" w:hAnsi="Consolas"/>
          <w:color w:val="404040"/>
        </w:rPr>
      </w:pPr>
      <w:r>
        <w:rPr>
          <w:rFonts w:ascii="Consolas" w:hAnsi="Consolas"/>
          <w:color w:val="404040"/>
        </w:rPr>
        <w:t xml:space="preserve">videoReader.CurrentTime = </w:t>
      </w:r>
      <w:proofErr w:type="gramStart"/>
      <w:r>
        <w:rPr>
          <w:rFonts w:ascii="Consolas" w:hAnsi="Consolas"/>
          <w:color w:val="404040"/>
        </w:rPr>
        <w:t xml:space="preserve">timeStamp;   </w:t>
      </w:r>
      <w:proofErr w:type="gramEnd"/>
      <w:r>
        <w:rPr>
          <w:rFonts w:ascii="Consolas" w:hAnsi="Consolas"/>
          <w:color w:val="228B22"/>
        </w:rPr>
        <w:t>% point to the chosen frame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frame = readFrame(videoReader); </w:t>
      </w:r>
      <w:r>
        <w:rPr>
          <w:rFonts w:ascii="Consolas" w:hAnsi="Consolas"/>
          <w:color w:val="228B22"/>
        </w:rPr>
        <w:t>% read frame at timeStamp seconds</w:t>
      </w:r>
    </w:p>
    <w:p w:rsidR="00A90337" w:rsidRDefault="00A90337" w:rsidP="00A90337">
      <w:pPr>
        <w:pStyle w:val="HTML"/>
        <w:rPr>
          <w:rFonts w:ascii="Consolas" w:hAnsi="Consolas"/>
          <w:color w:val="404040"/>
        </w:rPr>
      </w:pPr>
      <w:r>
        <w:rPr>
          <w:rFonts w:ascii="Consolas" w:hAnsi="Consolas"/>
          <w:color w:val="404040"/>
        </w:rPr>
        <w:t xml:space="preserve">imshow(frame) </w:t>
      </w:r>
      <w:r>
        <w:rPr>
          <w:rFonts w:ascii="Consolas" w:hAnsi="Consolas"/>
          <w:color w:val="228B22"/>
        </w:rPr>
        <w:t>% display frame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029809" cy="4286250"/>
            <wp:effectExtent l="0" t="0" r="9525" b="0"/>
            <wp:docPr id="54" name="图片 54" descr="https://www.mathworks.com/help/examples/driving/win64/VisualPerceptionUsingMonoCamera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mathworks.com/help/examples/driving/win64/VisualPerceptionUsingMonoCameraExample_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32494" cy="4288159"/>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注意</w:t>
      </w:r>
      <w:r>
        <w:rPr>
          <w:rFonts w:ascii="Arial" w:hAnsi="Arial" w:cs="Arial"/>
          <w:color w:val="404040"/>
          <w:sz w:val="20"/>
          <w:szCs w:val="20"/>
        </w:rPr>
        <w:t xml:space="preserve">: </w:t>
      </w:r>
      <w:r>
        <w:rPr>
          <w:rFonts w:ascii="Arial" w:hAnsi="Arial" w:cs="Arial"/>
          <w:color w:val="404040"/>
          <w:sz w:val="20"/>
          <w:szCs w:val="20"/>
        </w:rPr>
        <w:t>本示例忽略镜头失真。如果</w:t>
      </w:r>
      <w:proofErr w:type="gramStart"/>
      <w:r>
        <w:rPr>
          <w:rFonts w:ascii="Arial" w:hAnsi="Arial" w:cs="Arial"/>
          <w:color w:val="404040"/>
          <w:sz w:val="20"/>
          <w:szCs w:val="20"/>
        </w:rPr>
        <w:t>您担心</w:t>
      </w:r>
      <w:proofErr w:type="gramEnd"/>
      <w:r>
        <w:rPr>
          <w:rFonts w:ascii="Arial" w:hAnsi="Arial" w:cs="Arial"/>
          <w:color w:val="404040"/>
          <w:sz w:val="20"/>
          <w:szCs w:val="20"/>
        </w:rPr>
        <w:t>镜头失真所引入的距离测量误差</w:t>
      </w:r>
      <w:r>
        <w:rPr>
          <w:rFonts w:ascii="Arial" w:hAnsi="Arial" w:cs="Arial"/>
          <w:color w:val="404040"/>
          <w:sz w:val="20"/>
          <w:szCs w:val="20"/>
        </w:rPr>
        <w:t xml:space="preserve">, </w:t>
      </w:r>
      <w:r>
        <w:rPr>
          <w:rFonts w:ascii="Arial" w:hAnsi="Arial" w:cs="Arial"/>
          <w:color w:val="404040"/>
          <w:sz w:val="20"/>
          <w:szCs w:val="20"/>
        </w:rPr>
        <w:t>此时您将使用</w:t>
      </w:r>
      <w:hyperlink r:id="rId177" w:history="1">
        <w:r>
          <w:rPr>
            <w:rStyle w:val="a3"/>
            <w:rFonts w:ascii="Arial" w:hAnsi="Arial" w:cs="Arial"/>
            <w:color w:val="004B87"/>
            <w:sz w:val="20"/>
            <w:szCs w:val="20"/>
          </w:rPr>
          <w:t> </w:t>
        </w:r>
        <w:r>
          <w:rPr>
            <w:rStyle w:val="HTML1"/>
            <w:rFonts w:ascii="Consolas" w:hAnsi="Consolas"/>
            <w:color w:val="004B87"/>
          </w:rPr>
          <w:t>undistortImage</w:t>
        </w:r>
        <w:r>
          <w:rPr>
            <w:rStyle w:val="a3"/>
            <w:rFonts w:ascii="Arial" w:hAnsi="Arial" w:cs="Arial"/>
            <w:color w:val="004B87"/>
            <w:sz w:val="20"/>
            <w:szCs w:val="20"/>
          </w:rPr>
          <w:t> </w:t>
        </w:r>
      </w:hyperlink>
      <w:r>
        <w:rPr>
          <w:rFonts w:ascii="Arial" w:hAnsi="Arial" w:cs="Arial"/>
          <w:color w:val="404040"/>
          <w:sz w:val="20"/>
          <w:szCs w:val="20"/>
        </w:rPr>
        <w:t>函数来消除镜头失真。</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w:t>
      </w:r>
      <w:del w:id="265" w:author="Young Jiang" w:date="2019-01-02T01:38:00Z">
        <w:r w:rsidDel="008447E5">
          <w:rPr>
            <w:rFonts w:ascii="Arial" w:hAnsi="Arial" w:cs="Arial"/>
            <w:color w:val="C45400"/>
            <w:sz w:val="23"/>
            <w:szCs w:val="23"/>
          </w:rPr>
          <w:delText>鸟眼</w:delText>
        </w:r>
      </w:del>
      <w:ins w:id="266" w:author="Young Jiang" w:date="2019-01-02T01:38:00Z">
        <w:r w:rsidR="008447E5">
          <w:rPr>
            <w:rFonts w:ascii="Arial" w:hAnsi="Arial" w:cs="Arial"/>
            <w:color w:val="C45400"/>
            <w:sz w:val="23"/>
            <w:szCs w:val="23"/>
          </w:rPr>
          <w:t>鸟瞰</w:t>
        </w:r>
      </w:ins>
      <w:r>
        <w:rPr>
          <w:rFonts w:ascii="Arial" w:hAnsi="Arial" w:cs="Arial"/>
          <w:color w:val="C45400"/>
          <w:sz w:val="23"/>
          <w:szCs w:val="23"/>
        </w:rPr>
        <w:t>视图图像</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有许多方法可以分割和检测车道标记。一种方法是使用鸟瞰图图像变换。虽然它会产生计算成本</w:t>
      </w:r>
      <w:r>
        <w:rPr>
          <w:rFonts w:ascii="Arial" w:hAnsi="Arial" w:cs="Arial"/>
          <w:color w:val="404040"/>
          <w:sz w:val="20"/>
          <w:szCs w:val="20"/>
        </w:rPr>
        <w:t xml:space="preserve">, </w:t>
      </w:r>
      <w:r>
        <w:rPr>
          <w:rFonts w:ascii="Arial" w:hAnsi="Arial" w:cs="Arial"/>
          <w:color w:val="404040"/>
          <w:sz w:val="20"/>
          <w:szCs w:val="20"/>
        </w:rPr>
        <w:t>但这种转换提供了一个主要优势。鸟瞰图中的车道标记具有均匀的厚度</w:t>
      </w:r>
      <w:r>
        <w:rPr>
          <w:rFonts w:ascii="Arial" w:hAnsi="Arial" w:cs="Arial"/>
          <w:color w:val="404040"/>
          <w:sz w:val="20"/>
          <w:szCs w:val="20"/>
        </w:rPr>
        <w:t xml:space="preserve">, </w:t>
      </w:r>
      <w:r>
        <w:rPr>
          <w:rFonts w:ascii="Arial" w:hAnsi="Arial" w:cs="Arial"/>
          <w:color w:val="404040"/>
          <w:sz w:val="20"/>
          <w:szCs w:val="20"/>
        </w:rPr>
        <w:t>从而简化了分割过程。属于同一车道的车道标记也会平行</w:t>
      </w:r>
      <w:r>
        <w:rPr>
          <w:rFonts w:ascii="Arial" w:hAnsi="Arial" w:cs="Arial"/>
          <w:color w:val="404040"/>
          <w:sz w:val="20"/>
          <w:szCs w:val="20"/>
        </w:rPr>
        <w:t xml:space="preserve">, </w:t>
      </w:r>
      <w:r>
        <w:rPr>
          <w:rFonts w:ascii="Arial" w:hAnsi="Arial" w:cs="Arial"/>
          <w:color w:val="404040"/>
          <w:sz w:val="20"/>
          <w:szCs w:val="20"/>
        </w:rPr>
        <w:t>从而使进一步的分析更加容易。</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给定相机设置</w:t>
      </w:r>
      <w:r>
        <w:rPr>
          <w:rFonts w:ascii="Arial" w:hAnsi="Arial" w:cs="Arial"/>
          <w:color w:val="404040"/>
          <w:sz w:val="20"/>
          <w:szCs w:val="20"/>
        </w:rPr>
        <w:t>, </w:t>
      </w:r>
      <w:hyperlink r:id="rId178" w:history="1">
        <w:r>
          <w:rPr>
            <w:rStyle w:val="HTML1"/>
            <w:rFonts w:ascii="Consolas" w:hAnsi="Consolas"/>
            <w:color w:val="004B87"/>
          </w:rPr>
          <w:t>birdsEyeView</w:t>
        </w:r>
        <w:r>
          <w:rPr>
            <w:rStyle w:val="a3"/>
            <w:rFonts w:ascii="Arial" w:hAnsi="Arial" w:cs="Arial"/>
            <w:color w:val="004B87"/>
            <w:sz w:val="20"/>
            <w:szCs w:val="20"/>
          </w:rPr>
          <w:t> </w:t>
        </w:r>
      </w:hyperlink>
      <w:r>
        <w:rPr>
          <w:rFonts w:ascii="Arial" w:hAnsi="Arial" w:cs="Arial"/>
          <w:color w:val="404040"/>
          <w:sz w:val="20"/>
          <w:szCs w:val="20"/>
        </w:rPr>
        <w:t>对象将原始图像转换为鸟瞰视图。此对象允许您指定要使用车辆坐标转换的区域。请注意</w:t>
      </w:r>
      <w:r>
        <w:rPr>
          <w:rFonts w:ascii="Arial" w:hAnsi="Arial" w:cs="Arial"/>
          <w:color w:val="404040"/>
          <w:sz w:val="20"/>
          <w:szCs w:val="20"/>
        </w:rPr>
        <w:t xml:space="preserve">, </w:t>
      </w:r>
      <w:r>
        <w:rPr>
          <w:rFonts w:ascii="Arial" w:hAnsi="Arial" w:cs="Arial"/>
          <w:color w:val="404040"/>
          <w:sz w:val="20"/>
          <w:szCs w:val="20"/>
        </w:rPr>
        <w:t>当摄像机安装高度指定为米时</w:t>
      </w:r>
      <w:r>
        <w:rPr>
          <w:rFonts w:ascii="Arial" w:hAnsi="Arial" w:cs="Arial"/>
          <w:color w:val="404040"/>
          <w:sz w:val="20"/>
          <w:szCs w:val="20"/>
        </w:rPr>
        <w:t xml:space="preserve">, </w:t>
      </w:r>
      <w:r>
        <w:rPr>
          <w:rFonts w:ascii="Arial" w:hAnsi="Arial" w:cs="Arial"/>
          <w:color w:val="404040"/>
          <w:sz w:val="20"/>
          <w:szCs w:val="20"/>
        </w:rPr>
        <w:t>车辆坐标单位是由</w:t>
      </w:r>
      <w:hyperlink r:id="rId179" w:history="1">
        <w:r>
          <w:rPr>
            <w:rStyle w:val="a3"/>
            <w:rFonts w:ascii="Arial" w:hAnsi="Arial" w:cs="Arial"/>
            <w:color w:val="004B87"/>
            <w:sz w:val="20"/>
            <w:szCs w:val="20"/>
          </w:rPr>
          <w:t> </w:t>
        </w:r>
        <w:r>
          <w:rPr>
            <w:rStyle w:val="HTML1"/>
            <w:rFonts w:ascii="Consolas" w:hAnsi="Consolas"/>
            <w:color w:val="004B87"/>
          </w:rPr>
          <w:t>monoCamera</w:t>
        </w:r>
        <w:r>
          <w:rPr>
            <w:rStyle w:val="a3"/>
            <w:rFonts w:ascii="Arial" w:hAnsi="Arial" w:cs="Arial"/>
            <w:color w:val="004B87"/>
            <w:sz w:val="20"/>
            <w:szCs w:val="20"/>
          </w:rPr>
          <w:t> </w:t>
        </w:r>
      </w:hyperlink>
      <w:r>
        <w:rPr>
          <w:rFonts w:ascii="Arial" w:hAnsi="Arial" w:cs="Arial"/>
          <w:color w:val="404040"/>
          <w:sz w:val="20"/>
          <w:szCs w:val="20"/>
        </w:rPr>
        <w:t>对象建立的。例如</w:t>
      </w:r>
      <w:r>
        <w:rPr>
          <w:rFonts w:ascii="Arial" w:hAnsi="Arial" w:cs="Arial"/>
          <w:color w:val="404040"/>
          <w:sz w:val="20"/>
          <w:szCs w:val="20"/>
        </w:rPr>
        <w:t xml:space="preserve">, </w:t>
      </w:r>
      <w:r>
        <w:rPr>
          <w:rFonts w:ascii="Arial" w:hAnsi="Arial" w:cs="Arial"/>
          <w:color w:val="404040"/>
          <w:sz w:val="20"/>
          <w:szCs w:val="20"/>
        </w:rPr>
        <w:t>如果以毫米为单位指定高度</w:t>
      </w:r>
      <w:r>
        <w:rPr>
          <w:rFonts w:ascii="Arial" w:hAnsi="Arial" w:cs="Arial"/>
          <w:color w:val="404040"/>
          <w:sz w:val="20"/>
          <w:szCs w:val="20"/>
        </w:rPr>
        <w:t xml:space="preserve">, </w:t>
      </w:r>
      <w:r>
        <w:rPr>
          <w:rFonts w:ascii="Arial" w:hAnsi="Arial" w:cs="Arial"/>
          <w:color w:val="404040"/>
          <w:sz w:val="20"/>
          <w:szCs w:val="20"/>
        </w:rPr>
        <w:t>则模拟的其余部分将使用毫米。</w:t>
      </w:r>
    </w:p>
    <w:p w:rsidR="00A90337" w:rsidRDefault="00A90337" w:rsidP="00A90337">
      <w:pPr>
        <w:pStyle w:val="HTML"/>
        <w:rPr>
          <w:rFonts w:ascii="Consolas" w:hAnsi="Consolas"/>
          <w:color w:val="404040"/>
        </w:rPr>
      </w:pPr>
      <w:r>
        <w:rPr>
          <w:rFonts w:ascii="Consolas" w:hAnsi="Consolas"/>
          <w:color w:val="228B22"/>
        </w:rPr>
        <w:t>% Using vehicle coordinates, define area to transform</w:t>
      </w:r>
    </w:p>
    <w:p w:rsidR="00A90337" w:rsidRDefault="00A90337" w:rsidP="00A90337">
      <w:pPr>
        <w:pStyle w:val="HTML"/>
        <w:rPr>
          <w:rFonts w:ascii="Consolas" w:hAnsi="Consolas"/>
          <w:color w:val="404040"/>
        </w:rPr>
      </w:pPr>
      <w:r>
        <w:rPr>
          <w:rFonts w:ascii="Consolas" w:hAnsi="Consolas"/>
          <w:color w:val="404040"/>
        </w:rPr>
        <w:t xml:space="preserve">distAheadOfSensor = 30; </w:t>
      </w:r>
      <w:r>
        <w:rPr>
          <w:rFonts w:ascii="Consolas" w:hAnsi="Consolas"/>
          <w:color w:val="228B22"/>
        </w:rPr>
        <w:t>% in meters, as previously specified in monoCamera height input</w:t>
      </w:r>
    </w:p>
    <w:p w:rsidR="00A90337" w:rsidRDefault="00A90337" w:rsidP="00A90337">
      <w:pPr>
        <w:pStyle w:val="HTML"/>
        <w:rPr>
          <w:rFonts w:ascii="Consolas" w:hAnsi="Consolas"/>
          <w:color w:val="404040"/>
        </w:rPr>
      </w:pPr>
      <w:r>
        <w:rPr>
          <w:rFonts w:ascii="Consolas" w:hAnsi="Consolas"/>
          <w:color w:val="404040"/>
        </w:rPr>
        <w:t xml:space="preserve">spaceToOneSide    = </w:t>
      </w:r>
      <w:proofErr w:type="gramStart"/>
      <w:r>
        <w:rPr>
          <w:rFonts w:ascii="Consolas" w:hAnsi="Consolas"/>
          <w:color w:val="404040"/>
        </w:rPr>
        <w:t xml:space="preserve">6;  </w:t>
      </w:r>
      <w:r>
        <w:rPr>
          <w:rFonts w:ascii="Consolas" w:hAnsi="Consolas"/>
          <w:color w:val="228B22"/>
        </w:rPr>
        <w:t>%</w:t>
      </w:r>
      <w:proofErr w:type="gramEnd"/>
      <w:r>
        <w:rPr>
          <w:rFonts w:ascii="Consolas" w:hAnsi="Consolas"/>
          <w:color w:val="228B22"/>
        </w:rPr>
        <w:t xml:space="preserve"> all other distance quantities are also in meters</w:t>
      </w:r>
    </w:p>
    <w:p w:rsidR="00A90337" w:rsidRDefault="00A90337" w:rsidP="00A90337">
      <w:pPr>
        <w:pStyle w:val="HTML"/>
        <w:rPr>
          <w:rFonts w:ascii="Consolas" w:hAnsi="Consolas"/>
          <w:color w:val="404040"/>
        </w:rPr>
      </w:pPr>
      <w:r>
        <w:rPr>
          <w:rFonts w:ascii="Consolas" w:hAnsi="Consolas"/>
          <w:color w:val="404040"/>
        </w:rPr>
        <w:t>bottomOffset      = 3;</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outView   = [bottomOffset, distAheadOfSensor, -spaceToOneSide, spaceToOneSide]; </w:t>
      </w:r>
      <w:r>
        <w:rPr>
          <w:rFonts w:ascii="Consolas" w:hAnsi="Consolas"/>
          <w:color w:val="228B22"/>
        </w:rPr>
        <w:t>% [xmin, xmax, ymin, ymax]</w:t>
      </w:r>
    </w:p>
    <w:p w:rsidR="00A90337" w:rsidRDefault="00A90337" w:rsidP="00A90337">
      <w:pPr>
        <w:pStyle w:val="HTML"/>
        <w:rPr>
          <w:rFonts w:ascii="Consolas" w:hAnsi="Consolas"/>
          <w:color w:val="404040"/>
        </w:rPr>
      </w:pPr>
      <w:r>
        <w:rPr>
          <w:rFonts w:ascii="Consolas" w:hAnsi="Consolas"/>
          <w:color w:val="404040"/>
        </w:rPr>
        <w:lastRenderedPageBreak/>
        <w:t xml:space="preserve">imageSize = [NaN, 250]; </w:t>
      </w:r>
      <w:r>
        <w:rPr>
          <w:rFonts w:ascii="Consolas" w:hAnsi="Consolas"/>
          <w:color w:val="228B22"/>
        </w:rPr>
        <w:t>% output image width in pixels; height is chosen automatically to preserve units per pixel ratio</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birdsEyeConfig = </w:t>
      </w:r>
      <w:proofErr w:type="gramStart"/>
      <w:r>
        <w:rPr>
          <w:rFonts w:ascii="Consolas" w:hAnsi="Consolas"/>
          <w:color w:val="404040"/>
        </w:rPr>
        <w:t>birdsEyeView(</w:t>
      </w:r>
      <w:proofErr w:type="gramEnd"/>
      <w:r>
        <w:rPr>
          <w:rFonts w:ascii="Consolas" w:hAnsi="Consolas"/>
          <w:color w:val="404040"/>
        </w:rPr>
        <w:t>sensor, outView, imageSize);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生成</w:t>
      </w:r>
      <w:del w:id="267" w:author="Young Jiang" w:date="2019-01-02T01:38:00Z">
        <w:r w:rsidDel="008447E5">
          <w:rPr>
            <w:rFonts w:ascii="Arial" w:hAnsi="Arial" w:cs="Arial"/>
            <w:color w:val="404040"/>
            <w:sz w:val="20"/>
            <w:szCs w:val="20"/>
          </w:rPr>
          <w:delText>鸟眼</w:delText>
        </w:r>
      </w:del>
      <w:ins w:id="268" w:author="Young Jiang" w:date="2019-01-02T01:38:00Z">
        <w:r w:rsidR="008447E5">
          <w:rPr>
            <w:rFonts w:ascii="Arial" w:hAnsi="Arial" w:cs="Arial"/>
            <w:color w:val="404040"/>
            <w:sz w:val="20"/>
            <w:szCs w:val="20"/>
          </w:rPr>
          <w:t>鸟瞰</w:t>
        </w:r>
      </w:ins>
      <w:r>
        <w:rPr>
          <w:rFonts w:ascii="Arial" w:hAnsi="Arial" w:cs="Arial"/>
          <w:color w:val="404040"/>
          <w:sz w:val="20"/>
          <w:szCs w:val="20"/>
        </w:rPr>
        <w:t>视图图像。</w:t>
      </w:r>
    </w:p>
    <w:p w:rsidR="00A90337" w:rsidRDefault="00A90337" w:rsidP="00A90337">
      <w:pPr>
        <w:pStyle w:val="HTML"/>
        <w:rPr>
          <w:rFonts w:ascii="Consolas" w:hAnsi="Consolas"/>
          <w:color w:val="404040"/>
        </w:rPr>
      </w:pPr>
      <w:r>
        <w:rPr>
          <w:rFonts w:ascii="Consolas" w:hAnsi="Consolas"/>
          <w:color w:val="404040"/>
        </w:rPr>
        <w:t xml:space="preserve">birdsEyeImage = </w:t>
      </w:r>
      <w:proofErr w:type="gramStart"/>
      <w:r>
        <w:rPr>
          <w:rFonts w:ascii="Consolas" w:hAnsi="Consolas"/>
          <w:color w:val="404040"/>
        </w:rPr>
        <w:t>transformImage(</w:t>
      </w:r>
      <w:proofErr w:type="gramEnd"/>
      <w:r>
        <w:rPr>
          <w:rFonts w:ascii="Consolas" w:hAnsi="Consolas"/>
          <w:color w:val="404040"/>
        </w:rPr>
        <w:t>birdsEyeConfig, frame);</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imshow(birdsEyeImage)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206240" cy="6583680"/>
            <wp:effectExtent l="0" t="0" r="3810" b="7620"/>
            <wp:docPr id="53" name="图片 53" descr="https://www.mathworks.com/help/examples/driving/win64/VisualPerceptionUsingMonoCamera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mathworks.com/help/examples/driving/win64/VisualPerceptionUsingMonoCameraExample_0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06240" cy="658368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远离传感器的区域更加模糊</w:t>
      </w:r>
      <w:r>
        <w:rPr>
          <w:rFonts w:ascii="Arial" w:hAnsi="Arial" w:cs="Arial"/>
          <w:color w:val="404040"/>
          <w:sz w:val="20"/>
          <w:szCs w:val="20"/>
        </w:rPr>
        <w:t xml:space="preserve">, </w:t>
      </w:r>
      <w:r>
        <w:rPr>
          <w:rFonts w:ascii="Arial" w:hAnsi="Arial" w:cs="Arial"/>
          <w:color w:val="404040"/>
          <w:sz w:val="20"/>
          <w:szCs w:val="20"/>
        </w:rPr>
        <w:t>因为像素较少</w:t>
      </w:r>
      <w:r>
        <w:rPr>
          <w:rFonts w:ascii="Arial" w:hAnsi="Arial" w:cs="Arial"/>
          <w:color w:val="404040"/>
          <w:sz w:val="20"/>
          <w:szCs w:val="20"/>
        </w:rPr>
        <w:t xml:space="preserve">, </w:t>
      </w:r>
      <w:r>
        <w:rPr>
          <w:rFonts w:ascii="Arial" w:hAnsi="Arial" w:cs="Arial"/>
          <w:color w:val="404040"/>
          <w:sz w:val="20"/>
          <w:szCs w:val="20"/>
        </w:rPr>
        <w:t>因此需要更大的插值。</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请注意</w:t>
      </w:r>
      <w:r>
        <w:rPr>
          <w:rFonts w:ascii="Arial" w:hAnsi="Arial" w:cs="Arial"/>
          <w:color w:val="404040"/>
          <w:sz w:val="20"/>
          <w:szCs w:val="20"/>
        </w:rPr>
        <w:t xml:space="preserve">, </w:t>
      </w:r>
      <w:r>
        <w:rPr>
          <w:rFonts w:ascii="Arial" w:hAnsi="Arial" w:cs="Arial"/>
          <w:color w:val="404040"/>
          <w:sz w:val="20"/>
          <w:szCs w:val="20"/>
        </w:rPr>
        <w:t>您可以在不使用鸟瞰视图的情况下完成后处理步骤</w:t>
      </w:r>
      <w:r>
        <w:rPr>
          <w:rFonts w:ascii="Arial" w:hAnsi="Arial" w:cs="Arial"/>
          <w:color w:val="404040"/>
          <w:sz w:val="20"/>
          <w:szCs w:val="20"/>
        </w:rPr>
        <w:t xml:space="preserve">, </w:t>
      </w:r>
      <w:r>
        <w:rPr>
          <w:rFonts w:ascii="Arial" w:hAnsi="Arial" w:cs="Arial"/>
          <w:color w:val="404040"/>
          <w:sz w:val="20"/>
          <w:szCs w:val="20"/>
        </w:rPr>
        <w:t>只要您可以在车辆坐标中定位车道边界候选像素。</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在车辆坐标中查找车道标记</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有了鸟瞰图图像</w:t>
      </w:r>
      <w:r>
        <w:rPr>
          <w:rFonts w:ascii="Arial" w:hAnsi="Arial" w:cs="Arial"/>
          <w:color w:val="404040"/>
          <w:sz w:val="20"/>
          <w:szCs w:val="20"/>
        </w:rPr>
        <w:t xml:space="preserve">, </w:t>
      </w:r>
      <w:r>
        <w:rPr>
          <w:rFonts w:ascii="Arial" w:hAnsi="Arial" w:cs="Arial"/>
          <w:color w:val="404040"/>
          <w:sz w:val="20"/>
          <w:szCs w:val="20"/>
        </w:rPr>
        <w:t>您现在可以使用</w:t>
      </w:r>
      <w:hyperlink r:id="rId181" w:history="1">
        <w:r>
          <w:rPr>
            <w:rStyle w:val="a3"/>
            <w:rFonts w:ascii="Arial" w:hAnsi="Arial" w:cs="Arial"/>
            <w:color w:val="004B87"/>
            <w:sz w:val="20"/>
            <w:szCs w:val="20"/>
          </w:rPr>
          <w:t> </w:t>
        </w:r>
        <w:r>
          <w:rPr>
            <w:rStyle w:val="HTML1"/>
            <w:rFonts w:ascii="Consolas" w:hAnsi="Consolas"/>
            <w:color w:val="004B87"/>
          </w:rPr>
          <w:t>segmentLaneMarkerRidge</w:t>
        </w:r>
        <w:r>
          <w:rPr>
            <w:rStyle w:val="a3"/>
            <w:rFonts w:ascii="Arial" w:hAnsi="Arial" w:cs="Arial"/>
            <w:color w:val="004B87"/>
            <w:sz w:val="20"/>
            <w:szCs w:val="20"/>
          </w:rPr>
          <w:t> </w:t>
        </w:r>
      </w:hyperlink>
      <w:r>
        <w:rPr>
          <w:rFonts w:ascii="Arial" w:hAnsi="Arial" w:cs="Arial"/>
          <w:color w:val="404040"/>
          <w:sz w:val="20"/>
          <w:szCs w:val="20"/>
        </w:rPr>
        <w:t>函数将车道标记候选像素与道路曲面分开。该技术的简单性和相对有效性被选择。可选的分割技术包括语义分割</w:t>
      </w:r>
      <w:r>
        <w:rPr>
          <w:rFonts w:ascii="Arial" w:hAnsi="Arial" w:cs="Arial"/>
          <w:color w:val="404040"/>
          <w:sz w:val="20"/>
          <w:szCs w:val="20"/>
        </w:rPr>
        <w:t xml:space="preserve"> (</w:t>
      </w:r>
      <w:r>
        <w:rPr>
          <w:rFonts w:ascii="Arial" w:hAnsi="Arial" w:cs="Arial"/>
          <w:color w:val="404040"/>
          <w:sz w:val="20"/>
          <w:szCs w:val="20"/>
        </w:rPr>
        <w:t>深度学习</w:t>
      </w:r>
      <w:r>
        <w:rPr>
          <w:rFonts w:ascii="Arial" w:hAnsi="Arial" w:cs="Arial"/>
          <w:color w:val="404040"/>
          <w:sz w:val="20"/>
          <w:szCs w:val="20"/>
        </w:rPr>
        <w:t xml:space="preserve">) </w:t>
      </w:r>
      <w:r>
        <w:rPr>
          <w:rFonts w:ascii="Arial" w:hAnsi="Arial" w:cs="Arial"/>
          <w:color w:val="404040"/>
          <w:sz w:val="20"/>
          <w:szCs w:val="20"/>
        </w:rPr>
        <w:t>和</w:t>
      </w:r>
      <w:proofErr w:type="gramStart"/>
      <w:r>
        <w:rPr>
          <w:rFonts w:ascii="Arial" w:hAnsi="Arial" w:cs="Arial"/>
          <w:color w:val="404040"/>
          <w:sz w:val="20"/>
          <w:szCs w:val="20"/>
        </w:rPr>
        <w:t>可</w:t>
      </w:r>
      <w:proofErr w:type="gramEnd"/>
      <w:r>
        <w:rPr>
          <w:rFonts w:ascii="Arial" w:hAnsi="Arial" w:cs="Arial"/>
          <w:color w:val="404040"/>
          <w:sz w:val="20"/>
          <w:szCs w:val="20"/>
        </w:rPr>
        <w:t>导向滤波器。您可以在下面替换这些技术以获得下一阶段所需的二进制掩码。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以下函数的大多数输入参数都是在世界单位中指定的</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将车道标记宽度送入</w:t>
      </w:r>
      <w:r>
        <w:rPr>
          <w:rStyle w:val="HTML1"/>
          <w:rFonts w:ascii="Consolas" w:hAnsi="Consolas"/>
          <w:color w:val="404040"/>
        </w:rPr>
        <w:t>segmentLaneMarkerRidge</w:t>
      </w:r>
      <w:r>
        <w:rPr>
          <w:rFonts w:ascii="Arial" w:hAnsi="Arial" w:cs="Arial"/>
          <w:color w:val="404040"/>
          <w:sz w:val="20"/>
          <w:szCs w:val="20"/>
        </w:rPr>
        <w:t>。使用世界单位</w:t>
      </w:r>
      <w:r>
        <w:rPr>
          <w:rFonts w:ascii="Arial" w:hAnsi="Arial" w:cs="Arial"/>
          <w:color w:val="404040"/>
          <w:sz w:val="20"/>
          <w:szCs w:val="20"/>
        </w:rPr>
        <w:t xml:space="preserve">, </w:t>
      </w:r>
      <w:r>
        <w:rPr>
          <w:rFonts w:ascii="Arial" w:hAnsi="Arial" w:cs="Arial"/>
          <w:color w:val="404040"/>
          <w:sz w:val="20"/>
          <w:szCs w:val="20"/>
        </w:rPr>
        <w:t>您可以轻松地尝试新的传感器</w:t>
      </w:r>
      <w:r>
        <w:rPr>
          <w:rFonts w:ascii="Arial" w:hAnsi="Arial" w:cs="Arial"/>
          <w:color w:val="404040"/>
          <w:sz w:val="20"/>
          <w:szCs w:val="20"/>
        </w:rPr>
        <w:t xml:space="preserve">, </w:t>
      </w:r>
      <w:r>
        <w:rPr>
          <w:rFonts w:ascii="Arial" w:hAnsi="Arial" w:cs="Arial"/>
          <w:color w:val="404040"/>
          <w:sz w:val="20"/>
          <w:szCs w:val="20"/>
        </w:rPr>
        <w:t>即使输入图像大小发生变化。这对于在许多国家改变相机硬件和处理不同的标准</w:t>
      </w:r>
      <w:r>
        <w:rPr>
          <w:rFonts w:ascii="Arial" w:hAnsi="Arial" w:cs="Arial"/>
          <w:color w:val="404040"/>
          <w:sz w:val="20"/>
          <w:szCs w:val="20"/>
        </w:rPr>
        <w:t xml:space="preserve">, </w:t>
      </w:r>
      <w:r>
        <w:rPr>
          <w:rFonts w:ascii="Arial" w:hAnsi="Arial" w:cs="Arial"/>
          <w:color w:val="404040"/>
          <w:sz w:val="20"/>
          <w:szCs w:val="20"/>
        </w:rPr>
        <w:t>使设计更加健壮和灵活是非常重要的。</w:t>
      </w:r>
    </w:p>
    <w:p w:rsidR="00A90337" w:rsidRDefault="00A90337" w:rsidP="00A90337">
      <w:pPr>
        <w:pStyle w:val="HTML"/>
        <w:rPr>
          <w:rFonts w:ascii="Consolas" w:hAnsi="Consolas"/>
          <w:color w:val="404040"/>
        </w:rPr>
      </w:pPr>
      <w:r>
        <w:rPr>
          <w:rFonts w:ascii="Consolas" w:hAnsi="Consolas"/>
          <w:color w:val="228B22"/>
        </w:rPr>
        <w:t>% Convert to grayscale</w:t>
      </w:r>
    </w:p>
    <w:p w:rsidR="00A90337" w:rsidRDefault="00A90337" w:rsidP="00A90337">
      <w:pPr>
        <w:pStyle w:val="HTML"/>
        <w:rPr>
          <w:rFonts w:ascii="Consolas" w:hAnsi="Consolas"/>
          <w:color w:val="404040"/>
        </w:rPr>
      </w:pPr>
      <w:r>
        <w:rPr>
          <w:rFonts w:ascii="Consolas" w:hAnsi="Consolas"/>
          <w:color w:val="404040"/>
        </w:rPr>
        <w:t>birdsEyeImage = rgb2gray(birdsEyeImage);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Lane marker segmentation ROI in world units</w:t>
      </w:r>
    </w:p>
    <w:p w:rsidR="00A90337" w:rsidRDefault="00A90337" w:rsidP="00A90337">
      <w:pPr>
        <w:pStyle w:val="HTML"/>
        <w:rPr>
          <w:rFonts w:ascii="Consolas" w:hAnsi="Consolas"/>
          <w:color w:val="404040"/>
        </w:rPr>
      </w:pPr>
      <w:r>
        <w:rPr>
          <w:rFonts w:ascii="Consolas" w:hAnsi="Consolas"/>
          <w:color w:val="404040"/>
        </w:rPr>
        <w:t xml:space="preserve">vehicleROI = outView - [-1, 2, -3, 3]; </w:t>
      </w:r>
      <w:r>
        <w:rPr>
          <w:rFonts w:ascii="Consolas" w:hAnsi="Consolas"/>
          <w:color w:val="228B22"/>
        </w:rPr>
        <w:t>% look 3 meters to left and right, and 4 meters ahead of the sensor</w:t>
      </w:r>
    </w:p>
    <w:p w:rsidR="00A90337" w:rsidRDefault="00A90337" w:rsidP="00A90337">
      <w:pPr>
        <w:pStyle w:val="HTML"/>
        <w:rPr>
          <w:rFonts w:ascii="Consolas" w:hAnsi="Consolas"/>
          <w:color w:val="404040"/>
        </w:rPr>
      </w:pPr>
      <w:r>
        <w:rPr>
          <w:rFonts w:ascii="Consolas" w:hAnsi="Consolas"/>
          <w:color w:val="404040"/>
        </w:rPr>
        <w:t xml:space="preserve">approxLaneMarkerWidthVehicle = 0.25; </w:t>
      </w:r>
      <w:r>
        <w:rPr>
          <w:rFonts w:ascii="Consolas" w:hAnsi="Consolas"/>
          <w:color w:val="228B22"/>
        </w:rPr>
        <w:t>% 25 centimeters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Detect lane features</w:t>
      </w:r>
    </w:p>
    <w:p w:rsidR="00A90337" w:rsidRDefault="00A90337" w:rsidP="00A90337">
      <w:pPr>
        <w:pStyle w:val="HTML"/>
        <w:rPr>
          <w:rFonts w:ascii="Consolas" w:hAnsi="Consolas"/>
          <w:color w:val="404040"/>
        </w:rPr>
      </w:pPr>
      <w:r>
        <w:rPr>
          <w:rFonts w:ascii="Consolas" w:hAnsi="Consolas"/>
          <w:color w:val="404040"/>
        </w:rPr>
        <w:t>laneSensitivity = 0.25;</w:t>
      </w:r>
    </w:p>
    <w:p w:rsidR="00A90337" w:rsidRDefault="00A90337" w:rsidP="00A90337">
      <w:pPr>
        <w:pStyle w:val="HTML"/>
        <w:rPr>
          <w:rFonts w:ascii="Consolas" w:hAnsi="Consolas"/>
          <w:color w:val="404040"/>
        </w:rPr>
      </w:pPr>
      <w:r>
        <w:rPr>
          <w:rFonts w:ascii="Consolas" w:hAnsi="Consolas"/>
          <w:color w:val="404040"/>
        </w:rPr>
        <w:t xml:space="preserve">birdsEyeViewBW = </w:t>
      </w:r>
      <w:proofErr w:type="gramStart"/>
      <w:r>
        <w:rPr>
          <w:rFonts w:ascii="Consolas" w:hAnsi="Consolas"/>
          <w:color w:val="404040"/>
        </w:rPr>
        <w:t>segmentLaneMarkerRidge(</w:t>
      </w:r>
      <w:proofErr w:type="gramEnd"/>
      <w:r>
        <w:rPr>
          <w:rFonts w:ascii="Consolas" w:hAnsi="Consolas"/>
          <w:color w:val="404040"/>
        </w:rPr>
        <w:t>birdsEyeImage, birdsEyeConfig, approxLaneMarkerWidthVehicle,</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'ROI'</w:t>
      </w:r>
      <w:r>
        <w:rPr>
          <w:rFonts w:ascii="Consolas" w:hAnsi="Consolas"/>
          <w:color w:val="404040"/>
        </w:rPr>
        <w:t xml:space="preserve">, vehicleROI, </w:t>
      </w:r>
      <w:r>
        <w:rPr>
          <w:rFonts w:ascii="Consolas" w:hAnsi="Consolas"/>
          <w:color w:val="A020F0"/>
        </w:rPr>
        <w:t>'Sensitivity'</w:t>
      </w:r>
      <w:r>
        <w:rPr>
          <w:rFonts w:ascii="Consolas" w:hAnsi="Consolas"/>
          <w:color w:val="404040"/>
        </w:rPr>
        <w:t>, laneSensitivity);</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imshow(birdsEyeViewBW)</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206240" cy="6583680"/>
            <wp:effectExtent l="0" t="0" r="3810" b="7620"/>
            <wp:docPr id="52" name="图片 52" descr="https://www.mathworks.com/help/examples/driving/win64/VisualPerceptionUsingMonoCamera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mathworks.com/help/examples/driving/win64/VisualPerceptionUsingMonoCameraExample_0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06240" cy="6583680"/>
                    </a:xfrm>
                    <a:prstGeom prst="rect">
                      <a:avLst/>
                    </a:prstGeom>
                    <a:noFill/>
                    <a:ln>
                      <a:noFill/>
                    </a:ln>
                  </pic:spPr>
                </pic:pic>
              </a:graphicData>
            </a:graphic>
          </wp:inline>
        </w:drawing>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定位单独的车道标记发生在车辆坐标定位到相机传感器。本示例使用抛物线通道边界模型</w:t>
      </w:r>
      <w:r>
        <w:rPr>
          <w:rFonts w:ascii="Arial" w:hAnsi="Arial" w:cs="Arial"/>
          <w:color w:val="404040"/>
          <w:sz w:val="20"/>
          <w:szCs w:val="20"/>
        </w:rPr>
        <w:t xml:space="preserve"> ax^2 + bx + c </w:t>
      </w:r>
      <w:r>
        <w:rPr>
          <w:rFonts w:ascii="Arial" w:hAnsi="Arial" w:cs="Arial"/>
          <w:color w:val="404040"/>
          <w:sz w:val="20"/>
          <w:szCs w:val="20"/>
        </w:rPr>
        <w:t>表示车道制造商。其他表示形式</w:t>
      </w:r>
      <w:r>
        <w:rPr>
          <w:rFonts w:ascii="Arial" w:hAnsi="Arial" w:cs="Arial"/>
          <w:color w:val="404040"/>
          <w:sz w:val="20"/>
          <w:szCs w:val="20"/>
        </w:rPr>
        <w:t xml:space="preserve">, </w:t>
      </w:r>
      <w:r>
        <w:rPr>
          <w:rFonts w:ascii="Arial" w:hAnsi="Arial" w:cs="Arial"/>
          <w:color w:val="404040"/>
          <w:sz w:val="20"/>
          <w:szCs w:val="20"/>
        </w:rPr>
        <w:t>如三度多项式或样条曲线</w:t>
      </w:r>
      <w:r>
        <w:rPr>
          <w:rFonts w:ascii="Arial" w:hAnsi="Arial" w:cs="Arial"/>
          <w:color w:val="404040"/>
          <w:sz w:val="20"/>
          <w:szCs w:val="20"/>
        </w:rPr>
        <w:t xml:space="preserve">, </w:t>
      </w:r>
      <w:r>
        <w:rPr>
          <w:rFonts w:ascii="Arial" w:hAnsi="Arial" w:cs="Arial"/>
          <w:color w:val="404040"/>
          <w:sz w:val="20"/>
          <w:szCs w:val="20"/>
        </w:rPr>
        <w:t>是可能的。转换为车辆坐标是必要的</w:t>
      </w:r>
      <w:r>
        <w:rPr>
          <w:rFonts w:ascii="Arial" w:hAnsi="Arial" w:cs="Arial"/>
          <w:color w:val="404040"/>
          <w:sz w:val="20"/>
          <w:szCs w:val="20"/>
        </w:rPr>
        <w:t xml:space="preserve">, </w:t>
      </w:r>
      <w:r>
        <w:rPr>
          <w:rFonts w:ascii="Arial" w:hAnsi="Arial" w:cs="Arial"/>
          <w:color w:val="404040"/>
          <w:sz w:val="20"/>
          <w:szCs w:val="20"/>
        </w:rPr>
        <w:t>否则车道标记曲率不能正确表示由抛物线</w:t>
      </w:r>
      <w:r>
        <w:rPr>
          <w:rFonts w:ascii="Arial" w:hAnsi="Arial" w:cs="Arial"/>
          <w:color w:val="404040"/>
          <w:sz w:val="20"/>
          <w:szCs w:val="20"/>
        </w:rPr>
        <w:t xml:space="preserve">, </w:t>
      </w:r>
      <w:r>
        <w:rPr>
          <w:rFonts w:ascii="Arial" w:hAnsi="Arial" w:cs="Arial"/>
          <w:color w:val="404040"/>
          <w:sz w:val="20"/>
          <w:szCs w:val="20"/>
        </w:rPr>
        <w:t>而它受透视失真。</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车道模型是</w:t>
      </w:r>
      <w:proofErr w:type="gramStart"/>
      <w:r>
        <w:rPr>
          <w:rFonts w:ascii="Arial" w:hAnsi="Arial" w:cs="Arial"/>
          <w:color w:val="404040"/>
          <w:sz w:val="20"/>
          <w:szCs w:val="20"/>
        </w:rPr>
        <w:t>沿车辆</w:t>
      </w:r>
      <w:proofErr w:type="gramEnd"/>
      <w:r>
        <w:rPr>
          <w:rFonts w:ascii="Arial" w:hAnsi="Arial" w:cs="Arial"/>
          <w:color w:val="404040"/>
          <w:sz w:val="20"/>
          <w:szCs w:val="20"/>
        </w:rPr>
        <w:t>路径的车道标记。车道标记穿过道路或在沥青上绘制的路标被拒绝。</w:t>
      </w:r>
    </w:p>
    <w:p w:rsidR="00A90337" w:rsidRDefault="00A90337" w:rsidP="00A90337">
      <w:pPr>
        <w:pStyle w:val="HTML"/>
        <w:rPr>
          <w:rFonts w:ascii="Consolas" w:hAnsi="Consolas"/>
          <w:color w:val="404040"/>
        </w:rPr>
      </w:pPr>
      <w:r>
        <w:rPr>
          <w:rFonts w:ascii="Consolas" w:hAnsi="Consolas"/>
          <w:color w:val="228B22"/>
        </w:rPr>
        <w:t>% Obtain lane candidate points in vehicle coordinates</w:t>
      </w:r>
    </w:p>
    <w:p w:rsidR="00A90337" w:rsidRDefault="00A90337" w:rsidP="00A90337">
      <w:pPr>
        <w:pStyle w:val="HTML"/>
        <w:rPr>
          <w:rFonts w:ascii="Consolas" w:hAnsi="Consolas"/>
          <w:color w:val="404040"/>
        </w:rPr>
      </w:pPr>
      <w:r>
        <w:rPr>
          <w:rFonts w:ascii="Consolas" w:hAnsi="Consolas"/>
          <w:color w:val="404040"/>
        </w:rPr>
        <w:t>[imageX, imageY] = find(birdsEyeViewBW);</w:t>
      </w:r>
    </w:p>
    <w:p w:rsidR="00A90337" w:rsidRDefault="00A90337" w:rsidP="00A90337">
      <w:pPr>
        <w:pStyle w:val="HTML"/>
        <w:rPr>
          <w:rFonts w:ascii="Consolas" w:hAnsi="Consolas"/>
          <w:color w:val="404040"/>
        </w:rPr>
      </w:pPr>
      <w:r>
        <w:rPr>
          <w:rFonts w:ascii="Consolas" w:hAnsi="Consolas"/>
          <w:color w:val="404040"/>
        </w:rPr>
        <w:t xml:space="preserve">xyBoundaryPoints = </w:t>
      </w:r>
      <w:proofErr w:type="gramStart"/>
      <w:r>
        <w:rPr>
          <w:rFonts w:ascii="Consolas" w:hAnsi="Consolas"/>
          <w:color w:val="404040"/>
        </w:rPr>
        <w:t>imageToVehicle(</w:t>
      </w:r>
      <w:proofErr w:type="gramEnd"/>
      <w:r>
        <w:rPr>
          <w:rFonts w:ascii="Consolas" w:hAnsi="Consolas"/>
          <w:color w:val="404040"/>
        </w:rPr>
        <w:t>birdsEyeConfig, [imageY, imageX]);</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由于分段点包含许多不属于实际车道标记的异常值</w:t>
      </w:r>
      <w:r>
        <w:rPr>
          <w:rFonts w:ascii="Arial" w:hAnsi="Arial" w:cs="Arial"/>
          <w:color w:val="404040"/>
          <w:sz w:val="20"/>
          <w:szCs w:val="20"/>
        </w:rPr>
        <w:t xml:space="preserve">, </w:t>
      </w:r>
      <w:r>
        <w:rPr>
          <w:rFonts w:ascii="Arial" w:hAnsi="Arial" w:cs="Arial"/>
          <w:color w:val="404040"/>
          <w:sz w:val="20"/>
          <w:szCs w:val="20"/>
        </w:rPr>
        <w:t>因此使用基于随机样本协商一致</w:t>
      </w:r>
      <w:r>
        <w:rPr>
          <w:rFonts w:ascii="Arial" w:hAnsi="Arial" w:cs="Arial"/>
          <w:color w:val="404040"/>
          <w:sz w:val="20"/>
          <w:szCs w:val="20"/>
        </w:rPr>
        <w:t xml:space="preserve"> (RANSAC) </w:t>
      </w:r>
      <w:r>
        <w:rPr>
          <w:rFonts w:ascii="Arial" w:hAnsi="Arial" w:cs="Arial"/>
          <w:color w:val="404040"/>
          <w:sz w:val="20"/>
          <w:szCs w:val="20"/>
        </w:rPr>
        <w:t>的鲁棒曲线拟合算法。</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w:t>
      </w:r>
      <w:hyperlink r:id="rId183" w:history="1">
        <w:r>
          <w:rPr>
            <w:rStyle w:val="a3"/>
            <w:rFonts w:ascii="Arial" w:hAnsi="Arial" w:cs="Arial"/>
            <w:color w:val="004B87"/>
            <w:sz w:val="20"/>
            <w:szCs w:val="20"/>
          </w:rPr>
          <w:t> </w:t>
        </w:r>
        <w:r>
          <w:rPr>
            <w:rStyle w:val="HTML1"/>
            <w:rFonts w:ascii="Consolas" w:hAnsi="Consolas"/>
            <w:color w:val="004B87"/>
          </w:rPr>
          <w:t>parabolicLaneBoundary</w:t>
        </w:r>
        <w:r>
          <w:rPr>
            <w:rStyle w:val="a3"/>
            <w:rFonts w:ascii="Arial" w:hAnsi="Arial" w:cs="Arial"/>
            <w:color w:val="004B87"/>
            <w:sz w:val="20"/>
            <w:szCs w:val="20"/>
          </w:rPr>
          <w:t> </w:t>
        </w:r>
      </w:hyperlink>
      <w:r>
        <w:rPr>
          <w:rFonts w:ascii="Arial" w:hAnsi="Arial" w:cs="Arial"/>
          <w:color w:val="404040"/>
          <w:sz w:val="20"/>
          <w:szCs w:val="20"/>
        </w:rPr>
        <w:t>对象、</w:t>
      </w:r>
      <w:r>
        <w:rPr>
          <w:rStyle w:val="HTML1"/>
          <w:rFonts w:ascii="Consolas" w:hAnsi="Consolas"/>
          <w:color w:val="404040"/>
        </w:rPr>
        <w:t>boundaries</w:t>
      </w:r>
      <w:r>
        <w:rPr>
          <w:rFonts w:ascii="Arial" w:hAnsi="Arial" w:cs="Arial"/>
          <w:color w:val="404040"/>
          <w:sz w:val="20"/>
          <w:szCs w:val="20"/>
        </w:rPr>
        <w:t>的数组中返回边界及其抛物线参数</w:t>
      </w:r>
      <w:r>
        <w:rPr>
          <w:rFonts w:ascii="Arial" w:hAnsi="Arial" w:cs="Arial"/>
          <w:color w:val="404040"/>
          <w:sz w:val="20"/>
          <w:szCs w:val="20"/>
        </w:rPr>
        <w:t xml:space="preserve"> (a</w:t>
      </w:r>
      <w:r>
        <w:rPr>
          <w:rFonts w:ascii="Arial" w:hAnsi="Arial" w:cs="Arial"/>
          <w:color w:val="404040"/>
          <w:sz w:val="20"/>
          <w:szCs w:val="20"/>
        </w:rPr>
        <w:t>、</w:t>
      </w:r>
      <w:r>
        <w:rPr>
          <w:rFonts w:ascii="Arial" w:hAnsi="Arial" w:cs="Arial"/>
          <w:color w:val="404040"/>
          <w:sz w:val="20"/>
          <w:szCs w:val="20"/>
        </w:rPr>
        <w:t>b</w:t>
      </w:r>
      <w:r>
        <w:rPr>
          <w:rFonts w:ascii="Arial" w:hAnsi="Arial" w:cs="Arial"/>
          <w:color w:val="404040"/>
          <w:sz w:val="20"/>
          <w:szCs w:val="20"/>
        </w:rPr>
        <w:t>、</w:t>
      </w:r>
      <w:r>
        <w:rPr>
          <w:rFonts w:ascii="Arial" w:hAnsi="Arial" w:cs="Arial"/>
          <w:color w:val="404040"/>
          <w:sz w:val="20"/>
          <w:szCs w:val="20"/>
        </w:rPr>
        <w:t>c).</w:t>
      </w:r>
    </w:p>
    <w:p w:rsidR="00A90337" w:rsidRDefault="00A90337" w:rsidP="00A90337">
      <w:pPr>
        <w:pStyle w:val="HTML"/>
        <w:rPr>
          <w:rFonts w:ascii="Consolas" w:hAnsi="Consolas"/>
          <w:color w:val="404040"/>
        </w:rPr>
      </w:pPr>
      <w:r>
        <w:rPr>
          <w:rFonts w:ascii="Consolas" w:hAnsi="Consolas"/>
          <w:color w:val="404040"/>
        </w:rPr>
        <w:t xml:space="preserve">maxLanes      = 2; </w:t>
      </w:r>
      <w:r>
        <w:rPr>
          <w:rFonts w:ascii="Consolas" w:hAnsi="Consolas"/>
          <w:color w:val="228B22"/>
        </w:rPr>
        <w:t xml:space="preserve">% look for maximum of </w:t>
      </w:r>
      <w:proofErr w:type="gramStart"/>
      <w:r>
        <w:rPr>
          <w:rFonts w:ascii="Consolas" w:hAnsi="Consolas"/>
          <w:color w:val="228B22"/>
        </w:rPr>
        <w:t>two lane</w:t>
      </w:r>
      <w:proofErr w:type="gramEnd"/>
      <w:r>
        <w:rPr>
          <w:rFonts w:ascii="Consolas" w:hAnsi="Consolas"/>
          <w:color w:val="228B22"/>
        </w:rPr>
        <w:t xml:space="preserve"> markers</w:t>
      </w:r>
    </w:p>
    <w:p w:rsidR="00A90337" w:rsidRDefault="00A90337" w:rsidP="00A90337">
      <w:pPr>
        <w:pStyle w:val="HTML"/>
        <w:rPr>
          <w:rFonts w:ascii="Consolas" w:hAnsi="Consolas"/>
          <w:color w:val="404040"/>
        </w:rPr>
      </w:pPr>
      <w:r>
        <w:rPr>
          <w:rFonts w:ascii="Consolas" w:hAnsi="Consolas"/>
          <w:color w:val="404040"/>
        </w:rPr>
        <w:t xml:space="preserve">boundaryWidth = 3*approxLaneMarkerWidthVehicle; </w:t>
      </w:r>
      <w:r>
        <w:rPr>
          <w:rFonts w:ascii="Consolas" w:hAnsi="Consolas"/>
          <w:color w:val="228B22"/>
        </w:rPr>
        <w:t>% expand boundary width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[boundaries, boundaryPoints] = </w:t>
      </w:r>
      <w:proofErr w:type="gramStart"/>
      <w:r>
        <w:rPr>
          <w:rFonts w:ascii="Consolas" w:hAnsi="Consolas"/>
          <w:color w:val="404040"/>
        </w:rPr>
        <w:t>findParabolicLaneBoundaries(</w:t>
      </w:r>
      <w:proofErr w:type="gramEnd"/>
      <w:r>
        <w:rPr>
          <w:rFonts w:ascii="Consolas" w:hAnsi="Consolas"/>
          <w:color w:val="404040"/>
        </w:rPr>
        <w:t xml:space="preserve">xyBoundaryPoints,boundaryWidth,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'MaxNumBoundaries'</w:t>
      </w:r>
      <w:r>
        <w:rPr>
          <w:rFonts w:ascii="Consolas" w:hAnsi="Consolas"/>
          <w:color w:val="404040"/>
        </w:rPr>
        <w:t xml:space="preserve">, maxLanes, </w:t>
      </w:r>
      <w:r>
        <w:rPr>
          <w:rFonts w:ascii="Consolas" w:hAnsi="Consolas"/>
          <w:color w:val="A020F0"/>
        </w:rPr>
        <w:t>'validateBoundaryFcn'</w:t>
      </w:r>
      <w:r>
        <w:rPr>
          <w:rFonts w:ascii="Consolas" w:hAnsi="Consolas"/>
          <w:color w:val="404040"/>
        </w:rPr>
        <w:t>, @validateBoundaryFcn);</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w:t>
      </w:r>
      <w:r>
        <w:rPr>
          <w:rStyle w:val="HTML1"/>
          <w:rFonts w:ascii="Consolas" w:hAnsi="Consolas"/>
          <w:color w:val="404040"/>
        </w:rPr>
        <w:t>findParabolicLaneBoundaries</w:t>
      </w:r>
      <w:r>
        <w:rPr>
          <w:rFonts w:ascii="Arial" w:hAnsi="Arial" w:cs="Arial"/>
          <w:color w:val="404040"/>
          <w:sz w:val="20"/>
          <w:szCs w:val="20"/>
        </w:rPr>
        <w:t>采用函数句柄</w:t>
      </w:r>
      <w:r>
        <w:rPr>
          <w:rStyle w:val="HTML1"/>
          <w:rFonts w:ascii="Consolas" w:hAnsi="Consolas"/>
          <w:color w:val="404040"/>
        </w:rPr>
        <w:t>validateBoundaryFcn</w:t>
      </w:r>
      <w:r>
        <w:rPr>
          <w:rFonts w:ascii="Arial" w:hAnsi="Arial" w:cs="Arial"/>
          <w:color w:val="404040"/>
          <w:sz w:val="20"/>
          <w:szCs w:val="20"/>
        </w:rPr>
        <w:t>。本示例的末尾列出了此示例函数。使用此附加输入</w:t>
      </w:r>
      <w:r>
        <w:rPr>
          <w:rFonts w:ascii="Arial" w:hAnsi="Arial" w:cs="Arial"/>
          <w:color w:val="404040"/>
          <w:sz w:val="20"/>
          <w:szCs w:val="20"/>
        </w:rPr>
        <w:t xml:space="preserve">, </w:t>
      </w:r>
      <w:r>
        <w:rPr>
          <w:rFonts w:ascii="Arial" w:hAnsi="Arial" w:cs="Arial"/>
          <w:color w:val="404040"/>
          <w:sz w:val="20"/>
          <w:szCs w:val="20"/>
        </w:rPr>
        <w:t>可以根据</w:t>
      </w:r>
      <w:r>
        <w:rPr>
          <w:rFonts w:ascii="Arial" w:hAnsi="Arial" w:cs="Arial"/>
          <w:color w:val="404040"/>
          <w:sz w:val="20"/>
          <w:szCs w:val="20"/>
        </w:rPr>
        <w:t xml:space="preserve"> a</w:t>
      </w:r>
      <w:r>
        <w:rPr>
          <w:rFonts w:ascii="Arial" w:hAnsi="Arial" w:cs="Arial"/>
          <w:color w:val="404040"/>
          <w:sz w:val="20"/>
          <w:szCs w:val="20"/>
        </w:rPr>
        <w:t>、</w:t>
      </w:r>
      <w:r>
        <w:rPr>
          <w:rFonts w:ascii="Arial" w:hAnsi="Arial" w:cs="Arial"/>
          <w:color w:val="404040"/>
          <w:sz w:val="20"/>
          <w:szCs w:val="20"/>
        </w:rPr>
        <w:t>b</w:t>
      </w:r>
      <w:r>
        <w:rPr>
          <w:rFonts w:ascii="Arial" w:hAnsi="Arial" w:cs="Arial"/>
          <w:color w:val="404040"/>
          <w:sz w:val="20"/>
          <w:szCs w:val="20"/>
        </w:rPr>
        <w:t>、</w:t>
      </w:r>
      <w:r>
        <w:rPr>
          <w:rFonts w:ascii="Arial" w:hAnsi="Arial" w:cs="Arial"/>
          <w:color w:val="404040"/>
          <w:sz w:val="20"/>
          <w:szCs w:val="20"/>
        </w:rPr>
        <w:t xml:space="preserve">c </w:t>
      </w:r>
      <w:r>
        <w:rPr>
          <w:rFonts w:ascii="Arial" w:hAnsi="Arial" w:cs="Arial"/>
          <w:color w:val="404040"/>
          <w:sz w:val="20"/>
          <w:szCs w:val="20"/>
        </w:rPr>
        <w:t>参数的</w:t>
      </w:r>
      <w:proofErr w:type="gramStart"/>
      <w:r>
        <w:rPr>
          <w:rFonts w:ascii="Arial" w:hAnsi="Arial" w:cs="Arial"/>
          <w:color w:val="404040"/>
          <w:sz w:val="20"/>
          <w:szCs w:val="20"/>
        </w:rPr>
        <w:t>值拒绝</w:t>
      </w:r>
      <w:proofErr w:type="gramEnd"/>
      <w:r>
        <w:rPr>
          <w:rFonts w:ascii="Arial" w:hAnsi="Arial" w:cs="Arial"/>
          <w:color w:val="404040"/>
          <w:sz w:val="20"/>
          <w:szCs w:val="20"/>
        </w:rPr>
        <w:t>某些曲线。它还可用于通过</w:t>
      </w:r>
      <w:proofErr w:type="gramStart"/>
      <w:r>
        <w:rPr>
          <w:rFonts w:ascii="Arial" w:hAnsi="Arial" w:cs="Arial"/>
          <w:color w:val="404040"/>
          <w:sz w:val="20"/>
          <w:szCs w:val="20"/>
        </w:rPr>
        <w:t>一系列帧来利用</w:t>
      </w:r>
      <w:proofErr w:type="gramEnd"/>
      <w:r>
        <w:rPr>
          <w:rFonts w:ascii="Arial" w:hAnsi="Arial" w:cs="Arial"/>
          <w:color w:val="404040"/>
          <w:sz w:val="20"/>
          <w:szCs w:val="20"/>
        </w:rPr>
        <w:t>时态信息</w:t>
      </w:r>
      <w:r>
        <w:rPr>
          <w:rFonts w:ascii="Arial" w:hAnsi="Arial" w:cs="Arial"/>
          <w:color w:val="404040"/>
          <w:sz w:val="20"/>
          <w:szCs w:val="20"/>
        </w:rPr>
        <w:t xml:space="preserve">, </w:t>
      </w:r>
      <w:r>
        <w:rPr>
          <w:rFonts w:ascii="Arial" w:hAnsi="Arial" w:cs="Arial"/>
          <w:color w:val="404040"/>
          <w:sz w:val="20"/>
          <w:szCs w:val="20"/>
        </w:rPr>
        <w:t>方法是基于以前的视频帧限制未来的</w:t>
      </w:r>
      <w:r>
        <w:rPr>
          <w:rFonts w:ascii="Arial" w:hAnsi="Arial" w:cs="Arial"/>
          <w:color w:val="404040"/>
          <w:sz w:val="20"/>
          <w:szCs w:val="20"/>
        </w:rPr>
        <w:t xml:space="preserve"> a</w:t>
      </w:r>
      <w:r>
        <w:rPr>
          <w:rFonts w:ascii="Arial" w:hAnsi="Arial" w:cs="Arial"/>
          <w:color w:val="404040"/>
          <w:sz w:val="20"/>
          <w:szCs w:val="20"/>
        </w:rPr>
        <w:t>、</w:t>
      </w:r>
      <w:r>
        <w:rPr>
          <w:rFonts w:ascii="Arial" w:hAnsi="Arial" w:cs="Arial"/>
          <w:color w:val="404040"/>
          <w:sz w:val="20"/>
          <w:szCs w:val="20"/>
        </w:rPr>
        <w:t>b</w:t>
      </w:r>
      <w:r>
        <w:rPr>
          <w:rFonts w:ascii="Arial" w:hAnsi="Arial" w:cs="Arial"/>
          <w:color w:val="404040"/>
          <w:sz w:val="20"/>
          <w:szCs w:val="20"/>
        </w:rPr>
        <w:t>、</w:t>
      </w:r>
      <w:r>
        <w:rPr>
          <w:rFonts w:ascii="Arial" w:hAnsi="Arial" w:cs="Arial"/>
          <w:color w:val="404040"/>
          <w:sz w:val="20"/>
          <w:szCs w:val="20"/>
        </w:rPr>
        <w:t xml:space="preserve">c </w:t>
      </w:r>
      <w:r>
        <w:rPr>
          <w:rFonts w:ascii="Arial" w:hAnsi="Arial" w:cs="Arial"/>
          <w:color w:val="404040"/>
          <w:sz w:val="20"/>
          <w:szCs w:val="20"/>
        </w:rPr>
        <w:t>值。</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确定</w:t>
      </w:r>
      <w:del w:id="269" w:author="Young Jiang" w:date="2019-01-02T01:34:00Z">
        <w:r w:rsidDel="007F234F">
          <w:rPr>
            <w:rFonts w:ascii="Arial" w:hAnsi="Arial" w:cs="Arial"/>
            <w:color w:val="C45400"/>
            <w:sz w:val="23"/>
            <w:szCs w:val="23"/>
          </w:rPr>
          <w:delText>自我</w:delText>
        </w:r>
      </w:del>
      <w:ins w:id="270" w:author="Young Jiang" w:date="2019-01-02T01:34:00Z">
        <w:r w:rsidR="007F234F">
          <w:rPr>
            <w:rFonts w:ascii="Arial" w:hAnsi="Arial" w:cs="Arial"/>
            <w:color w:val="C45400"/>
            <w:sz w:val="23"/>
            <w:szCs w:val="23"/>
          </w:rPr>
          <w:t>当前</w:t>
        </w:r>
      </w:ins>
      <w:r>
        <w:rPr>
          <w:rFonts w:ascii="Arial" w:hAnsi="Arial" w:cs="Arial"/>
          <w:color w:val="C45400"/>
          <w:sz w:val="23"/>
          <w:szCs w:val="23"/>
        </w:rPr>
        <w:t>车道的界限</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上一步中找到的某些曲线可能仍然无效。例如</w:t>
      </w:r>
      <w:r>
        <w:rPr>
          <w:rFonts w:ascii="Arial" w:hAnsi="Arial" w:cs="Arial"/>
          <w:color w:val="404040"/>
          <w:sz w:val="20"/>
          <w:szCs w:val="20"/>
        </w:rPr>
        <w:t xml:space="preserve">, </w:t>
      </w:r>
      <w:r>
        <w:rPr>
          <w:rFonts w:ascii="Arial" w:hAnsi="Arial" w:cs="Arial"/>
          <w:color w:val="404040"/>
          <w:sz w:val="20"/>
          <w:szCs w:val="20"/>
        </w:rPr>
        <w:t>当曲线适合于人行横道标记时。使用其他启发式算法来拒绝许多这样的曲线。</w:t>
      </w:r>
    </w:p>
    <w:p w:rsidR="00A90337" w:rsidRDefault="00A90337" w:rsidP="00A90337">
      <w:pPr>
        <w:pStyle w:val="HTML"/>
        <w:rPr>
          <w:rFonts w:ascii="Consolas" w:hAnsi="Consolas"/>
          <w:color w:val="404040"/>
        </w:rPr>
      </w:pPr>
      <w:r>
        <w:rPr>
          <w:rFonts w:ascii="Consolas" w:hAnsi="Consolas"/>
          <w:color w:val="228B22"/>
        </w:rPr>
        <w:t>% Establish criteria for rejecting boundaries based on their length</w:t>
      </w:r>
    </w:p>
    <w:p w:rsidR="00A90337" w:rsidRDefault="00A90337" w:rsidP="00A90337">
      <w:pPr>
        <w:pStyle w:val="HTML"/>
        <w:rPr>
          <w:rFonts w:ascii="Consolas" w:hAnsi="Consolas"/>
          <w:color w:val="404040"/>
        </w:rPr>
      </w:pPr>
      <w:r>
        <w:rPr>
          <w:rFonts w:ascii="Consolas" w:hAnsi="Consolas"/>
          <w:color w:val="404040"/>
        </w:rPr>
        <w:t>maxPossibleXLength = diff(</w:t>
      </w:r>
      <w:proofErr w:type="gramStart"/>
      <w:r>
        <w:rPr>
          <w:rFonts w:ascii="Consolas" w:hAnsi="Consolas"/>
          <w:color w:val="404040"/>
        </w:rPr>
        <w:t>vehicleROI(</w:t>
      </w:r>
      <w:proofErr w:type="gramEnd"/>
      <w:r>
        <w:rPr>
          <w:rFonts w:ascii="Consolas" w:hAnsi="Consolas"/>
          <w:color w:val="404040"/>
        </w:rPr>
        <w:t>1:2));</w:t>
      </w:r>
    </w:p>
    <w:p w:rsidR="00A90337" w:rsidRDefault="00A90337" w:rsidP="00A90337">
      <w:pPr>
        <w:pStyle w:val="HTML"/>
        <w:rPr>
          <w:rFonts w:ascii="Consolas" w:hAnsi="Consolas"/>
          <w:color w:val="404040"/>
        </w:rPr>
      </w:pPr>
      <w:r>
        <w:rPr>
          <w:rFonts w:ascii="Consolas" w:hAnsi="Consolas"/>
          <w:color w:val="404040"/>
        </w:rPr>
        <w:t xml:space="preserve">minXLength         = maxPossibleXLength * 0.60; </w:t>
      </w:r>
      <w:r>
        <w:rPr>
          <w:rFonts w:ascii="Consolas" w:hAnsi="Consolas"/>
          <w:color w:val="228B22"/>
        </w:rPr>
        <w:t>% establish a threshold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Reject short boundaries</w:t>
      </w:r>
    </w:p>
    <w:p w:rsidR="00A90337" w:rsidRDefault="00A90337" w:rsidP="00A90337">
      <w:pPr>
        <w:pStyle w:val="HTML"/>
        <w:rPr>
          <w:rFonts w:ascii="Consolas" w:hAnsi="Consolas"/>
          <w:color w:val="404040"/>
        </w:rPr>
      </w:pPr>
      <w:r>
        <w:rPr>
          <w:rFonts w:ascii="Consolas" w:hAnsi="Consolas"/>
          <w:color w:val="404040"/>
        </w:rPr>
        <w:t>isOfMinLength = arrayfun(@(b)diff(</w:t>
      </w:r>
      <w:proofErr w:type="gramStart"/>
      <w:r>
        <w:rPr>
          <w:rFonts w:ascii="Consolas" w:hAnsi="Consolas"/>
          <w:color w:val="404040"/>
        </w:rPr>
        <w:t>b.XExtent</w:t>
      </w:r>
      <w:proofErr w:type="gramEnd"/>
      <w:r>
        <w:rPr>
          <w:rFonts w:ascii="Consolas" w:hAnsi="Consolas"/>
          <w:color w:val="404040"/>
        </w:rPr>
        <w:t>) &gt; minXLength, boundaries);</w:t>
      </w:r>
    </w:p>
    <w:p w:rsidR="00A90337" w:rsidRDefault="00A90337" w:rsidP="00A90337">
      <w:pPr>
        <w:pStyle w:val="HTML"/>
        <w:rPr>
          <w:rFonts w:ascii="Consolas" w:hAnsi="Consolas"/>
          <w:color w:val="404040"/>
        </w:rPr>
      </w:pPr>
      <w:r>
        <w:rPr>
          <w:rFonts w:ascii="Consolas" w:hAnsi="Consolas"/>
          <w:color w:val="404040"/>
        </w:rPr>
        <w:t>boundaries    = boundaries(isOfMinLength);</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根据</w:t>
      </w:r>
      <w:hyperlink r:id="rId184" w:history="1">
        <w:r>
          <w:rPr>
            <w:rStyle w:val="a3"/>
            <w:rFonts w:ascii="Arial" w:hAnsi="Arial" w:cs="Arial"/>
            <w:color w:val="004B87"/>
            <w:sz w:val="20"/>
            <w:szCs w:val="20"/>
          </w:rPr>
          <w:t> </w:t>
        </w:r>
        <w:r>
          <w:rPr>
            <w:rStyle w:val="HTML1"/>
            <w:rFonts w:ascii="Consolas" w:hAnsi="Consolas"/>
            <w:color w:val="004B87"/>
          </w:rPr>
          <w:t>findParabolicLaneBoundaries</w:t>
        </w:r>
        <w:r>
          <w:rPr>
            <w:rStyle w:val="a3"/>
            <w:rFonts w:ascii="Arial" w:hAnsi="Arial" w:cs="Arial"/>
            <w:color w:val="004B87"/>
            <w:sz w:val="20"/>
            <w:szCs w:val="20"/>
          </w:rPr>
          <w:t> </w:t>
        </w:r>
      </w:hyperlink>
      <w:r>
        <w:rPr>
          <w:rFonts w:ascii="Arial" w:hAnsi="Arial" w:cs="Arial"/>
          <w:color w:val="404040"/>
          <w:sz w:val="20"/>
          <w:szCs w:val="20"/>
        </w:rPr>
        <w:t>函数计算的强度指标删除其他边界。根据</w:t>
      </w:r>
      <w:r>
        <w:rPr>
          <w:rFonts w:ascii="Arial" w:hAnsi="Arial" w:cs="Arial"/>
          <w:color w:val="404040"/>
          <w:sz w:val="20"/>
          <w:szCs w:val="20"/>
        </w:rPr>
        <w:t xml:space="preserve"> ROI </w:t>
      </w:r>
      <w:r>
        <w:rPr>
          <w:rFonts w:ascii="Arial" w:hAnsi="Arial" w:cs="Arial"/>
          <w:color w:val="404040"/>
          <w:sz w:val="20"/>
          <w:szCs w:val="20"/>
        </w:rPr>
        <w:t>和图像大小设置车道强度阈值。</w:t>
      </w:r>
    </w:p>
    <w:p w:rsidR="00A90337" w:rsidRDefault="00A90337" w:rsidP="00A90337">
      <w:pPr>
        <w:pStyle w:val="HTML"/>
        <w:rPr>
          <w:rFonts w:ascii="Consolas" w:hAnsi="Consolas"/>
          <w:color w:val="404040"/>
        </w:rPr>
      </w:pPr>
      <w:r>
        <w:rPr>
          <w:rFonts w:ascii="Consolas" w:hAnsi="Consolas"/>
          <w:color w:val="228B22"/>
        </w:rPr>
        <w:t>% To compute the maximum strength, assume all image pixels within the ROI</w:t>
      </w:r>
    </w:p>
    <w:p w:rsidR="00A90337" w:rsidRDefault="00A90337" w:rsidP="00A90337">
      <w:pPr>
        <w:pStyle w:val="HTML"/>
        <w:rPr>
          <w:rFonts w:ascii="Consolas" w:hAnsi="Consolas"/>
          <w:color w:val="404040"/>
        </w:rPr>
      </w:pPr>
      <w:r>
        <w:rPr>
          <w:rFonts w:ascii="Consolas" w:hAnsi="Consolas"/>
          <w:color w:val="228B22"/>
        </w:rPr>
        <w:t>% are lane candidate points</w:t>
      </w:r>
    </w:p>
    <w:p w:rsidR="00A90337" w:rsidRDefault="00A90337" w:rsidP="00A90337">
      <w:pPr>
        <w:pStyle w:val="HTML"/>
        <w:rPr>
          <w:rFonts w:ascii="Consolas" w:hAnsi="Consolas"/>
          <w:color w:val="404040"/>
        </w:rPr>
      </w:pPr>
      <w:r>
        <w:rPr>
          <w:rFonts w:ascii="Consolas" w:hAnsi="Consolas"/>
          <w:color w:val="404040"/>
        </w:rPr>
        <w:t xml:space="preserve">birdsImageROI = </w:t>
      </w:r>
      <w:proofErr w:type="gramStart"/>
      <w:r>
        <w:rPr>
          <w:rFonts w:ascii="Consolas" w:hAnsi="Consolas"/>
          <w:color w:val="404040"/>
        </w:rPr>
        <w:t>vehicleToImageROI(</w:t>
      </w:r>
      <w:proofErr w:type="gramEnd"/>
      <w:r>
        <w:rPr>
          <w:rFonts w:ascii="Consolas" w:hAnsi="Consolas"/>
          <w:color w:val="404040"/>
        </w:rPr>
        <w:t>birdsEyeConfig, vehicleROI);</w:t>
      </w:r>
    </w:p>
    <w:p w:rsidR="00A90337" w:rsidRDefault="00A90337" w:rsidP="00A90337">
      <w:pPr>
        <w:pStyle w:val="HTML"/>
        <w:rPr>
          <w:rFonts w:ascii="Consolas" w:hAnsi="Consolas"/>
          <w:color w:val="404040"/>
        </w:rPr>
      </w:pPr>
      <w:r>
        <w:rPr>
          <w:rFonts w:ascii="Consolas" w:hAnsi="Consolas"/>
          <w:color w:val="404040"/>
        </w:rPr>
        <w:t>[</w:t>
      </w:r>
      <w:proofErr w:type="gramStart"/>
      <w:r>
        <w:rPr>
          <w:rFonts w:ascii="Consolas" w:hAnsi="Consolas"/>
          <w:color w:val="404040"/>
        </w:rPr>
        <w:t>laneImageX,laneImageY</w:t>
      </w:r>
      <w:proofErr w:type="gramEnd"/>
      <w:r>
        <w:rPr>
          <w:rFonts w:ascii="Consolas" w:hAnsi="Consolas"/>
          <w:color w:val="404040"/>
        </w:rPr>
        <w:t>] = meshgrid(birdsImageROI(1):birdsImageROI(2),birdsImageROI(3):birdsImageROI(4));</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Convert the image points to vehicle points</w:t>
      </w:r>
    </w:p>
    <w:p w:rsidR="00A90337" w:rsidRDefault="00A90337" w:rsidP="00A90337">
      <w:pPr>
        <w:pStyle w:val="HTML"/>
        <w:rPr>
          <w:rFonts w:ascii="Consolas" w:hAnsi="Consolas"/>
          <w:color w:val="404040"/>
        </w:rPr>
      </w:pPr>
      <w:r>
        <w:rPr>
          <w:rFonts w:ascii="Consolas" w:hAnsi="Consolas"/>
          <w:color w:val="404040"/>
        </w:rPr>
        <w:t>vehiclePoints = imageToVehicle(</w:t>
      </w:r>
      <w:proofErr w:type="gramStart"/>
      <w:r>
        <w:rPr>
          <w:rFonts w:ascii="Consolas" w:hAnsi="Consolas"/>
          <w:color w:val="404040"/>
        </w:rPr>
        <w:t>birdsEyeConfig,[</w:t>
      </w:r>
      <w:proofErr w:type="gramEnd"/>
      <w:r>
        <w:rPr>
          <w:rFonts w:ascii="Consolas" w:hAnsi="Consolas"/>
          <w:color w:val="404040"/>
        </w:rPr>
        <w:t>laneImageX(:),laneImageY(:)]);</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lastRenderedPageBreak/>
        <w:t>% Find the maximum number of unique x-axis locations possible for any lane</w:t>
      </w:r>
    </w:p>
    <w:p w:rsidR="00A90337" w:rsidRDefault="00A90337" w:rsidP="00A90337">
      <w:pPr>
        <w:pStyle w:val="HTML"/>
        <w:rPr>
          <w:rFonts w:ascii="Consolas" w:hAnsi="Consolas"/>
          <w:color w:val="404040"/>
        </w:rPr>
      </w:pPr>
      <w:r>
        <w:rPr>
          <w:rFonts w:ascii="Consolas" w:hAnsi="Consolas"/>
          <w:color w:val="228B22"/>
        </w:rPr>
        <w:t>% boundary</w:t>
      </w:r>
    </w:p>
    <w:p w:rsidR="00A90337" w:rsidRDefault="00A90337" w:rsidP="00A90337">
      <w:pPr>
        <w:pStyle w:val="HTML"/>
        <w:rPr>
          <w:rFonts w:ascii="Consolas" w:hAnsi="Consolas"/>
          <w:color w:val="404040"/>
        </w:rPr>
      </w:pPr>
      <w:r>
        <w:rPr>
          <w:rFonts w:ascii="Consolas" w:hAnsi="Consolas"/>
          <w:color w:val="404040"/>
        </w:rPr>
        <w:t>maxPointsInOneLane = numel(unique(vehiclePoints</w:t>
      </w:r>
      <w:proofErr w:type="gramStart"/>
      <w:r>
        <w:rPr>
          <w:rFonts w:ascii="Consolas" w:hAnsi="Consolas"/>
          <w:color w:val="404040"/>
        </w:rPr>
        <w:t>(:,</w:t>
      </w:r>
      <w:proofErr w:type="gramEnd"/>
      <w:r>
        <w:rPr>
          <w:rFonts w:ascii="Consolas" w:hAnsi="Consolas"/>
          <w:color w:val="404040"/>
        </w:rPr>
        <w:t>1)));</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Set the maximum length of a lane boundary to the ROI length</w:t>
      </w:r>
    </w:p>
    <w:p w:rsidR="00A90337" w:rsidRDefault="00A90337" w:rsidP="00A90337">
      <w:pPr>
        <w:pStyle w:val="HTML"/>
        <w:rPr>
          <w:rFonts w:ascii="Consolas" w:hAnsi="Consolas"/>
          <w:color w:val="404040"/>
        </w:rPr>
      </w:pPr>
      <w:r>
        <w:rPr>
          <w:rFonts w:ascii="Consolas" w:hAnsi="Consolas"/>
          <w:color w:val="404040"/>
        </w:rPr>
        <w:t>maxLaneLength = diff(</w:t>
      </w:r>
      <w:proofErr w:type="gramStart"/>
      <w:r>
        <w:rPr>
          <w:rFonts w:ascii="Consolas" w:hAnsi="Consolas"/>
          <w:color w:val="404040"/>
        </w:rPr>
        <w:t>vehicleROI(</w:t>
      </w:r>
      <w:proofErr w:type="gramEnd"/>
      <w:r>
        <w:rPr>
          <w:rFonts w:ascii="Consolas" w:hAnsi="Consolas"/>
          <w:color w:val="404040"/>
        </w:rPr>
        <w:t>1:2));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Compute the maximum possible lane strength for this image size/ROI size</w:t>
      </w:r>
    </w:p>
    <w:p w:rsidR="00A90337" w:rsidRDefault="00A90337" w:rsidP="00A90337">
      <w:pPr>
        <w:pStyle w:val="HTML"/>
        <w:rPr>
          <w:rFonts w:ascii="Consolas" w:hAnsi="Consolas"/>
          <w:color w:val="404040"/>
        </w:rPr>
      </w:pPr>
      <w:r>
        <w:rPr>
          <w:rFonts w:ascii="Consolas" w:hAnsi="Consolas"/>
          <w:color w:val="228B22"/>
        </w:rPr>
        <w:t>% specification</w:t>
      </w:r>
    </w:p>
    <w:p w:rsidR="00A90337" w:rsidRDefault="00A90337" w:rsidP="00A90337">
      <w:pPr>
        <w:pStyle w:val="HTML"/>
        <w:rPr>
          <w:rFonts w:ascii="Consolas" w:hAnsi="Consolas"/>
          <w:color w:val="404040"/>
        </w:rPr>
      </w:pPr>
      <w:r>
        <w:rPr>
          <w:rFonts w:ascii="Consolas" w:hAnsi="Consolas"/>
          <w:color w:val="404040"/>
        </w:rPr>
        <w:t>maxStrength   = maxPointsInOneLane/maxLaneLength;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Reject weak boundaries</w:t>
      </w:r>
    </w:p>
    <w:p w:rsidR="00A90337" w:rsidRDefault="00A90337" w:rsidP="00A90337">
      <w:pPr>
        <w:pStyle w:val="HTML"/>
        <w:rPr>
          <w:rFonts w:ascii="Consolas" w:hAnsi="Consolas"/>
          <w:color w:val="404040"/>
        </w:rPr>
      </w:pPr>
      <w:r>
        <w:rPr>
          <w:rFonts w:ascii="Consolas" w:hAnsi="Consolas"/>
          <w:color w:val="404040"/>
        </w:rPr>
        <w:t>isStrong      = [</w:t>
      </w:r>
      <w:proofErr w:type="gramStart"/>
      <w:r>
        <w:rPr>
          <w:rFonts w:ascii="Consolas" w:hAnsi="Consolas"/>
          <w:color w:val="404040"/>
        </w:rPr>
        <w:t>boundaries.Strength</w:t>
      </w:r>
      <w:proofErr w:type="gramEnd"/>
      <w:r>
        <w:rPr>
          <w:rFonts w:ascii="Consolas" w:hAnsi="Consolas"/>
          <w:color w:val="404040"/>
        </w:rPr>
        <w:t>] &gt; 0.4*maxStrength;</w:t>
      </w:r>
    </w:p>
    <w:p w:rsidR="00A90337" w:rsidRDefault="00A90337" w:rsidP="00A90337">
      <w:pPr>
        <w:pStyle w:val="HTML"/>
        <w:rPr>
          <w:rFonts w:ascii="Consolas" w:hAnsi="Consolas"/>
          <w:color w:val="404040"/>
        </w:rPr>
      </w:pPr>
      <w:r>
        <w:rPr>
          <w:rFonts w:ascii="Consolas" w:hAnsi="Consolas"/>
          <w:color w:val="404040"/>
        </w:rPr>
        <w:t>boundaries    = boundaries(isStrong);</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在本示例底部列出的</w:t>
      </w:r>
      <w:proofErr w:type="gramStart"/>
      <w:r>
        <w:rPr>
          <w:rFonts w:ascii="Arial" w:hAnsi="Arial" w:cs="Arial"/>
          <w:color w:val="404040"/>
          <w:sz w:val="20"/>
          <w:szCs w:val="20"/>
        </w:rPr>
        <w:t>帮助器</w:t>
      </w:r>
      <w:proofErr w:type="gramEnd"/>
      <w:r>
        <w:rPr>
          <w:rFonts w:ascii="Arial" w:hAnsi="Arial" w:cs="Arial"/>
          <w:color w:val="404040"/>
          <w:sz w:val="20"/>
          <w:szCs w:val="20"/>
        </w:rPr>
        <w:t>函数中包含了将车道标记类型作为实体</w:t>
      </w:r>
      <w:r>
        <w:rPr>
          <w:rFonts w:ascii="Arial" w:hAnsi="Arial" w:cs="Arial"/>
          <w:color w:val="404040"/>
          <w:sz w:val="20"/>
          <w:szCs w:val="20"/>
        </w:rPr>
        <w:t>/</w:t>
      </w:r>
      <w:r>
        <w:rPr>
          <w:rFonts w:ascii="Arial" w:hAnsi="Arial" w:cs="Arial"/>
          <w:color w:val="404040"/>
          <w:sz w:val="20"/>
          <w:szCs w:val="20"/>
        </w:rPr>
        <w:t>虚线分类的启发式算法。了解车道标记类型对于自动驾驶车辆至关重要。例如</w:t>
      </w:r>
      <w:r>
        <w:rPr>
          <w:rFonts w:ascii="Arial" w:hAnsi="Arial" w:cs="Arial"/>
          <w:color w:val="404040"/>
          <w:sz w:val="20"/>
          <w:szCs w:val="20"/>
        </w:rPr>
        <w:t xml:space="preserve">, </w:t>
      </w:r>
      <w:r>
        <w:rPr>
          <w:rFonts w:ascii="Arial" w:hAnsi="Arial" w:cs="Arial"/>
          <w:color w:val="404040"/>
          <w:sz w:val="20"/>
          <w:szCs w:val="20"/>
        </w:rPr>
        <w:t>禁止交叉实心标记。</w:t>
      </w:r>
    </w:p>
    <w:p w:rsidR="00A90337" w:rsidRDefault="00A90337" w:rsidP="00A90337">
      <w:pPr>
        <w:pStyle w:val="HTML"/>
        <w:rPr>
          <w:rFonts w:ascii="Consolas" w:hAnsi="Consolas"/>
          <w:color w:val="404040"/>
        </w:rPr>
      </w:pPr>
      <w:r>
        <w:rPr>
          <w:rFonts w:ascii="Consolas" w:hAnsi="Consolas"/>
          <w:color w:val="404040"/>
        </w:rPr>
        <w:t xml:space="preserve">boundaries = </w:t>
      </w:r>
      <w:proofErr w:type="gramStart"/>
      <w:r>
        <w:rPr>
          <w:rFonts w:ascii="Consolas" w:hAnsi="Consolas"/>
          <w:color w:val="404040"/>
        </w:rPr>
        <w:t>classifyLaneTypes(</w:t>
      </w:r>
      <w:proofErr w:type="gramEnd"/>
      <w:r>
        <w:rPr>
          <w:rFonts w:ascii="Consolas" w:hAnsi="Consolas"/>
          <w:color w:val="404040"/>
        </w:rPr>
        <w:t>boundaries, boundaryPoints);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Locate two ego lanes if they are present</w:t>
      </w:r>
    </w:p>
    <w:p w:rsidR="00A90337" w:rsidRDefault="00A90337" w:rsidP="00A90337">
      <w:pPr>
        <w:pStyle w:val="HTML"/>
        <w:rPr>
          <w:rFonts w:ascii="Consolas" w:hAnsi="Consolas"/>
          <w:color w:val="404040"/>
        </w:rPr>
      </w:pPr>
      <w:r>
        <w:rPr>
          <w:rFonts w:ascii="Consolas" w:hAnsi="Consolas"/>
          <w:color w:val="404040"/>
        </w:rPr>
        <w:t xml:space="preserve">xOffset    = </w:t>
      </w:r>
      <w:proofErr w:type="gramStart"/>
      <w:r>
        <w:rPr>
          <w:rFonts w:ascii="Consolas" w:hAnsi="Consolas"/>
          <w:color w:val="404040"/>
        </w:rPr>
        <w:t xml:space="preserve">0;   </w:t>
      </w:r>
      <w:proofErr w:type="gramEnd"/>
      <w:r>
        <w:rPr>
          <w:rFonts w:ascii="Consolas" w:hAnsi="Consolas"/>
          <w:color w:val="228B22"/>
        </w:rPr>
        <w:t>%  0 meters from the sensor</w:t>
      </w:r>
    </w:p>
    <w:p w:rsidR="00A90337" w:rsidRDefault="00A90337" w:rsidP="00A90337">
      <w:pPr>
        <w:pStyle w:val="HTML"/>
        <w:rPr>
          <w:rFonts w:ascii="Consolas" w:hAnsi="Consolas"/>
          <w:color w:val="404040"/>
        </w:rPr>
      </w:pPr>
      <w:proofErr w:type="gramStart"/>
      <w:r>
        <w:rPr>
          <w:rFonts w:ascii="Consolas" w:hAnsi="Consolas"/>
          <w:color w:val="404040"/>
        </w:rPr>
        <w:t>distanceToBoundaries  =</w:t>
      </w:r>
      <w:proofErr w:type="gramEnd"/>
      <w:r>
        <w:rPr>
          <w:rFonts w:ascii="Consolas" w:hAnsi="Consolas"/>
          <w:color w:val="404040"/>
        </w:rPr>
        <w:t xml:space="preserve"> boundaries.computeBoundaryModel(xOffset);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Find candidate ego boundaries</w:t>
      </w:r>
    </w:p>
    <w:p w:rsidR="00A90337" w:rsidRDefault="00A90337" w:rsidP="00A90337">
      <w:pPr>
        <w:pStyle w:val="HTML"/>
        <w:rPr>
          <w:rFonts w:ascii="Consolas" w:hAnsi="Consolas"/>
          <w:color w:val="404040"/>
        </w:rPr>
      </w:pPr>
      <w:proofErr w:type="gramStart"/>
      <w:r>
        <w:rPr>
          <w:rFonts w:ascii="Consolas" w:hAnsi="Consolas"/>
          <w:color w:val="404040"/>
        </w:rPr>
        <w:t>leftEgoBoundaryIndex  =</w:t>
      </w:r>
      <w:proofErr w:type="gramEnd"/>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rightEgoBoundaryIndex = [];</w:t>
      </w:r>
    </w:p>
    <w:p w:rsidR="00A90337" w:rsidRDefault="00A90337" w:rsidP="00A90337">
      <w:pPr>
        <w:pStyle w:val="HTML"/>
        <w:rPr>
          <w:rFonts w:ascii="Consolas" w:hAnsi="Consolas"/>
          <w:color w:val="404040"/>
        </w:rPr>
      </w:pPr>
      <w:r>
        <w:rPr>
          <w:rFonts w:ascii="Consolas" w:hAnsi="Consolas"/>
          <w:color w:val="404040"/>
        </w:rPr>
        <w:t>minLDistance = min(distanceToBoundaries(distanceToBoundaries&gt;0));</w:t>
      </w:r>
    </w:p>
    <w:p w:rsidR="00A90337" w:rsidRDefault="00A90337" w:rsidP="00A90337">
      <w:pPr>
        <w:pStyle w:val="HTML"/>
        <w:rPr>
          <w:rFonts w:ascii="Consolas" w:hAnsi="Consolas"/>
          <w:color w:val="404040"/>
        </w:rPr>
      </w:pPr>
      <w:r>
        <w:rPr>
          <w:rFonts w:ascii="Consolas" w:hAnsi="Consolas"/>
          <w:color w:val="404040"/>
        </w:rPr>
        <w:t>minRDistance = max(distanceToBoundaries(distanceToBoundaries&lt;=0));</w:t>
      </w: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~isempty(minLDistance)</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leftEgoBoundaryIndex  =</w:t>
      </w:r>
      <w:proofErr w:type="gramEnd"/>
      <w:r>
        <w:rPr>
          <w:rFonts w:ascii="Consolas" w:hAnsi="Consolas"/>
          <w:color w:val="404040"/>
        </w:rPr>
        <w:t xml:space="preserve"> distanceToBoundaries == minLDistance;</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~isempty(minRDistance)</w:t>
      </w:r>
    </w:p>
    <w:p w:rsidR="00A90337" w:rsidRDefault="00A90337" w:rsidP="00A90337">
      <w:pPr>
        <w:pStyle w:val="HTML"/>
        <w:rPr>
          <w:rFonts w:ascii="Consolas" w:hAnsi="Consolas"/>
          <w:color w:val="404040"/>
        </w:rPr>
      </w:pPr>
      <w:r>
        <w:rPr>
          <w:rFonts w:ascii="Consolas" w:hAnsi="Consolas"/>
          <w:color w:val="404040"/>
        </w:rPr>
        <w:t xml:space="preserve">    rightEgoBoundaryIndex = distanceToBoundaries == minRDistance;</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leftEgoBoundary       = boundaries(leftEgoBoundaryIndex);</w:t>
      </w:r>
    </w:p>
    <w:p w:rsidR="00A90337" w:rsidRDefault="00A90337" w:rsidP="00A90337">
      <w:pPr>
        <w:pStyle w:val="HTML"/>
        <w:rPr>
          <w:rFonts w:ascii="Consolas" w:hAnsi="Consolas"/>
          <w:color w:val="404040"/>
        </w:rPr>
      </w:pPr>
      <w:r>
        <w:rPr>
          <w:rFonts w:ascii="Consolas" w:hAnsi="Consolas"/>
          <w:color w:val="404040"/>
        </w:rPr>
        <w:t>rightEgoBoundary      = boundaries(rightEgoBoundaryIndex);</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在鸟瞰图图像和常规视图中显示检测到的车道标记。</w:t>
      </w:r>
    </w:p>
    <w:p w:rsidR="00A90337" w:rsidRDefault="00A90337" w:rsidP="00A90337">
      <w:pPr>
        <w:pStyle w:val="HTML"/>
        <w:rPr>
          <w:rFonts w:ascii="Consolas" w:hAnsi="Consolas"/>
          <w:color w:val="404040"/>
        </w:rPr>
      </w:pPr>
      <w:r>
        <w:rPr>
          <w:rFonts w:ascii="Consolas" w:hAnsi="Consolas"/>
          <w:color w:val="404040"/>
        </w:rPr>
        <w:t xml:space="preserve">xVehiclePoints = </w:t>
      </w:r>
      <w:proofErr w:type="gramStart"/>
      <w:r>
        <w:rPr>
          <w:rFonts w:ascii="Consolas" w:hAnsi="Consolas"/>
          <w:color w:val="404040"/>
        </w:rPr>
        <w:t>bottomOffset:distAheadOfSensor</w:t>
      </w:r>
      <w:proofErr w:type="gramEnd"/>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lastRenderedPageBreak/>
        <w:t xml:space="preserve">birdsEyeWithEgoLane = </w:t>
      </w:r>
      <w:proofErr w:type="gramStart"/>
      <w:r>
        <w:rPr>
          <w:rFonts w:ascii="Consolas" w:hAnsi="Consolas"/>
          <w:color w:val="404040"/>
        </w:rPr>
        <w:t>insertLaneBoundary(</w:t>
      </w:r>
      <w:proofErr w:type="gramEnd"/>
      <w:r>
        <w:rPr>
          <w:rFonts w:ascii="Consolas" w:hAnsi="Consolas"/>
          <w:color w:val="404040"/>
        </w:rPr>
        <w:t xml:space="preserve">birdsEyeImage, leftEgoBoundary , birdsEyeConfig,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birdsEyeWithEgoLane = </w:t>
      </w:r>
      <w:proofErr w:type="gramStart"/>
      <w:r>
        <w:rPr>
          <w:rFonts w:ascii="Consolas" w:hAnsi="Consolas"/>
          <w:color w:val="404040"/>
        </w:rPr>
        <w:t>insertLaneBoundary(</w:t>
      </w:r>
      <w:proofErr w:type="gramEnd"/>
      <w:r>
        <w:rPr>
          <w:rFonts w:ascii="Consolas" w:hAnsi="Consolas"/>
          <w:color w:val="404040"/>
        </w:rPr>
        <w:t xml:space="preserve">birdsEyeWithEgoLane, rightEgoBoundary, birdsEyeConfig,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frameWithEgoLane = </w:t>
      </w:r>
      <w:proofErr w:type="gramStart"/>
      <w:r>
        <w:rPr>
          <w:rFonts w:ascii="Consolas" w:hAnsi="Consolas"/>
          <w:color w:val="404040"/>
        </w:rPr>
        <w:t>insertLaneBoundary(</w:t>
      </w:r>
      <w:proofErr w:type="gramEnd"/>
      <w:r>
        <w:rPr>
          <w:rFonts w:ascii="Consolas" w:hAnsi="Consolas"/>
          <w:color w:val="404040"/>
        </w:rPr>
        <w:t xml:space="preserve">frame, leftEgoBoundary, sensor,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frameWithEgoLane = </w:t>
      </w:r>
      <w:proofErr w:type="gramStart"/>
      <w:r>
        <w:rPr>
          <w:rFonts w:ascii="Consolas" w:hAnsi="Consolas"/>
          <w:color w:val="404040"/>
        </w:rPr>
        <w:t>insertLaneBoundary(</w:t>
      </w:r>
      <w:proofErr w:type="gramEnd"/>
      <w:r>
        <w:rPr>
          <w:rFonts w:ascii="Consolas" w:hAnsi="Consolas"/>
          <w:color w:val="404040"/>
        </w:rPr>
        <w:t xml:space="preserve">frameWithEgoLane, rightEgoBoundary, sensor,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proofErr w:type="gramStart"/>
      <w:r>
        <w:rPr>
          <w:rFonts w:ascii="Consolas" w:hAnsi="Consolas"/>
          <w:color w:val="404040"/>
        </w:rPr>
        <w:t>subplot(</w:t>
      </w:r>
      <w:proofErr w:type="gramEnd"/>
      <w:r>
        <w:rPr>
          <w:rFonts w:ascii="Consolas" w:hAnsi="Consolas"/>
          <w:color w:val="A020F0"/>
        </w:rPr>
        <w:t>'Position'</w:t>
      </w:r>
      <w:r>
        <w:rPr>
          <w:rFonts w:ascii="Consolas" w:hAnsi="Consolas"/>
          <w:color w:val="404040"/>
        </w:rPr>
        <w:t xml:space="preserve">, [0, 0, 0.5, 1.0]) </w:t>
      </w:r>
      <w:r>
        <w:rPr>
          <w:rFonts w:ascii="Consolas" w:hAnsi="Consolas"/>
          <w:color w:val="228B22"/>
        </w:rPr>
        <w:t>% [left, bottom, width, height] in normalized units</w:t>
      </w:r>
    </w:p>
    <w:p w:rsidR="00A90337" w:rsidRDefault="00A90337" w:rsidP="00A90337">
      <w:pPr>
        <w:pStyle w:val="HTML"/>
        <w:rPr>
          <w:rFonts w:ascii="Consolas" w:hAnsi="Consolas"/>
          <w:color w:val="404040"/>
        </w:rPr>
      </w:pPr>
      <w:r>
        <w:rPr>
          <w:rFonts w:ascii="Consolas" w:hAnsi="Consolas"/>
          <w:color w:val="404040"/>
        </w:rPr>
        <w:t>imshow(birdsEyeWithEgoLane)</w:t>
      </w:r>
    </w:p>
    <w:p w:rsidR="00A90337" w:rsidRDefault="00A90337" w:rsidP="00A90337">
      <w:pPr>
        <w:pStyle w:val="HTML"/>
        <w:rPr>
          <w:rFonts w:ascii="Consolas" w:hAnsi="Consolas"/>
          <w:color w:val="404040"/>
        </w:rPr>
      </w:pPr>
      <w:proofErr w:type="gramStart"/>
      <w:r>
        <w:rPr>
          <w:rFonts w:ascii="Consolas" w:hAnsi="Consolas"/>
          <w:color w:val="404040"/>
        </w:rPr>
        <w:t>subplot(</w:t>
      </w:r>
      <w:proofErr w:type="gramEnd"/>
      <w:r>
        <w:rPr>
          <w:rFonts w:ascii="Consolas" w:hAnsi="Consolas"/>
          <w:color w:val="A020F0"/>
        </w:rPr>
        <w:t>'Position'</w:t>
      </w:r>
      <w:r>
        <w:rPr>
          <w:rFonts w:ascii="Consolas" w:hAnsi="Consolas"/>
          <w:color w:val="404040"/>
        </w:rPr>
        <w:t>, [0.5, 0, 0.5, 1.0])</w:t>
      </w:r>
    </w:p>
    <w:p w:rsidR="00A90337" w:rsidRDefault="00A90337" w:rsidP="00A90337">
      <w:pPr>
        <w:pStyle w:val="HTML"/>
        <w:rPr>
          <w:rFonts w:ascii="Consolas" w:hAnsi="Consolas"/>
          <w:color w:val="404040"/>
        </w:rPr>
      </w:pPr>
      <w:r>
        <w:rPr>
          <w:rFonts w:ascii="Consolas" w:hAnsi="Consolas"/>
          <w:color w:val="404040"/>
        </w:rPr>
        <w:t>imshow(frameWithEgoLane)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577840" cy="4206240"/>
            <wp:effectExtent l="0" t="0" r="3810" b="3810"/>
            <wp:docPr id="51" name="图片 51" descr="https://www.mathworks.com/help/examples/driving/win64/VisualPerceptionUsingMonoCamera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mathworks.com/help/examples/driving/win64/VisualPerceptionUsingMonoCameraExample_0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7840" cy="4206240"/>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在车辆坐标中定位车辆</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在前碰撞警告</w:t>
      </w:r>
      <w:r>
        <w:rPr>
          <w:rFonts w:ascii="Arial" w:hAnsi="Arial" w:cs="Arial"/>
          <w:color w:val="404040"/>
          <w:sz w:val="20"/>
          <w:szCs w:val="20"/>
        </w:rPr>
        <w:t xml:space="preserve"> (FCW) </w:t>
      </w:r>
      <w:r>
        <w:rPr>
          <w:rFonts w:ascii="Arial" w:hAnsi="Arial" w:cs="Arial"/>
          <w:color w:val="404040"/>
          <w:sz w:val="20"/>
          <w:szCs w:val="20"/>
        </w:rPr>
        <w:t>和自动紧急制动</w:t>
      </w:r>
      <w:r>
        <w:rPr>
          <w:rFonts w:ascii="Arial" w:hAnsi="Arial" w:cs="Arial"/>
          <w:color w:val="404040"/>
          <w:sz w:val="20"/>
          <w:szCs w:val="20"/>
        </w:rPr>
        <w:t xml:space="preserve"> (AEB) </w:t>
      </w:r>
      <w:r>
        <w:rPr>
          <w:rFonts w:ascii="Arial" w:hAnsi="Arial" w:cs="Arial"/>
          <w:color w:val="404040"/>
          <w:sz w:val="20"/>
          <w:szCs w:val="20"/>
        </w:rPr>
        <w:t>系统中</w:t>
      </w:r>
      <w:r>
        <w:rPr>
          <w:rFonts w:ascii="Arial" w:hAnsi="Arial" w:cs="Arial"/>
          <w:color w:val="404040"/>
          <w:sz w:val="20"/>
          <w:szCs w:val="20"/>
        </w:rPr>
        <w:t xml:space="preserve">, </w:t>
      </w:r>
      <w:r>
        <w:rPr>
          <w:rFonts w:ascii="Arial" w:hAnsi="Arial" w:cs="Arial"/>
          <w:color w:val="404040"/>
          <w:sz w:val="20"/>
          <w:szCs w:val="20"/>
        </w:rPr>
        <w:t>检测和跟踪车辆至关重要。</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加载预先训练检测车辆前部和后方的聚合通道特征</w:t>
      </w:r>
      <w:r>
        <w:rPr>
          <w:rFonts w:ascii="Arial" w:hAnsi="Arial" w:cs="Arial"/>
          <w:color w:val="404040"/>
          <w:sz w:val="20"/>
          <w:szCs w:val="20"/>
        </w:rPr>
        <w:t xml:space="preserve"> (ACF) </w:t>
      </w:r>
      <w:r>
        <w:rPr>
          <w:rFonts w:ascii="Arial" w:hAnsi="Arial" w:cs="Arial"/>
          <w:color w:val="404040"/>
          <w:sz w:val="20"/>
          <w:szCs w:val="20"/>
        </w:rPr>
        <w:t>检测器。像这样的探测器可以处理发出碰撞警告的情况很重要。例如</w:t>
      </w:r>
      <w:r>
        <w:rPr>
          <w:rFonts w:ascii="Arial" w:hAnsi="Arial" w:cs="Arial"/>
          <w:color w:val="404040"/>
          <w:sz w:val="20"/>
          <w:szCs w:val="20"/>
        </w:rPr>
        <w:t xml:space="preserve">, </w:t>
      </w:r>
      <w:r>
        <w:rPr>
          <w:rFonts w:ascii="Arial" w:hAnsi="Arial" w:cs="Arial"/>
          <w:color w:val="404040"/>
          <w:sz w:val="20"/>
          <w:szCs w:val="20"/>
        </w:rPr>
        <w:t>检测车辆在</w:t>
      </w:r>
      <w:del w:id="271" w:author="Young Jiang" w:date="2019-01-02T01:34:00Z">
        <w:r w:rsidDel="007F234F">
          <w:rPr>
            <w:rFonts w:ascii="Arial" w:hAnsi="Arial" w:cs="Arial"/>
            <w:color w:val="404040"/>
            <w:sz w:val="20"/>
            <w:szCs w:val="20"/>
          </w:rPr>
          <w:delText>自我</w:delText>
        </w:r>
      </w:del>
      <w:ins w:id="272" w:author="Young Jiang" w:date="2019-01-02T01:34:00Z">
        <w:r w:rsidR="007F234F">
          <w:rPr>
            <w:rFonts w:ascii="Arial" w:hAnsi="Arial" w:cs="Arial"/>
            <w:color w:val="404040"/>
            <w:sz w:val="20"/>
            <w:szCs w:val="20"/>
          </w:rPr>
          <w:t>当前</w:t>
        </w:r>
      </w:ins>
      <w:r>
        <w:rPr>
          <w:rFonts w:ascii="Arial" w:hAnsi="Arial" w:cs="Arial"/>
          <w:color w:val="404040"/>
          <w:sz w:val="20"/>
          <w:szCs w:val="20"/>
        </w:rPr>
        <w:t>车辆前方的道路上行驶是不够的。</w:t>
      </w:r>
    </w:p>
    <w:p w:rsidR="00A90337" w:rsidRDefault="00A90337" w:rsidP="00A90337">
      <w:pPr>
        <w:pStyle w:val="HTML"/>
        <w:rPr>
          <w:rFonts w:ascii="Consolas" w:hAnsi="Consolas"/>
          <w:color w:val="404040"/>
        </w:rPr>
      </w:pPr>
      <w:r>
        <w:rPr>
          <w:rFonts w:ascii="Consolas" w:hAnsi="Consolas"/>
          <w:color w:val="404040"/>
        </w:rPr>
        <w:lastRenderedPageBreak/>
        <w:t xml:space="preserve">detector = </w:t>
      </w:r>
      <w:proofErr w:type="gramStart"/>
      <w:r>
        <w:rPr>
          <w:rFonts w:ascii="Consolas" w:hAnsi="Consolas"/>
          <w:color w:val="404040"/>
        </w:rPr>
        <w:t>vehicleDetectorACF(</w:t>
      </w:r>
      <w:proofErr w:type="gramEnd"/>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Width of a common vehicle is between 1.5 to 2.5 meters</w:t>
      </w:r>
    </w:p>
    <w:p w:rsidR="00A90337" w:rsidRDefault="00A90337" w:rsidP="00A90337">
      <w:pPr>
        <w:pStyle w:val="HTML"/>
        <w:rPr>
          <w:rFonts w:ascii="Consolas" w:hAnsi="Consolas"/>
          <w:color w:val="404040"/>
        </w:rPr>
      </w:pPr>
      <w:r>
        <w:rPr>
          <w:rFonts w:ascii="Consolas" w:hAnsi="Consolas"/>
          <w:color w:val="404040"/>
        </w:rPr>
        <w:t>vehicleWidth = [1.5, 2.5];</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186" w:history="1">
        <w:r>
          <w:rPr>
            <w:rStyle w:val="a3"/>
            <w:rFonts w:ascii="Arial" w:hAnsi="Arial" w:cs="Arial"/>
            <w:color w:val="004B87"/>
            <w:sz w:val="20"/>
            <w:szCs w:val="20"/>
          </w:rPr>
          <w:t> </w:t>
        </w:r>
        <w:r>
          <w:rPr>
            <w:rStyle w:val="HTML1"/>
            <w:rFonts w:ascii="Consolas" w:hAnsi="Consolas"/>
            <w:color w:val="004B87"/>
          </w:rPr>
          <w:t>configureDetectorMonoCamera</w:t>
        </w:r>
        <w:r>
          <w:rPr>
            <w:rStyle w:val="a3"/>
            <w:rFonts w:ascii="Arial" w:hAnsi="Arial" w:cs="Arial"/>
            <w:color w:val="004B87"/>
            <w:sz w:val="20"/>
            <w:szCs w:val="20"/>
          </w:rPr>
          <w:t> </w:t>
        </w:r>
      </w:hyperlink>
      <w:r>
        <w:rPr>
          <w:rFonts w:ascii="Arial" w:hAnsi="Arial" w:cs="Arial"/>
          <w:color w:val="404040"/>
          <w:sz w:val="20"/>
          <w:szCs w:val="20"/>
        </w:rPr>
        <w:t>函数来专门化通用</w:t>
      </w:r>
      <w:r>
        <w:rPr>
          <w:rFonts w:ascii="Arial" w:hAnsi="Arial" w:cs="Arial"/>
          <w:color w:val="404040"/>
          <w:sz w:val="20"/>
          <w:szCs w:val="20"/>
        </w:rPr>
        <w:t xml:space="preserve"> ACF </w:t>
      </w:r>
      <w:r>
        <w:rPr>
          <w:rFonts w:ascii="Arial" w:hAnsi="Arial" w:cs="Arial"/>
          <w:color w:val="404040"/>
          <w:sz w:val="20"/>
          <w:szCs w:val="20"/>
        </w:rPr>
        <w:t>检测器</w:t>
      </w:r>
      <w:r>
        <w:rPr>
          <w:rFonts w:ascii="Arial" w:hAnsi="Arial" w:cs="Arial"/>
          <w:color w:val="404040"/>
          <w:sz w:val="20"/>
          <w:szCs w:val="20"/>
        </w:rPr>
        <w:t xml:space="preserve">, </w:t>
      </w:r>
      <w:r>
        <w:rPr>
          <w:rFonts w:ascii="Arial" w:hAnsi="Arial" w:cs="Arial"/>
          <w:color w:val="404040"/>
          <w:sz w:val="20"/>
          <w:szCs w:val="20"/>
        </w:rPr>
        <w:t>以考虑典型汽车应用的几何形状。通过这种相机配置</w:t>
      </w:r>
      <w:r>
        <w:rPr>
          <w:rFonts w:ascii="Arial" w:hAnsi="Arial" w:cs="Arial"/>
          <w:color w:val="404040"/>
          <w:sz w:val="20"/>
          <w:szCs w:val="20"/>
        </w:rPr>
        <w:t xml:space="preserve">, </w:t>
      </w:r>
      <w:r>
        <w:rPr>
          <w:rFonts w:ascii="Arial" w:hAnsi="Arial" w:cs="Arial"/>
          <w:color w:val="404040"/>
          <w:sz w:val="20"/>
          <w:szCs w:val="20"/>
        </w:rPr>
        <w:t>这个新的探测器只搜索道路的表面上的车辆</w:t>
      </w:r>
      <w:r>
        <w:rPr>
          <w:rFonts w:ascii="Arial" w:hAnsi="Arial" w:cs="Arial"/>
          <w:color w:val="404040"/>
          <w:sz w:val="20"/>
          <w:szCs w:val="20"/>
        </w:rPr>
        <w:t xml:space="preserve">, </w:t>
      </w:r>
      <w:r>
        <w:rPr>
          <w:rFonts w:ascii="Arial" w:hAnsi="Arial" w:cs="Arial"/>
          <w:color w:val="404040"/>
          <w:sz w:val="20"/>
          <w:szCs w:val="20"/>
        </w:rPr>
        <w:t>因为没有点</w:t>
      </w:r>
      <w:proofErr w:type="gramStart"/>
      <w:r>
        <w:rPr>
          <w:rFonts w:ascii="Arial" w:hAnsi="Arial" w:cs="Arial"/>
          <w:color w:val="404040"/>
          <w:sz w:val="20"/>
          <w:szCs w:val="20"/>
        </w:rPr>
        <w:t>搜索高</w:t>
      </w:r>
      <w:proofErr w:type="gramEnd"/>
      <w:r>
        <w:rPr>
          <w:rFonts w:ascii="Arial" w:hAnsi="Arial" w:cs="Arial"/>
          <w:color w:val="404040"/>
          <w:sz w:val="20"/>
          <w:szCs w:val="20"/>
        </w:rPr>
        <w:t>的消失点上方的车辆。这样可以节省计算时间并减少误报数量。</w:t>
      </w:r>
    </w:p>
    <w:p w:rsidR="00A90337" w:rsidRDefault="00A90337" w:rsidP="00A90337">
      <w:pPr>
        <w:pStyle w:val="HTML"/>
        <w:rPr>
          <w:rFonts w:ascii="Consolas" w:hAnsi="Consolas"/>
          <w:color w:val="404040"/>
        </w:rPr>
      </w:pPr>
      <w:r>
        <w:rPr>
          <w:rFonts w:ascii="Consolas" w:hAnsi="Consolas"/>
          <w:color w:val="404040"/>
        </w:rPr>
        <w:t xml:space="preserve">monoDetector = </w:t>
      </w:r>
      <w:proofErr w:type="gramStart"/>
      <w:r>
        <w:rPr>
          <w:rFonts w:ascii="Consolas" w:hAnsi="Consolas"/>
          <w:color w:val="404040"/>
        </w:rPr>
        <w:t>configureDetectorMonoCamera(</w:t>
      </w:r>
      <w:proofErr w:type="gramEnd"/>
      <w:r>
        <w:rPr>
          <w:rFonts w:ascii="Consolas" w:hAnsi="Consolas"/>
          <w:color w:val="404040"/>
        </w:rPr>
        <w:t>detector, sensor, vehicleWidth);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[bboxes, scores] = </w:t>
      </w:r>
      <w:proofErr w:type="gramStart"/>
      <w:r>
        <w:rPr>
          <w:rFonts w:ascii="Consolas" w:hAnsi="Consolas"/>
          <w:color w:val="404040"/>
        </w:rPr>
        <w:t>detect(</w:t>
      </w:r>
      <w:proofErr w:type="gramEnd"/>
      <w:r>
        <w:rPr>
          <w:rFonts w:ascii="Consolas" w:hAnsi="Consolas"/>
          <w:color w:val="404040"/>
        </w:rPr>
        <w:t>monoDetector, frame);</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由于此示例演示如何仅处理单个框架以供演示</w:t>
      </w:r>
      <w:r>
        <w:rPr>
          <w:rFonts w:ascii="Arial" w:hAnsi="Arial" w:cs="Arial"/>
          <w:color w:val="404040"/>
          <w:sz w:val="20"/>
          <w:szCs w:val="20"/>
        </w:rPr>
        <w:t xml:space="preserve">, </w:t>
      </w:r>
      <w:r>
        <w:rPr>
          <w:rFonts w:ascii="Arial" w:hAnsi="Arial" w:cs="Arial"/>
          <w:color w:val="404040"/>
          <w:sz w:val="20"/>
          <w:szCs w:val="20"/>
        </w:rPr>
        <w:t>因此无法在原始检测的顶部应用跟踪。增加跟踪使返回的车辆位置的结果更坚固</w:t>
      </w:r>
      <w:r>
        <w:rPr>
          <w:rFonts w:ascii="Arial" w:hAnsi="Arial" w:cs="Arial"/>
          <w:color w:val="404040"/>
          <w:sz w:val="20"/>
          <w:szCs w:val="20"/>
        </w:rPr>
        <w:t xml:space="preserve">, </w:t>
      </w:r>
      <w:r>
        <w:rPr>
          <w:rFonts w:ascii="Arial" w:hAnsi="Arial" w:cs="Arial"/>
          <w:color w:val="404040"/>
          <w:sz w:val="20"/>
          <w:szCs w:val="20"/>
        </w:rPr>
        <w:t>因为即使车辆部分被遮挡</w:t>
      </w:r>
      <w:r>
        <w:rPr>
          <w:rFonts w:ascii="Arial" w:hAnsi="Arial" w:cs="Arial"/>
          <w:color w:val="404040"/>
          <w:sz w:val="20"/>
          <w:szCs w:val="20"/>
        </w:rPr>
        <w:t xml:space="preserve">, </w:t>
      </w:r>
      <w:r>
        <w:rPr>
          <w:rFonts w:ascii="Arial" w:hAnsi="Arial" w:cs="Arial"/>
          <w:color w:val="404040"/>
          <w:sz w:val="20"/>
          <w:szCs w:val="20"/>
        </w:rPr>
        <w:t>跟踪</w:t>
      </w:r>
      <w:proofErr w:type="gramStart"/>
      <w:r>
        <w:rPr>
          <w:rFonts w:ascii="Arial" w:hAnsi="Arial" w:cs="Arial"/>
          <w:color w:val="404040"/>
          <w:sz w:val="20"/>
          <w:szCs w:val="20"/>
        </w:rPr>
        <w:t>器继续</w:t>
      </w:r>
      <w:proofErr w:type="gramEnd"/>
      <w:r>
        <w:rPr>
          <w:rFonts w:ascii="Arial" w:hAnsi="Arial" w:cs="Arial"/>
          <w:color w:val="404040"/>
          <w:sz w:val="20"/>
          <w:szCs w:val="20"/>
        </w:rPr>
        <w:t>返回车辆的位置。有关详细信息</w:t>
      </w:r>
      <w:r>
        <w:rPr>
          <w:rFonts w:ascii="Arial" w:hAnsi="Arial" w:cs="Arial"/>
          <w:color w:val="404040"/>
          <w:sz w:val="20"/>
          <w:szCs w:val="20"/>
        </w:rPr>
        <w:t xml:space="preserve">, </w:t>
      </w:r>
      <w:r>
        <w:rPr>
          <w:rFonts w:ascii="Arial" w:hAnsi="Arial" w:cs="Arial"/>
          <w:color w:val="404040"/>
          <w:sz w:val="20"/>
          <w:szCs w:val="20"/>
        </w:rPr>
        <w:t>请参阅</w:t>
      </w:r>
      <w:hyperlink r:id="rId187" w:history="1">
        <w:r>
          <w:rPr>
            <w:rStyle w:val="a3"/>
            <w:rFonts w:ascii="Arial" w:hAnsi="Arial" w:cs="Arial"/>
            <w:color w:val="004B87"/>
            <w:sz w:val="20"/>
            <w:szCs w:val="20"/>
          </w:rPr>
          <w:t>使用相机示例跟踪多台车辆</w:t>
        </w:r>
      </w:hyperlink>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xml:space="preserve">, </w:t>
      </w:r>
      <w:r>
        <w:rPr>
          <w:rFonts w:ascii="Arial" w:hAnsi="Arial" w:cs="Arial"/>
          <w:color w:val="404040"/>
          <w:sz w:val="20"/>
          <w:szCs w:val="20"/>
        </w:rPr>
        <w:t>将车辆检测转换为车辆坐标。</w:t>
      </w:r>
      <w:r>
        <w:rPr>
          <w:rStyle w:val="HTML1"/>
          <w:rFonts w:ascii="Consolas" w:hAnsi="Consolas"/>
          <w:color w:val="404040"/>
        </w:rPr>
        <w:t>computeVehicleLocations</w:t>
      </w:r>
      <w:r>
        <w:rPr>
          <w:rFonts w:ascii="Arial" w:hAnsi="Arial" w:cs="Arial"/>
          <w:color w:val="404040"/>
          <w:sz w:val="20"/>
          <w:szCs w:val="20"/>
        </w:rPr>
        <w:t>函数</w:t>
      </w:r>
      <w:r>
        <w:rPr>
          <w:rFonts w:ascii="Arial" w:hAnsi="Arial" w:cs="Arial"/>
          <w:color w:val="404040"/>
          <w:sz w:val="20"/>
          <w:szCs w:val="20"/>
        </w:rPr>
        <w:t xml:space="preserve">, </w:t>
      </w:r>
      <w:r>
        <w:rPr>
          <w:rFonts w:ascii="Arial" w:hAnsi="Arial" w:cs="Arial"/>
          <w:color w:val="404040"/>
          <w:sz w:val="20"/>
          <w:szCs w:val="20"/>
        </w:rPr>
        <w:t>包括在本示例的末尾</w:t>
      </w:r>
      <w:r>
        <w:rPr>
          <w:rFonts w:ascii="Arial" w:hAnsi="Arial" w:cs="Arial"/>
          <w:color w:val="404040"/>
          <w:sz w:val="20"/>
          <w:szCs w:val="20"/>
        </w:rPr>
        <w:t xml:space="preserve">, </w:t>
      </w:r>
      <w:r>
        <w:rPr>
          <w:rFonts w:ascii="Arial" w:hAnsi="Arial" w:cs="Arial"/>
          <w:color w:val="404040"/>
          <w:sz w:val="20"/>
          <w:szCs w:val="20"/>
        </w:rPr>
        <w:t>计算给定一个边界框在图像坐标中的检测算法返回的车辆坐标中车辆的位置。它返回在车辆坐标中的边界框底部的中心位置。由于我们使用的是单目相机传感器和简单的单应矩阵</w:t>
      </w:r>
      <w:r>
        <w:rPr>
          <w:rFonts w:ascii="Arial" w:hAnsi="Arial" w:cs="Arial"/>
          <w:color w:val="404040"/>
          <w:sz w:val="20"/>
          <w:szCs w:val="20"/>
        </w:rPr>
        <w:t xml:space="preserve">, </w:t>
      </w:r>
      <w:r>
        <w:rPr>
          <w:rFonts w:ascii="Arial" w:hAnsi="Arial" w:cs="Arial"/>
          <w:color w:val="404040"/>
          <w:sz w:val="20"/>
          <w:szCs w:val="20"/>
        </w:rPr>
        <w:t>因此仅能准确计算道路表面的距离。在</w:t>
      </w:r>
      <w:r>
        <w:rPr>
          <w:rFonts w:ascii="Arial" w:hAnsi="Arial" w:cs="Arial"/>
          <w:color w:val="404040"/>
          <w:sz w:val="20"/>
          <w:szCs w:val="20"/>
        </w:rPr>
        <w:t>3</w:t>
      </w:r>
      <w:r>
        <w:rPr>
          <w:rFonts w:ascii="Arial" w:hAnsi="Arial" w:cs="Arial"/>
          <w:color w:val="404040"/>
          <w:sz w:val="20"/>
          <w:szCs w:val="20"/>
        </w:rPr>
        <w:t>维空间中任意位置的计算需要使用立体声相机或能够进行三角测量的另一传感器。</w:t>
      </w:r>
    </w:p>
    <w:p w:rsidR="00A90337" w:rsidRDefault="00A90337" w:rsidP="00A90337">
      <w:pPr>
        <w:pStyle w:val="HTML"/>
        <w:rPr>
          <w:rFonts w:ascii="Consolas" w:hAnsi="Consolas"/>
          <w:color w:val="404040"/>
        </w:rPr>
      </w:pPr>
      <w:r>
        <w:rPr>
          <w:rFonts w:ascii="Consolas" w:hAnsi="Consolas"/>
          <w:color w:val="404040"/>
        </w:rPr>
        <w:t xml:space="preserve">locations = </w:t>
      </w:r>
      <w:proofErr w:type="gramStart"/>
      <w:r>
        <w:rPr>
          <w:rFonts w:ascii="Consolas" w:hAnsi="Consolas"/>
          <w:color w:val="404040"/>
        </w:rPr>
        <w:t>computeVehicleLocations(</w:t>
      </w:r>
      <w:proofErr w:type="gramEnd"/>
      <w:r>
        <w:rPr>
          <w:rFonts w:ascii="Consolas" w:hAnsi="Consolas"/>
          <w:color w:val="404040"/>
        </w:rPr>
        <w:t>bboxes, sensor);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Overlay the detections on the video frame</w:t>
      </w:r>
    </w:p>
    <w:p w:rsidR="00A90337" w:rsidRDefault="00A90337" w:rsidP="00A90337">
      <w:pPr>
        <w:pStyle w:val="HTML"/>
        <w:rPr>
          <w:rFonts w:ascii="Consolas" w:hAnsi="Consolas"/>
          <w:color w:val="404040"/>
        </w:rPr>
      </w:pPr>
      <w:r>
        <w:rPr>
          <w:rFonts w:ascii="Consolas" w:hAnsi="Consolas"/>
          <w:color w:val="404040"/>
        </w:rPr>
        <w:t xml:space="preserve">imgOut = </w:t>
      </w:r>
      <w:proofErr w:type="gramStart"/>
      <w:r>
        <w:rPr>
          <w:rFonts w:ascii="Consolas" w:hAnsi="Consolas"/>
          <w:color w:val="404040"/>
        </w:rPr>
        <w:t>insertVehicleDetections(</w:t>
      </w:r>
      <w:proofErr w:type="gramEnd"/>
      <w:r>
        <w:rPr>
          <w:rFonts w:ascii="Consolas" w:hAnsi="Consolas"/>
          <w:color w:val="404040"/>
        </w:rPr>
        <w:t>frame, locations, bboxes);</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imshow(imgOut);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507226" cy="3914775"/>
            <wp:effectExtent l="0" t="0" r="0" b="0"/>
            <wp:docPr id="50" name="图片 50" descr="https://www.mathworks.com/help/examples/driving/win64/VisualPerceptionUsingMonoCamera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mathworks.com/help/examples/driving/win64/VisualPerceptionUsingMonoCameraExample_0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09063" cy="3916081"/>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使用视频输入模拟完整传感器</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现在你对各个步骤的内部运作有了一个想法</w:t>
      </w:r>
      <w:r>
        <w:rPr>
          <w:rFonts w:ascii="Arial" w:hAnsi="Arial" w:cs="Arial"/>
          <w:color w:val="404040"/>
          <w:sz w:val="20"/>
          <w:szCs w:val="20"/>
        </w:rPr>
        <w:t xml:space="preserve">, </w:t>
      </w:r>
      <w:r>
        <w:rPr>
          <w:rFonts w:ascii="Arial" w:hAnsi="Arial" w:cs="Arial"/>
          <w:color w:val="404040"/>
          <w:sz w:val="20"/>
          <w:szCs w:val="20"/>
        </w:rPr>
        <w:t>让我们把它们放在一起</w:t>
      </w:r>
      <w:r>
        <w:rPr>
          <w:rFonts w:ascii="Arial" w:hAnsi="Arial" w:cs="Arial"/>
          <w:color w:val="404040"/>
          <w:sz w:val="20"/>
          <w:szCs w:val="20"/>
        </w:rPr>
        <w:t xml:space="preserve">, </w:t>
      </w:r>
      <w:r>
        <w:rPr>
          <w:rFonts w:ascii="Arial" w:hAnsi="Arial" w:cs="Arial"/>
          <w:color w:val="404040"/>
          <w:sz w:val="20"/>
          <w:szCs w:val="20"/>
        </w:rPr>
        <w:t>并将它们应用到视频序列中</w:t>
      </w:r>
      <w:r>
        <w:rPr>
          <w:rFonts w:ascii="Arial" w:hAnsi="Arial" w:cs="Arial"/>
          <w:color w:val="404040"/>
          <w:sz w:val="20"/>
          <w:szCs w:val="20"/>
        </w:rPr>
        <w:t xml:space="preserve">, </w:t>
      </w:r>
      <w:r>
        <w:rPr>
          <w:rFonts w:ascii="Arial" w:hAnsi="Arial" w:cs="Arial"/>
          <w:color w:val="404040"/>
          <w:sz w:val="20"/>
          <w:szCs w:val="20"/>
        </w:rPr>
        <w:t>我们也可以利用时态信息。</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将视频回退到开始</w:t>
      </w:r>
      <w:r>
        <w:rPr>
          <w:rFonts w:ascii="Arial" w:hAnsi="Arial" w:cs="Arial"/>
          <w:color w:val="404040"/>
          <w:sz w:val="20"/>
          <w:szCs w:val="20"/>
        </w:rPr>
        <w:t xml:space="preserve">, </w:t>
      </w:r>
      <w:r>
        <w:rPr>
          <w:rFonts w:ascii="Arial" w:hAnsi="Arial" w:cs="Arial"/>
          <w:color w:val="404040"/>
          <w:sz w:val="20"/>
          <w:szCs w:val="20"/>
        </w:rPr>
        <w:t>然后处理视频。下面的代码被缩短</w:t>
      </w:r>
      <w:r>
        <w:rPr>
          <w:rFonts w:ascii="Arial" w:hAnsi="Arial" w:cs="Arial"/>
          <w:color w:val="404040"/>
          <w:sz w:val="20"/>
          <w:szCs w:val="20"/>
        </w:rPr>
        <w:t xml:space="preserve">, </w:t>
      </w:r>
      <w:r>
        <w:rPr>
          <w:rFonts w:ascii="Arial" w:hAnsi="Arial" w:cs="Arial"/>
          <w:color w:val="404040"/>
          <w:sz w:val="20"/>
          <w:szCs w:val="20"/>
        </w:rPr>
        <w:t>因为在前面的步骤中定义了所有键参数。在这里</w:t>
      </w:r>
      <w:r>
        <w:rPr>
          <w:rFonts w:ascii="Arial" w:hAnsi="Arial" w:cs="Arial"/>
          <w:color w:val="404040"/>
          <w:sz w:val="20"/>
          <w:szCs w:val="20"/>
        </w:rPr>
        <w:t xml:space="preserve">, </w:t>
      </w:r>
      <w:r>
        <w:rPr>
          <w:rFonts w:ascii="Arial" w:hAnsi="Arial" w:cs="Arial"/>
          <w:color w:val="404040"/>
          <w:sz w:val="20"/>
          <w:szCs w:val="20"/>
        </w:rPr>
        <w:t>参数被使用没有进一步解释。</w:t>
      </w:r>
    </w:p>
    <w:p w:rsidR="00A90337" w:rsidRDefault="00A90337" w:rsidP="00A90337">
      <w:pPr>
        <w:pStyle w:val="HTML"/>
        <w:rPr>
          <w:rFonts w:ascii="Consolas" w:hAnsi="Consolas"/>
          <w:color w:val="404040"/>
        </w:rPr>
      </w:pPr>
      <w:r>
        <w:rPr>
          <w:rFonts w:ascii="Consolas" w:hAnsi="Consolas"/>
          <w:color w:val="404040"/>
        </w:rPr>
        <w:t>videoReader.CurrentTime = 0;</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isPlayerOpen = true;</w:t>
      </w:r>
    </w:p>
    <w:p w:rsidR="00A90337" w:rsidRDefault="00A90337" w:rsidP="00A90337">
      <w:pPr>
        <w:pStyle w:val="HTML"/>
        <w:rPr>
          <w:rFonts w:ascii="Consolas" w:hAnsi="Consolas"/>
          <w:color w:val="404040"/>
        </w:rPr>
      </w:pPr>
      <w:r>
        <w:rPr>
          <w:rFonts w:ascii="Consolas" w:hAnsi="Consolas"/>
          <w:color w:val="404040"/>
        </w:rPr>
        <w:t>snapshot     = [];</w:t>
      </w: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hasFrame(videoReader) &amp;&amp; isPlayerOpen</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Grab a frame of video</w:t>
      </w:r>
    </w:p>
    <w:p w:rsidR="00A90337" w:rsidRDefault="00A90337" w:rsidP="00A90337">
      <w:pPr>
        <w:pStyle w:val="HTML"/>
        <w:rPr>
          <w:rFonts w:ascii="Consolas" w:hAnsi="Consolas"/>
          <w:color w:val="404040"/>
        </w:rPr>
      </w:pPr>
      <w:r>
        <w:rPr>
          <w:rFonts w:ascii="Consolas" w:hAnsi="Consolas"/>
          <w:color w:val="404040"/>
        </w:rPr>
        <w:t xml:space="preserve">    frame = readFrame(videoReader);</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Compute birdsEyeView image</w:t>
      </w:r>
    </w:p>
    <w:p w:rsidR="00A90337" w:rsidRDefault="00A90337" w:rsidP="00A90337">
      <w:pPr>
        <w:pStyle w:val="HTML"/>
        <w:rPr>
          <w:rFonts w:ascii="Consolas" w:hAnsi="Consolas"/>
          <w:color w:val="404040"/>
        </w:rPr>
      </w:pPr>
      <w:r>
        <w:rPr>
          <w:rFonts w:ascii="Consolas" w:hAnsi="Consolas"/>
          <w:color w:val="404040"/>
        </w:rPr>
        <w:t xml:space="preserve">    birdsEyeImage = </w:t>
      </w:r>
      <w:proofErr w:type="gramStart"/>
      <w:r>
        <w:rPr>
          <w:rFonts w:ascii="Consolas" w:hAnsi="Consolas"/>
          <w:color w:val="404040"/>
        </w:rPr>
        <w:t>transformImage(</w:t>
      </w:r>
      <w:proofErr w:type="gramEnd"/>
      <w:r>
        <w:rPr>
          <w:rFonts w:ascii="Consolas" w:hAnsi="Consolas"/>
          <w:color w:val="404040"/>
        </w:rPr>
        <w:t>birdsEyeConfig, frame);</w:t>
      </w:r>
    </w:p>
    <w:p w:rsidR="00A90337" w:rsidRDefault="00A90337" w:rsidP="00A90337">
      <w:pPr>
        <w:pStyle w:val="HTML"/>
        <w:rPr>
          <w:rFonts w:ascii="Consolas" w:hAnsi="Consolas"/>
          <w:color w:val="404040"/>
        </w:rPr>
      </w:pPr>
      <w:r>
        <w:rPr>
          <w:rFonts w:ascii="Consolas" w:hAnsi="Consolas"/>
          <w:color w:val="404040"/>
        </w:rPr>
        <w:t xml:space="preserve">    birdsEyeImage = rgb2gray(birdsEyeImage);</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Detect lane boundary features</w:t>
      </w:r>
    </w:p>
    <w:p w:rsidR="00A90337" w:rsidRDefault="00A90337" w:rsidP="00A90337">
      <w:pPr>
        <w:pStyle w:val="HTML"/>
        <w:rPr>
          <w:rFonts w:ascii="Consolas" w:hAnsi="Consolas"/>
          <w:color w:val="404040"/>
        </w:rPr>
      </w:pPr>
      <w:r>
        <w:rPr>
          <w:rFonts w:ascii="Consolas" w:hAnsi="Consolas"/>
          <w:color w:val="404040"/>
        </w:rPr>
        <w:t xml:space="preserve">    birdsEyeViewBW = </w:t>
      </w:r>
      <w:proofErr w:type="gramStart"/>
      <w:r>
        <w:rPr>
          <w:rFonts w:ascii="Consolas" w:hAnsi="Consolas"/>
          <w:color w:val="404040"/>
        </w:rPr>
        <w:t>segmentLaneMarkerRidge(</w:t>
      </w:r>
      <w:proofErr w:type="gramEnd"/>
      <w:r>
        <w:rPr>
          <w:rFonts w:ascii="Consolas" w:hAnsi="Consolas"/>
          <w:color w:val="404040"/>
        </w:rPr>
        <w:t xml:space="preserve">birdsEyeImage, birdsEyeConfig,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approxLaneMarkerWidthVehicle, </w:t>
      </w:r>
      <w:r>
        <w:rPr>
          <w:rFonts w:ascii="Consolas" w:hAnsi="Consolas"/>
          <w:color w:val="A020F0"/>
        </w:rPr>
        <w:t>'ROI'</w:t>
      </w:r>
      <w:r>
        <w:rPr>
          <w:rFonts w:ascii="Consolas" w:hAnsi="Consolas"/>
          <w:color w:val="404040"/>
        </w:rPr>
        <w:t xml:space="preserve">, vehicleROI,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'Sensitivity'</w:t>
      </w:r>
      <w:r>
        <w:rPr>
          <w:rFonts w:ascii="Consolas" w:hAnsi="Consolas"/>
          <w:color w:val="404040"/>
        </w:rPr>
        <w:t>, laneSensitivity);</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Obtain lane candidate points in vehicle coordinates</w:t>
      </w:r>
    </w:p>
    <w:p w:rsidR="00A90337" w:rsidRDefault="00A90337" w:rsidP="00A90337">
      <w:pPr>
        <w:pStyle w:val="HTML"/>
        <w:rPr>
          <w:rFonts w:ascii="Consolas" w:hAnsi="Consolas"/>
          <w:color w:val="404040"/>
        </w:rPr>
      </w:pPr>
      <w:r>
        <w:rPr>
          <w:rFonts w:ascii="Consolas" w:hAnsi="Consolas"/>
          <w:color w:val="404040"/>
        </w:rPr>
        <w:t xml:space="preserve">    [imageX, imageY] = find(birdsEyeViewBW);</w:t>
      </w:r>
    </w:p>
    <w:p w:rsidR="00A90337" w:rsidRDefault="00A90337" w:rsidP="00A90337">
      <w:pPr>
        <w:pStyle w:val="HTML"/>
        <w:rPr>
          <w:rFonts w:ascii="Consolas" w:hAnsi="Consolas"/>
          <w:color w:val="404040"/>
        </w:rPr>
      </w:pPr>
      <w:r>
        <w:rPr>
          <w:rFonts w:ascii="Consolas" w:hAnsi="Consolas"/>
          <w:color w:val="404040"/>
        </w:rPr>
        <w:t xml:space="preserve">    xyBoundaryPoints = </w:t>
      </w:r>
      <w:proofErr w:type="gramStart"/>
      <w:r>
        <w:rPr>
          <w:rFonts w:ascii="Consolas" w:hAnsi="Consolas"/>
          <w:color w:val="404040"/>
        </w:rPr>
        <w:t>imageToVehicle(</w:t>
      </w:r>
      <w:proofErr w:type="gramEnd"/>
      <w:r>
        <w:rPr>
          <w:rFonts w:ascii="Consolas" w:hAnsi="Consolas"/>
          <w:color w:val="404040"/>
        </w:rPr>
        <w:t>birdsEyeConfig, [imageY, imageX]);</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lane boundary candidates</w:t>
      </w:r>
    </w:p>
    <w:p w:rsidR="00A90337" w:rsidRDefault="00A90337" w:rsidP="00A90337">
      <w:pPr>
        <w:pStyle w:val="HTML"/>
        <w:rPr>
          <w:rFonts w:ascii="Consolas" w:hAnsi="Consolas"/>
          <w:color w:val="404040"/>
        </w:rPr>
      </w:pPr>
      <w:r>
        <w:rPr>
          <w:rFonts w:ascii="Consolas" w:hAnsi="Consolas"/>
          <w:color w:val="404040"/>
        </w:rPr>
        <w:t xml:space="preserve">    [boundaries, boundaryPoints] = </w:t>
      </w:r>
      <w:proofErr w:type="gramStart"/>
      <w:r>
        <w:rPr>
          <w:rFonts w:ascii="Consolas" w:hAnsi="Consolas"/>
          <w:color w:val="404040"/>
        </w:rPr>
        <w:t>findParabolicLaneBoundaries(</w:t>
      </w:r>
      <w:proofErr w:type="gramEnd"/>
      <w:r>
        <w:rPr>
          <w:rFonts w:ascii="Consolas" w:hAnsi="Consolas"/>
          <w:color w:val="404040"/>
        </w:rPr>
        <w:t xml:space="preserve">xyBoundaryPoints,boundaryWidth,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'MaxNumBoundaries'</w:t>
      </w:r>
      <w:r>
        <w:rPr>
          <w:rFonts w:ascii="Consolas" w:hAnsi="Consolas"/>
          <w:color w:val="404040"/>
        </w:rPr>
        <w:t xml:space="preserve">, maxLanes, </w:t>
      </w:r>
      <w:r>
        <w:rPr>
          <w:rFonts w:ascii="Consolas" w:hAnsi="Consolas"/>
          <w:color w:val="A020F0"/>
        </w:rPr>
        <w:t>'validateBoundaryFcn'</w:t>
      </w:r>
      <w:r>
        <w:rPr>
          <w:rFonts w:ascii="Consolas" w:hAnsi="Consolas"/>
          <w:color w:val="404040"/>
        </w:rPr>
        <w:t>, @validateBoundaryFcn);</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xml:space="preserve">% Reject boundaries based on their length and strength    </w:t>
      </w:r>
    </w:p>
    <w:p w:rsidR="00A90337" w:rsidRDefault="00A90337" w:rsidP="00A90337">
      <w:pPr>
        <w:pStyle w:val="HTML"/>
        <w:rPr>
          <w:rFonts w:ascii="Consolas" w:hAnsi="Consolas"/>
          <w:color w:val="404040"/>
        </w:rPr>
      </w:pPr>
      <w:r>
        <w:rPr>
          <w:rFonts w:ascii="Consolas" w:hAnsi="Consolas"/>
          <w:color w:val="404040"/>
        </w:rPr>
        <w:t xml:space="preserve">    isOfMinLength = arrayfun(@(b)diff(</w:t>
      </w:r>
      <w:proofErr w:type="gramStart"/>
      <w:r>
        <w:rPr>
          <w:rFonts w:ascii="Consolas" w:hAnsi="Consolas"/>
          <w:color w:val="404040"/>
        </w:rPr>
        <w:t>b.XExtent</w:t>
      </w:r>
      <w:proofErr w:type="gramEnd"/>
      <w:r>
        <w:rPr>
          <w:rFonts w:ascii="Consolas" w:hAnsi="Consolas"/>
          <w:color w:val="404040"/>
        </w:rPr>
        <w:t>) &gt; minXLength, boundaries);</w:t>
      </w:r>
    </w:p>
    <w:p w:rsidR="00A90337" w:rsidRDefault="00A90337" w:rsidP="00A90337">
      <w:pPr>
        <w:pStyle w:val="HTML"/>
        <w:rPr>
          <w:rFonts w:ascii="Consolas" w:hAnsi="Consolas"/>
          <w:color w:val="404040"/>
        </w:rPr>
      </w:pPr>
      <w:r>
        <w:rPr>
          <w:rFonts w:ascii="Consolas" w:hAnsi="Consolas"/>
          <w:color w:val="404040"/>
        </w:rPr>
        <w:t xml:space="preserve">    boundaries    = boundaries(isOfMinLength);</w:t>
      </w:r>
    </w:p>
    <w:p w:rsidR="00A90337" w:rsidRDefault="00A90337" w:rsidP="00A90337">
      <w:pPr>
        <w:pStyle w:val="HTML"/>
        <w:rPr>
          <w:rFonts w:ascii="Consolas" w:hAnsi="Consolas"/>
          <w:color w:val="404040"/>
        </w:rPr>
      </w:pPr>
      <w:r>
        <w:rPr>
          <w:rFonts w:ascii="Consolas" w:hAnsi="Consolas"/>
          <w:color w:val="404040"/>
        </w:rPr>
        <w:t xml:space="preserve">    isStrong      = [</w:t>
      </w:r>
      <w:proofErr w:type="gramStart"/>
      <w:r>
        <w:rPr>
          <w:rFonts w:ascii="Consolas" w:hAnsi="Consolas"/>
          <w:color w:val="404040"/>
        </w:rPr>
        <w:t>boundaries.Strength</w:t>
      </w:r>
      <w:proofErr w:type="gramEnd"/>
      <w:r>
        <w:rPr>
          <w:rFonts w:ascii="Consolas" w:hAnsi="Consolas"/>
          <w:color w:val="404040"/>
        </w:rPr>
        <w:t>] &gt; 0.2*maxStrength;</w:t>
      </w:r>
    </w:p>
    <w:p w:rsidR="00A90337" w:rsidRDefault="00A90337" w:rsidP="00A90337">
      <w:pPr>
        <w:pStyle w:val="HTML"/>
        <w:rPr>
          <w:rFonts w:ascii="Consolas" w:hAnsi="Consolas"/>
          <w:color w:val="404040"/>
        </w:rPr>
      </w:pPr>
      <w:r>
        <w:rPr>
          <w:rFonts w:ascii="Consolas" w:hAnsi="Consolas"/>
          <w:color w:val="404040"/>
        </w:rPr>
        <w:t xml:space="preserve">    boundaries    = boundaries(isStrong);</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Classify lane marker type</w:t>
      </w:r>
    </w:p>
    <w:p w:rsidR="00A90337" w:rsidRDefault="00A90337" w:rsidP="00A90337">
      <w:pPr>
        <w:pStyle w:val="HTML"/>
        <w:rPr>
          <w:rFonts w:ascii="Consolas" w:hAnsi="Consolas"/>
          <w:color w:val="404040"/>
        </w:rPr>
      </w:pPr>
      <w:r>
        <w:rPr>
          <w:rFonts w:ascii="Consolas" w:hAnsi="Consolas"/>
          <w:color w:val="404040"/>
        </w:rPr>
        <w:t xml:space="preserve">    boundaries = </w:t>
      </w:r>
      <w:proofErr w:type="gramStart"/>
      <w:r>
        <w:rPr>
          <w:rFonts w:ascii="Consolas" w:hAnsi="Consolas"/>
          <w:color w:val="404040"/>
        </w:rPr>
        <w:t>classifyLaneTypes(</w:t>
      </w:r>
      <w:proofErr w:type="gramEnd"/>
      <w:r>
        <w:rPr>
          <w:rFonts w:ascii="Consolas" w:hAnsi="Consolas"/>
          <w:color w:val="404040"/>
        </w:rPr>
        <w:t xml:space="preserve">boundaries, boundaryPoints);        </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ego lanes</w:t>
      </w:r>
    </w:p>
    <w:p w:rsidR="00A90337" w:rsidRDefault="00A90337" w:rsidP="00A90337">
      <w:pPr>
        <w:pStyle w:val="HTML"/>
        <w:rPr>
          <w:rFonts w:ascii="Consolas" w:hAnsi="Consolas"/>
          <w:color w:val="404040"/>
        </w:rPr>
      </w:pPr>
      <w:r>
        <w:rPr>
          <w:rFonts w:ascii="Consolas" w:hAnsi="Consolas"/>
          <w:color w:val="404040"/>
        </w:rPr>
        <w:t xml:space="preserve">    xOffset    = </w:t>
      </w:r>
      <w:proofErr w:type="gramStart"/>
      <w:r>
        <w:rPr>
          <w:rFonts w:ascii="Consolas" w:hAnsi="Consolas"/>
          <w:color w:val="404040"/>
        </w:rPr>
        <w:t xml:space="preserve">0;   </w:t>
      </w:r>
      <w:proofErr w:type="gramEnd"/>
      <w:r>
        <w:rPr>
          <w:rFonts w:ascii="Consolas" w:hAnsi="Consolas"/>
          <w:color w:val="228B22"/>
        </w:rPr>
        <w:t>%  0 meters from the sensor</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distanceToBoundaries  =</w:t>
      </w:r>
      <w:proofErr w:type="gramEnd"/>
      <w:r>
        <w:rPr>
          <w:rFonts w:ascii="Consolas" w:hAnsi="Consolas"/>
          <w:color w:val="404040"/>
        </w:rPr>
        <w:t xml:space="preserve"> boundaries.computeBoundaryModel(xOffset);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Find candidate ego boundaries</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leftEgoBoundaryIndex  =</w:t>
      </w:r>
      <w:proofErr w:type="gramEnd"/>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rightEgoBoundaryIndex = [];</w:t>
      </w:r>
    </w:p>
    <w:p w:rsidR="00A90337" w:rsidRDefault="00A90337" w:rsidP="00A90337">
      <w:pPr>
        <w:pStyle w:val="HTML"/>
        <w:rPr>
          <w:rFonts w:ascii="Consolas" w:hAnsi="Consolas"/>
          <w:color w:val="404040"/>
        </w:rPr>
      </w:pPr>
      <w:r>
        <w:rPr>
          <w:rFonts w:ascii="Consolas" w:hAnsi="Consolas"/>
          <w:color w:val="404040"/>
        </w:rPr>
        <w:t xml:space="preserve">    minLDistance = min(distanceToBoundaries(distanceToBoundaries&gt;0));</w:t>
      </w:r>
    </w:p>
    <w:p w:rsidR="00A90337" w:rsidRDefault="00A90337" w:rsidP="00A90337">
      <w:pPr>
        <w:pStyle w:val="HTML"/>
        <w:rPr>
          <w:rFonts w:ascii="Consolas" w:hAnsi="Consolas"/>
          <w:color w:val="404040"/>
        </w:rPr>
      </w:pPr>
      <w:r>
        <w:rPr>
          <w:rFonts w:ascii="Consolas" w:hAnsi="Consolas"/>
          <w:color w:val="404040"/>
        </w:rPr>
        <w:t xml:space="preserve">    minRDistance = max(distanceToBoundaries(distanceToBoundaries&lt;=0));</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~isempty(minLDistance)</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leftEgoBoundaryIndex  =</w:t>
      </w:r>
      <w:proofErr w:type="gramEnd"/>
      <w:r>
        <w:rPr>
          <w:rFonts w:ascii="Consolas" w:hAnsi="Consolas"/>
          <w:color w:val="404040"/>
        </w:rPr>
        <w:t xml:space="preserve"> distanceToBoundaries == minLDistance;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~isempty(minRDistance)</w:t>
      </w:r>
    </w:p>
    <w:p w:rsidR="00A90337" w:rsidRDefault="00A90337" w:rsidP="00A90337">
      <w:pPr>
        <w:pStyle w:val="HTML"/>
        <w:rPr>
          <w:rFonts w:ascii="Consolas" w:hAnsi="Consolas"/>
          <w:color w:val="404040"/>
        </w:rPr>
      </w:pPr>
      <w:r>
        <w:rPr>
          <w:rFonts w:ascii="Consolas" w:hAnsi="Consolas"/>
          <w:color w:val="404040"/>
        </w:rPr>
        <w:t xml:space="preserve">        rightEgoBoundaryIndex = distanceToBoundaries == minRDistance;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 xml:space="preserve">    leftEgoBoundary       = boundaries(leftEgoBoundaryIndex);</w:t>
      </w:r>
    </w:p>
    <w:p w:rsidR="00A90337" w:rsidRDefault="00A90337" w:rsidP="00A90337">
      <w:pPr>
        <w:pStyle w:val="HTML"/>
        <w:rPr>
          <w:rFonts w:ascii="Consolas" w:hAnsi="Consolas"/>
          <w:color w:val="404040"/>
        </w:rPr>
      </w:pPr>
      <w:r>
        <w:rPr>
          <w:rFonts w:ascii="Consolas" w:hAnsi="Consolas"/>
          <w:color w:val="404040"/>
        </w:rPr>
        <w:t xml:space="preserve">    rightEgoBoundary      = boundaries(rightEgoBoundaryIndex);</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Detect vehicles</w:t>
      </w:r>
    </w:p>
    <w:p w:rsidR="00A90337" w:rsidRDefault="00A90337" w:rsidP="00A90337">
      <w:pPr>
        <w:pStyle w:val="HTML"/>
        <w:rPr>
          <w:rFonts w:ascii="Consolas" w:hAnsi="Consolas"/>
          <w:color w:val="404040"/>
        </w:rPr>
      </w:pPr>
      <w:r>
        <w:rPr>
          <w:rFonts w:ascii="Consolas" w:hAnsi="Consolas"/>
          <w:color w:val="404040"/>
        </w:rPr>
        <w:t xml:space="preserve">    [bboxes, scores] = </w:t>
      </w:r>
      <w:proofErr w:type="gramStart"/>
      <w:r>
        <w:rPr>
          <w:rFonts w:ascii="Consolas" w:hAnsi="Consolas"/>
          <w:color w:val="404040"/>
        </w:rPr>
        <w:t>detect(</w:t>
      </w:r>
      <w:proofErr w:type="gramEnd"/>
      <w:r>
        <w:rPr>
          <w:rFonts w:ascii="Consolas" w:hAnsi="Consolas"/>
          <w:color w:val="404040"/>
        </w:rPr>
        <w:t>monoDetector, frame);</w:t>
      </w:r>
    </w:p>
    <w:p w:rsidR="00A90337" w:rsidRDefault="00A90337" w:rsidP="00A90337">
      <w:pPr>
        <w:pStyle w:val="HTML"/>
        <w:rPr>
          <w:rFonts w:ascii="Consolas" w:hAnsi="Consolas"/>
          <w:color w:val="404040"/>
        </w:rPr>
      </w:pPr>
      <w:r>
        <w:rPr>
          <w:rFonts w:ascii="Consolas" w:hAnsi="Consolas"/>
          <w:color w:val="404040"/>
        </w:rPr>
        <w:t xml:space="preserve">    locations = </w:t>
      </w:r>
      <w:proofErr w:type="gramStart"/>
      <w:r>
        <w:rPr>
          <w:rFonts w:ascii="Consolas" w:hAnsi="Consolas"/>
          <w:color w:val="404040"/>
        </w:rPr>
        <w:t>computeVehicleLocations(</w:t>
      </w:r>
      <w:proofErr w:type="gramEnd"/>
      <w:r>
        <w:rPr>
          <w:rFonts w:ascii="Consolas" w:hAnsi="Consolas"/>
          <w:color w:val="404040"/>
        </w:rPr>
        <w:t>bboxes, sensor);</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Visualize sensor outputs and intermediate results. Pack the core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sensor outputs into a struct.</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sensorOut.leftEgoBoundary  =</w:t>
      </w:r>
      <w:proofErr w:type="gramEnd"/>
      <w:r>
        <w:rPr>
          <w:rFonts w:ascii="Consolas" w:hAnsi="Consolas"/>
          <w:color w:val="404040"/>
        </w:rPr>
        <w:t xml:space="preserve"> leftEgoBoundary;</w:t>
      </w:r>
    </w:p>
    <w:p w:rsidR="00A90337" w:rsidRDefault="00A90337" w:rsidP="00A90337">
      <w:pPr>
        <w:pStyle w:val="HTML"/>
        <w:rPr>
          <w:rFonts w:ascii="Consolas" w:hAnsi="Consolas"/>
          <w:color w:val="404040"/>
        </w:rPr>
      </w:pPr>
      <w:r>
        <w:rPr>
          <w:rFonts w:ascii="Consolas" w:hAnsi="Consolas"/>
          <w:color w:val="404040"/>
        </w:rPr>
        <w:t xml:space="preserve">    sensorOut.rightEgoBoundary = rightEgoBoundary;</w:t>
      </w:r>
    </w:p>
    <w:p w:rsidR="00A90337" w:rsidRDefault="00A90337" w:rsidP="00A90337">
      <w:pPr>
        <w:pStyle w:val="HTML"/>
        <w:rPr>
          <w:rFonts w:ascii="Consolas" w:hAnsi="Consolas"/>
          <w:color w:val="404040"/>
        </w:rPr>
      </w:pPr>
      <w:r>
        <w:rPr>
          <w:rFonts w:ascii="Consolas" w:hAnsi="Consolas"/>
          <w:color w:val="404040"/>
        </w:rPr>
        <w:t xml:space="preserve">    sensorOut.vehicleLocations = locations;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sensorOut.xVehiclePoints   = </w:t>
      </w:r>
      <w:proofErr w:type="gramStart"/>
      <w:r>
        <w:rPr>
          <w:rFonts w:ascii="Consolas" w:hAnsi="Consolas"/>
          <w:color w:val="404040"/>
        </w:rPr>
        <w:t>bottomOffset:distAheadOfSensor</w:t>
      </w:r>
      <w:proofErr w:type="gramEnd"/>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sensorOut.vehicleBoxes     = bboxes;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Pack additional visualization data, including intermediate results</w:t>
      </w:r>
    </w:p>
    <w:p w:rsidR="00A90337" w:rsidRDefault="00A90337" w:rsidP="00A90337">
      <w:pPr>
        <w:pStyle w:val="HTML"/>
        <w:rPr>
          <w:rFonts w:ascii="Consolas" w:hAnsi="Consolas"/>
          <w:color w:val="404040"/>
        </w:rPr>
      </w:pPr>
      <w:r>
        <w:rPr>
          <w:rFonts w:ascii="Consolas" w:hAnsi="Consolas"/>
          <w:color w:val="404040"/>
        </w:rPr>
        <w:t xml:space="preserve">    intOut.birdsEyeImage   = birdsEyeImage;    </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intOut.birdsEyeConfig  =</w:t>
      </w:r>
      <w:proofErr w:type="gramEnd"/>
      <w:r>
        <w:rPr>
          <w:rFonts w:ascii="Consolas" w:hAnsi="Consolas"/>
          <w:color w:val="404040"/>
        </w:rPr>
        <w:t xml:space="preserve"> birdsEyeConfig;</w:t>
      </w:r>
    </w:p>
    <w:p w:rsidR="00A90337" w:rsidRDefault="00A90337" w:rsidP="00A90337">
      <w:pPr>
        <w:pStyle w:val="HTML"/>
        <w:rPr>
          <w:rFonts w:ascii="Consolas" w:hAnsi="Consolas"/>
          <w:color w:val="404040"/>
        </w:rPr>
      </w:pPr>
      <w:r>
        <w:rPr>
          <w:rFonts w:ascii="Consolas" w:hAnsi="Consolas"/>
          <w:color w:val="404040"/>
        </w:rPr>
        <w:t xml:space="preserve">    intOut.vehicleScores   = scores;</w:t>
      </w:r>
    </w:p>
    <w:p w:rsidR="00A90337" w:rsidRDefault="00A90337" w:rsidP="00A90337">
      <w:pPr>
        <w:pStyle w:val="HTML"/>
        <w:rPr>
          <w:rFonts w:ascii="Consolas" w:hAnsi="Consolas"/>
          <w:color w:val="404040"/>
        </w:rPr>
      </w:pPr>
      <w:r>
        <w:rPr>
          <w:rFonts w:ascii="Consolas" w:hAnsi="Consolas"/>
          <w:color w:val="404040"/>
        </w:rPr>
        <w:t xml:space="preserve">    intOut.vehicleROI      = vehicleROI;</w:t>
      </w:r>
    </w:p>
    <w:p w:rsidR="00A90337" w:rsidRDefault="00A90337" w:rsidP="00A90337">
      <w:pPr>
        <w:pStyle w:val="HTML"/>
        <w:rPr>
          <w:rFonts w:ascii="Consolas" w:hAnsi="Consolas"/>
          <w:color w:val="404040"/>
        </w:rPr>
      </w:pPr>
      <w:r>
        <w:rPr>
          <w:rFonts w:ascii="Consolas" w:hAnsi="Consolas"/>
          <w:color w:val="404040"/>
        </w:rPr>
        <w:t xml:space="preserve">    intOut.birdsEyeBW      = birdsEyeViewBW;</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closePlayers = ~hasFrame(videoReader);</w:t>
      </w:r>
    </w:p>
    <w:p w:rsidR="00A90337" w:rsidRDefault="00A90337" w:rsidP="00A90337">
      <w:pPr>
        <w:pStyle w:val="HTML"/>
        <w:rPr>
          <w:rFonts w:ascii="Consolas" w:hAnsi="Consolas"/>
          <w:color w:val="404040"/>
        </w:rPr>
      </w:pPr>
      <w:r>
        <w:rPr>
          <w:rFonts w:ascii="Consolas" w:hAnsi="Consolas"/>
          <w:color w:val="404040"/>
        </w:rPr>
        <w:t xml:space="preserve">    isPlayerOpen = </w:t>
      </w:r>
      <w:proofErr w:type="gramStart"/>
      <w:r>
        <w:rPr>
          <w:rFonts w:ascii="Consolas" w:hAnsi="Consolas"/>
          <w:color w:val="404040"/>
        </w:rPr>
        <w:t>visualizeSensorResults(</w:t>
      </w:r>
      <w:proofErr w:type="gramEnd"/>
      <w:r>
        <w:rPr>
          <w:rFonts w:ascii="Consolas" w:hAnsi="Consolas"/>
          <w:color w:val="404040"/>
        </w:rPr>
        <w:t xml:space="preserve">frame, sensor, sensorOut,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intOut, closePlayers);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timeStamp = 7.5333; </w:t>
      </w:r>
      <w:r>
        <w:rPr>
          <w:rFonts w:ascii="Consolas" w:hAnsi="Consolas"/>
          <w:color w:val="228B22"/>
        </w:rPr>
        <w:t>% take snapshot for publishing at timeStamp seconds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w:t>
      </w:r>
      <w:proofErr w:type="gramStart"/>
      <w:r>
        <w:rPr>
          <w:rFonts w:ascii="Consolas" w:hAnsi="Consolas"/>
          <w:color w:val="404040"/>
        </w:rPr>
        <w:t>abs(</w:t>
      </w:r>
      <w:proofErr w:type="gramEnd"/>
      <w:r>
        <w:rPr>
          <w:rFonts w:ascii="Consolas" w:hAnsi="Consolas"/>
          <w:color w:val="404040"/>
        </w:rPr>
        <w:t>videoReader.CurrentTime - timeStamp) &lt; 0.01</w:t>
      </w:r>
    </w:p>
    <w:p w:rsidR="00A90337" w:rsidRDefault="00A90337" w:rsidP="00A90337">
      <w:pPr>
        <w:pStyle w:val="HTML"/>
        <w:rPr>
          <w:rFonts w:ascii="Consolas" w:hAnsi="Consolas"/>
          <w:color w:val="404040"/>
        </w:rPr>
      </w:pPr>
      <w:r>
        <w:rPr>
          <w:rFonts w:ascii="Consolas" w:hAnsi="Consolas"/>
          <w:color w:val="404040"/>
        </w:rPr>
        <w:t xml:space="preserve">        snapshot = </w:t>
      </w:r>
      <w:proofErr w:type="gramStart"/>
      <w:r>
        <w:rPr>
          <w:rFonts w:ascii="Consolas" w:hAnsi="Consolas"/>
          <w:color w:val="404040"/>
        </w:rPr>
        <w:t>takeSnapshot(</w:t>
      </w:r>
      <w:proofErr w:type="gramEnd"/>
      <w:r>
        <w:rPr>
          <w:rFonts w:ascii="Consolas" w:hAnsi="Consolas"/>
          <w:color w:val="404040"/>
        </w:rPr>
        <w:t>frame, sensor, sensorOut);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显示视频帧。快照在</w:t>
      </w:r>
      <w:r>
        <w:rPr>
          <w:rStyle w:val="HTML1"/>
          <w:rFonts w:ascii="Consolas" w:hAnsi="Consolas"/>
          <w:color w:val="404040"/>
        </w:rPr>
        <w:t>timeStamp</w:t>
      </w:r>
      <w:r>
        <w:rPr>
          <w:rFonts w:ascii="Arial" w:hAnsi="Arial" w:cs="Arial"/>
          <w:color w:val="404040"/>
          <w:sz w:val="20"/>
          <w:szCs w:val="20"/>
        </w:rPr>
        <w:t>秒时执行。</w:t>
      </w: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~isempty(snapshot)</w:t>
      </w:r>
    </w:p>
    <w:p w:rsidR="00A90337" w:rsidRDefault="00A90337" w:rsidP="00A90337">
      <w:pPr>
        <w:pStyle w:val="HTML"/>
        <w:rPr>
          <w:rFonts w:ascii="Consolas" w:hAnsi="Consolas"/>
          <w:color w:val="404040"/>
        </w:rPr>
      </w:pPr>
      <w:r>
        <w:rPr>
          <w:rFonts w:ascii="Consolas" w:hAnsi="Consolas"/>
          <w:color w:val="404040"/>
        </w:rPr>
        <w:t xml:space="preserve">    figure</w:t>
      </w:r>
    </w:p>
    <w:p w:rsidR="00A90337" w:rsidRDefault="00A90337" w:rsidP="00A90337">
      <w:pPr>
        <w:pStyle w:val="HTML"/>
        <w:rPr>
          <w:rFonts w:ascii="Consolas" w:hAnsi="Consolas"/>
          <w:color w:val="404040"/>
        </w:rPr>
      </w:pPr>
      <w:r>
        <w:rPr>
          <w:rFonts w:ascii="Consolas" w:hAnsi="Consolas"/>
          <w:color w:val="404040"/>
        </w:rPr>
        <w:t xml:space="preserve">    imshow(snapshot)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22620" cy="4067887"/>
            <wp:effectExtent l="0" t="0" r="0" b="8890"/>
            <wp:docPr id="49" name="图片 49" descr="https://www.mathworks.com/help/examples/driving/win64/VisualPerceptionUsingMonoCamera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mathworks.com/help/examples/driving/win64/VisualPerceptionUsingMonoCameraExample_0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3812" cy="4068734"/>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在不同的视频上尝试传感器设计</w:t>
      </w:r>
    </w:p>
    <w:p w:rsidR="00A90337" w:rsidRDefault="00BD0362" w:rsidP="00A90337">
      <w:pPr>
        <w:pStyle w:val="a4"/>
        <w:shd w:val="clear" w:color="auto" w:fill="FFFFFF"/>
        <w:spacing w:before="0" w:beforeAutospacing="0" w:after="150" w:afterAutospacing="0"/>
        <w:rPr>
          <w:rFonts w:ascii="Arial" w:hAnsi="Arial" w:cs="Arial"/>
          <w:color w:val="404040"/>
          <w:sz w:val="20"/>
          <w:szCs w:val="20"/>
        </w:rPr>
      </w:pPr>
      <w:hyperlink r:id="rId190" w:tgtFrame="_blank" w:history="1">
        <w:r w:rsidR="00A90337">
          <w:rPr>
            <w:rStyle w:val="HTML1"/>
            <w:rFonts w:ascii="Consolas" w:hAnsi="Consolas"/>
            <w:color w:val="004B87"/>
          </w:rPr>
          <w:t>helperMonoSensor</w:t>
        </w:r>
        <w:r w:rsidR="00A90337">
          <w:rPr>
            <w:rStyle w:val="a3"/>
            <w:rFonts w:ascii="Arial" w:hAnsi="Arial" w:cs="Arial"/>
            <w:color w:val="004B87"/>
            <w:sz w:val="20"/>
            <w:szCs w:val="20"/>
          </w:rPr>
          <w:t> </w:t>
        </w:r>
      </w:hyperlink>
      <w:r w:rsidR="00A90337">
        <w:rPr>
          <w:rFonts w:ascii="Arial" w:hAnsi="Arial" w:cs="Arial"/>
          <w:color w:val="404040"/>
          <w:sz w:val="20"/>
          <w:szCs w:val="20"/>
        </w:rPr>
        <w:t>类组装设置和所有必要的步骤来模拟单眼相机传感器到一个完整的软件包</w:t>
      </w:r>
      <w:r w:rsidR="00A90337">
        <w:rPr>
          <w:rFonts w:ascii="Arial" w:hAnsi="Arial" w:cs="Arial"/>
          <w:color w:val="404040"/>
          <w:sz w:val="20"/>
          <w:szCs w:val="20"/>
        </w:rPr>
        <w:t xml:space="preserve">, </w:t>
      </w:r>
      <w:r w:rsidR="00A90337">
        <w:rPr>
          <w:rFonts w:ascii="Arial" w:hAnsi="Arial" w:cs="Arial"/>
          <w:color w:val="404040"/>
          <w:sz w:val="20"/>
          <w:szCs w:val="20"/>
        </w:rPr>
        <w:t>可以应用到任何视频。由于传感器设计使用的大多数参数都是</w:t>
      </w:r>
      <w:proofErr w:type="gramStart"/>
      <w:r w:rsidR="00A90337">
        <w:rPr>
          <w:rFonts w:ascii="Arial" w:hAnsi="Arial" w:cs="Arial"/>
          <w:color w:val="404040"/>
          <w:sz w:val="20"/>
          <w:szCs w:val="20"/>
        </w:rPr>
        <w:t>基于世界</w:t>
      </w:r>
      <w:proofErr w:type="gramEnd"/>
      <w:r w:rsidR="00A90337">
        <w:rPr>
          <w:rFonts w:ascii="Arial" w:hAnsi="Arial" w:cs="Arial"/>
          <w:color w:val="404040"/>
          <w:sz w:val="20"/>
          <w:szCs w:val="20"/>
        </w:rPr>
        <w:t>单位的</w:t>
      </w:r>
      <w:r w:rsidR="00A90337">
        <w:rPr>
          <w:rFonts w:ascii="Arial" w:hAnsi="Arial" w:cs="Arial"/>
          <w:color w:val="404040"/>
          <w:sz w:val="20"/>
          <w:szCs w:val="20"/>
        </w:rPr>
        <w:t xml:space="preserve">, </w:t>
      </w:r>
      <w:r w:rsidR="00A90337">
        <w:rPr>
          <w:rFonts w:ascii="Arial" w:hAnsi="Arial" w:cs="Arial"/>
          <w:color w:val="404040"/>
          <w:sz w:val="20"/>
          <w:szCs w:val="20"/>
        </w:rPr>
        <w:t>因此设计对相机参数</w:t>
      </w:r>
      <w:r w:rsidR="00A90337">
        <w:rPr>
          <w:rFonts w:ascii="Arial" w:hAnsi="Arial" w:cs="Arial"/>
          <w:color w:val="404040"/>
          <w:sz w:val="20"/>
          <w:szCs w:val="20"/>
        </w:rPr>
        <w:t xml:space="preserve"> (</w:t>
      </w:r>
      <w:r w:rsidR="00A90337">
        <w:rPr>
          <w:rFonts w:ascii="Arial" w:hAnsi="Arial" w:cs="Arial"/>
          <w:color w:val="404040"/>
          <w:sz w:val="20"/>
          <w:szCs w:val="20"/>
        </w:rPr>
        <w:t>包括图像大小</w:t>
      </w:r>
      <w:r w:rsidR="00A90337">
        <w:rPr>
          <w:rFonts w:ascii="Arial" w:hAnsi="Arial" w:cs="Arial"/>
          <w:color w:val="404040"/>
          <w:sz w:val="20"/>
          <w:szCs w:val="20"/>
        </w:rPr>
        <w:t xml:space="preserve">) </w:t>
      </w:r>
      <w:r w:rsidR="00A90337">
        <w:rPr>
          <w:rFonts w:ascii="Arial" w:hAnsi="Arial" w:cs="Arial"/>
          <w:color w:val="404040"/>
          <w:sz w:val="20"/>
          <w:szCs w:val="20"/>
        </w:rPr>
        <w:t>的变化很有鲁棒性。请注意</w:t>
      </w:r>
      <w:r w:rsidR="00A90337">
        <w:rPr>
          <w:rFonts w:ascii="Arial" w:hAnsi="Arial" w:cs="Arial"/>
          <w:color w:val="404040"/>
          <w:sz w:val="20"/>
          <w:szCs w:val="20"/>
        </w:rPr>
        <w:t>, </w:t>
      </w:r>
      <w:r w:rsidR="00A90337">
        <w:rPr>
          <w:rStyle w:val="HTML1"/>
          <w:rFonts w:ascii="Consolas" w:hAnsi="Consolas"/>
          <w:color w:val="404040"/>
        </w:rPr>
        <w:t>helperMonoSensor</w:t>
      </w:r>
      <w:r w:rsidR="00A90337">
        <w:rPr>
          <w:rFonts w:ascii="Arial" w:hAnsi="Arial" w:cs="Arial"/>
          <w:color w:val="404040"/>
          <w:sz w:val="20"/>
          <w:szCs w:val="20"/>
        </w:rPr>
        <w:t>类中的代码与上一节中的循环不同</w:t>
      </w:r>
      <w:r w:rsidR="00A90337">
        <w:rPr>
          <w:rFonts w:ascii="Arial" w:hAnsi="Arial" w:cs="Arial"/>
          <w:color w:val="404040"/>
          <w:sz w:val="20"/>
          <w:szCs w:val="20"/>
        </w:rPr>
        <w:t xml:space="preserve">, </w:t>
      </w:r>
      <w:r w:rsidR="00A90337">
        <w:rPr>
          <w:rFonts w:ascii="Arial" w:hAnsi="Arial" w:cs="Arial"/>
          <w:color w:val="404040"/>
          <w:sz w:val="20"/>
          <w:szCs w:val="20"/>
        </w:rPr>
        <w:t>用于阐释基本概念。</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除了提供新视频外</w:t>
      </w:r>
      <w:r>
        <w:rPr>
          <w:rFonts w:ascii="Arial" w:hAnsi="Arial" w:cs="Arial"/>
          <w:color w:val="404040"/>
          <w:sz w:val="20"/>
          <w:szCs w:val="20"/>
        </w:rPr>
        <w:t xml:space="preserve">, </w:t>
      </w:r>
      <w:r>
        <w:rPr>
          <w:rFonts w:ascii="Arial" w:hAnsi="Arial" w:cs="Arial"/>
          <w:color w:val="404040"/>
          <w:sz w:val="20"/>
          <w:szCs w:val="20"/>
        </w:rPr>
        <w:t>您还必须提供与该视频相对应的摄像机配置。此处显示了该过程。在您自己的视频中试用它。</w:t>
      </w:r>
    </w:p>
    <w:p w:rsidR="00A90337" w:rsidRDefault="00A90337" w:rsidP="00A90337">
      <w:pPr>
        <w:pStyle w:val="HTML"/>
        <w:rPr>
          <w:rFonts w:ascii="Consolas" w:hAnsi="Consolas"/>
          <w:color w:val="404040"/>
        </w:rPr>
      </w:pPr>
      <w:r>
        <w:rPr>
          <w:rFonts w:ascii="Consolas" w:hAnsi="Consolas"/>
          <w:color w:val="228B22"/>
        </w:rPr>
        <w:t>% Sensor configuration</w:t>
      </w:r>
    </w:p>
    <w:p w:rsidR="00A90337" w:rsidRDefault="00A90337" w:rsidP="00A90337">
      <w:pPr>
        <w:pStyle w:val="HTML"/>
        <w:rPr>
          <w:rFonts w:ascii="Consolas" w:hAnsi="Consolas"/>
          <w:color w:val="404040"/>
        </w:rPr>
      </w:pPr>
      <w:r>
        <w:rPr>
          <w:rFonts w:ascii="Consolas" w:hAnsi="Consolas"/>
          <w:color w:val="404040"/>
        </w:rPr>
        <w:t>focalLength    = [309.4362, 344.2161];</w:t>
      </w:r>
    </w:p>
    <w:p w:rsidR="00A90337" w:rsidRDefault="00A90337" w:rsidP="00A90337">
      <w:pPr>
        <w:pStyle w:val="HTML"/>
        <w:rPr>
          <w:rFonts w:ascii="Consolas" w:hAnsi="Consolas"/>
          <w:color w:val="404040"/>
        </w:rPr>
      </w:pPr>
      <w:r>
        <w:rPr>
          <w:rFonts w:ascii="Consolas" w:hAnsi="Consolas"/>
          <w:color w:val="404040"/>
        </w:rPr>
        <w:t>principalPoint = [318.9034, 257.5352];</w:t>
      </w:r>
    </w:p>
    <w:p w:rsidR="00A90337" w:rsidRDefault="00A90337" w:rsidP="00A90337">
      <w:pPr>
        <w:pStyle w:val="HTML"/>
        <w:rPr>
          <w:rFonts w:ascii="Consolas" w:hAnsi="Consolas"/>
          <w:color w:val="404040"/>
        </w:rPr>
      </w:pPr>
      <w:r>
        <w:rPr>
          <w:rFonts w:ascii="Consolas" w:hAnsi="Consolas"/>
          <w:color w:val="404040"/>
        </w:rPr>
        <w:t>imageSize      = [480, 640];</w:t>
      </w:r>
    </w:p>
    <w:p w:rsidR="00A90337" w:rsidRDefault="00A90337" w:rsidP="00A90337">
      <w:pPr>
        <w:pStyle w:val="HTML"/>
        <w:rPr>
          <w:rFonts w:ascii="Consolas" w:hAnsi="Consolas"/>
          <w:color w:val="404040"/>
        </w:rPr>
      </w:pPr>
      <w:r>
        <w:rPr>
          <w:rFonts w:ascii="Consolas" w:hAnsi="Consolas"/>
          <w:color w:val="404040"/>
        </w:rPr>
        <w:t xml:space="preserve">height         = 2.1798;    </w:t>
      </w:r>
      <w:r>
        <w:rPr>
          <w:rFonts w:ascii="Consolas" w:hAnsi="Consolas"/>
          <w:color w:val="228B22"/>
        </w:rPr>
        <w:t>% mounting height in meters from the ground</w:t>
      </w:r>
    </w:p>
    <w:p w:rsidR="00A90337" w:rsidRDefault="00A90337" w:rsidP="00A90337">
      <w:pPr>
        <w:pStyle w:val="HTML"/>
        <w:rPr>
          <w:rFonts w:ascii="Consolas" w:hAnsi="Consolas"/>
          <w:color w:val="404040"/>
        </w:rPr>
      </w:pPr>
      <w:r>
        <w:rPr>
          <w:rFonts w:ascii="Consolas" w:hAnsi="Consolas"/>
          <w:color w:val="404040"/>
        </w:rPr>
        <w:t xml:space="preserve">pitch          = </w:t>
      </w:r>
      <w:proofErr w:type="gramStart"/>
      <w:r>
        <w:rPr>
          <w:rFonts w:ascii="Consolas" w:hAnsi="Consolas"/>
          <w:color w:val="404040"/>
        </w:rPr>
        <w:t xml:space="preserve">14;   </w:t>
      </w:r>
      <w:proofErr w:type="gramEnd"/>
      <w:r>
        <w:rPr>
          <w:rFonts w:ascii="Consolas" w:hAnsi="Consolas"/>
          <w:color w:val="404040"/>
        </w:rPr>
        <w:t xml:space="preserve">     </w:t>
      </w:r>
      <w:r>
        <w:rPr>
          <w:rFonts w:ascii="Consolas" w:hAnsi="Consolas"/>
          <w:color w:val="228B22"/>
        </w:rPr>
        <w:t>% pitch of the camera in degrees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camIntrinsics = </w:t>
      </w:r>
      <w:proofErr w:type="gramStart"/>
      <w:r>
        <w:rPr>
          <w:rFonts w:ascii="Consolas" w:hAnsi="Consolas"/>
          <w:color w:val="404040"/>
        </w:rPr>
        <w:t>cameraIntrinsics(</w:t>
      </w:r>
      <w:proofErr w:type="gramEnd"/>
      <w:r>
        <w:rPr>
          <w:rFonts w:ascii="Consolas" w:hAnsi="Consolas"/>
          <w:color w:val="404040"/>
        </w:rPr>
        <w:t>focalLength, principalPoint, imageSize);</w:t>
      </w:r>
    </w:p>
    <w:p w:rsidR="00A90337" w:rsidRDefault="00A90337" w:rsidP="00A90337">
      <w:pPr>
        <w:pStyle w:val="HTML"/>
        <w:rPr>
          <w:rFonts w:ascii="Consolas" w:hAnsi="Consolas"/>
          <w:color w:val="404040"/>
        </w:rPr>
      </w:pPr>
      <w:r>
        <w:rPr>
          <w:rFonts w:ascii="Consolas" w:hAnsi="Consolas"/>
          <w:color w:val="404040"/>
        </w:rPr>
        <w:t xml:space="preserve">sensor        = </w:t>
      </w:r>
      <w:proofErr w:type="gramStart"/>
      <w:r>
        <w:rPr>
          <w:rFonts w:ascii="Consolas" w:hAnsi="Consolas"/>
          <w:color w:val="404040"/>
        </w:rPr>
        <w:t>monoCamera(</w:t>
      </w:r>
      <w:proofErr w:type="gramEnd"/>
      <w:r>
        <w:rPr>
          <w:rFonts w:ascii="Consolas" w:hAnsi="Consolas"/>
          <w:color w:val="404040"/>
        </w:rPr>
        <w:t xml:space="preserve">camIntrinsics, height, </w:t>
      </w:r>
      <w:r>
        <w:rPr>
          <w:rFonts w:ascii="Consolas" w:hAnsi="Consolas"/>
          <w:color w:val="A020F0"/>
        </w:rPr>
        <w:t>'Pitch'</w:t>
      </w:r>
      <w:r>
        <w:rPr>
          <w:rFonts w:ascii="Consolas" w:hAnsi="Consolas"/>
          <w:color w:val="404040"/>
        </w:rPr>
        <w:t>, pitch);</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videoReader = VideoReader(</w:t>
      </w:r>
      <w:r>
        <w:rPr>
          <w:rFonts w:ascii="Consolas" w:hAnsi="Consolas"/>
          <w:color w:val="A020F0"/>
        </w:rPr>
        <w:t>'caltech_washington1.avi'</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w:t>
      </w:r>
      <w:r>
        <w:rPr>
          <w:rStyle w:val="HTML1"/>
          <w:rFonts w:ascii="Consolas" w:hAnsi="Consolas"/>
          <w:color w:val="404040"/>
        </w:rPr>
        <w:t>helperMonoSensor</w:t>
      </w:r>
      <w:r>
        <w:rPr>
          <w:rFonts w:ascii="Arial" w:hAnsi="Arial" w:cs="Arial"/>
          <w:color w:val="404040"/>
          <w:sz w:val="20"/>
          <w:szCs w:val="20"/>
        </w:rPr>
        <w:t>对象并将其应用于视频。</w:t>
      </w:r>
    </w:p>
    <w:p w:rsidR="00A90337" w:rsidRDefault="00A90337" w:rsidP="00A90337">
      <w:pPr>
        <w:pStyle w:val="HTML"/>
        <w:rPr>
          <w:rFonts w:ascii="Consolas" w:hAnsi="Consolas"/>
          <w:color w:val="404040"/>
        </w:rPr>
      </w:pPr>
      <w:r>
        <w:rPr>
          <w:rFonts w:ascii="Consolas" w:hAnsi="Consolas"/>
          <w:color w:val="404040"/>
        </w:rPr>
        <w:lastRenderedPageBreak/>
        <w:t>monoSensor   = helperMonoSensor(sensor);</w:t>
      </w:r>
    </w:p>
    <w:p w:rsidR="00A90337" w:rsidRDefault="00A90337" w:rsidP="00A90337">
      <w:pPr>
        <w:pStyle w:val="HTML"/>
        <w:rPr>
          <w:rFonts w:ascii="Consolas" w:hAnsi="Consolas"/>
          <w:color w:val="404040"/>
        </w:rPr>
      </w:pPr>
      <w:r>
        <w:rPr>
          <w:rFonts w:ascii="Consolas" w:hAnsi="Consolas"/>
          <w:color w:val="404040"/>
        </w:rPr>
        <w:t>monoSensor.LaneXExtentThreshold = 0.5;</w:t>
      </w:r>
    </w:p>
    <w:p w:rsidR="00A90337" w:rsidRDefault="00A90337" w:rsidP="00A90337">
      <w:pPr>
        <w:pStyle w:val="HTML"/>
        <w:rPr>
          <w:rFonts w:ascii="Consolas" w:hAnsi="Consolas"/>
          <w:color w:val="404040"/>
        </w:rPr>
      </w:pPr>
      <w:r>
        <w:rPr>
          <w:rFonts w:ascii="Consolas" w:hAnsi="Consolas"/>
          <w:color w:val="228B22"/>
        </w:rPr>
        <w:t>% To remove false detections from shadows in this video, we only return</w:t>
      </w:r>
    </w:p>
    <w:p w:rsidR="00A90337" w:rsidRDefault="00A90337" w:rsidP="00A90337">
      <w:pPr>
        <w:pStyle w:val="HTML"/>
        <w:rPr>
          <w:rFonts w:ascii="Consolas" w:hAnsi="Consolas"/>
          <w:color w:val="404040"/>
        </w:rPr>
      </w:pPr>
      <w:r>
        <w:rPr>
          <w:rFonts w:ascii="Consolas" w:hAnsi="Consolas"/>
          <w:color w:val="228B22"/>
        </w:rPr>
        <w:t>% vehicle detections with higher scores.</w:t>
      </w:r>
    </w:p>
    <w:p w:rsidR="00A90337" w:rsidRDefault="00A90337" w:rsidP="00A90337">
      <w:pPr>
        <w:pStyle w:val="HTML"/>
        <w:rPr>
          <w:rFonts w:ascii="Consolas" w:hAnsi="Consolas"/>
          <w:color w:val="404040"/>
        </w:rPr>
      </w:pPr>
      <w:r>
        <w:rPr>
          <w:rFonts w:ascii="Consolas" w:hAnsi="Consolas"/>
          <w:color w:val="404040"/>
        </w:rPr>
        <w:t xml:space="preserve">monoSensor.VehicleDetectionThreshold = 20;    </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isPlayerOpen = true;</w:t>
      </w:r>
    </w:p>
    <w:p w:rsidR="00A90337" w:rsidRDefault="00A90337" w:rsidP="00A90337">
      <w:pPr>
        <w:pStyle w:val="HTML"/>
        <w:rPr>
          <w:rFonts w:ascii="Consolas" w:hAnsi="Consolas"/>
          <w:color w:val="404040"/>
        </w:rPr>
      </w:pPr>
      <w:r>
        <w:rPr>
          <w:rFonts w:ascii="Consolas" w:hAnsi="Consolas"/>
          <w:color w:val="404040"/>
        </w:rPr>
        <w:t>snapshot     = [];</w:t>
      </w:r>
    </w:p>
    <w:p w:rsidR="00A90337" w:rsidRDefault="00A90337" w:rsidP="00A90337">
      <w:pPr>
        <w:pStyle w:val="HTML"/>
        <w:rPr>
          <w:rFonts w:ascii="Consolas" w:hAnsi="Consolas"/>
          <w:color w:val="404040"/>
        </w:rPr>
      </w:pPr>
      <w:r>
        <w:rPr>
          <w:rFonts w:ascii="Consolas" w:hAnsi="Consolas"/>
          <w:color w:val="0000FF"/>
        </w:rPr>
        <w:t>while</w:t>
      </w:r>
      <w:r>
        <w:rPr>
          <w:rFonts w:ascii="Consolas" w:hAnsi="Consolas"/>
          <w:color w:val="404040"/>
        </w:rPr>
        <w:t xml:space="preserve"> hasFrame(videoReader) &amp;&amp; isPlayerOpen</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frame = readFrame(videoReader); </w:t>
      </w:r>
      <w:r>
        <w:rPr>
          <w:rFonts w:ascii="Consolas" w:hAnsi="Consolas"/>
          <w:color w:val="228B22"/>
        </w:rPr>
        <w:t>% get a frame</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sensorOut = </w:t>
      </w:r>
      <w:proofErr w:type="gramStart"/>
      <w:r>
        <w:rPr>
          <w:rFonts w:ascii="Consolas" w:hAnsi="Consolas"/>
          <w:color w:val="404040"/>
        </w:rPr>
        <w:t>processFrame(</w:t>
      </w:r>
      <w:proofErr w:type="gramEnd"/>
      <w:r>
        <w:rPr>
          <w:rFonts w:ascii="Consolas" w:hAnsi="Consolas"/>
          <w:color w:val="404040"/>
        </w:rPr>
        <w:t>monoSensor, frame);</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closePlayers = ~hasFrame(videoReader);</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isPlayerOpen = </w:t>
      </w:r>
      <w:proofErr w:type="gramStart"/>
      <w:r>
        <w:rPr>
          <w:rFonts w:ascii="Consolas" w:hAnsi="Consolas"/>
          <w:color w:val="404040"/>
        </w:rPr>
        <w:t>displaySensorOutputs(</w:t>
      </w:r>
      <w:proofErr w:type="gramEnd"/>
      <w:r>
        <w:rPr>
          <w:rFonts w:ascii="Consolas" w:hAnsi="Consolas"/>
          <w:color w:val="404040"/>
        </w:rPr>
        <w:t>monoSensor, frame, sensorOut, closePlayers);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timeStamp = 11.1333; </w:t>
      </w:r>
      <w:r>
        <w:rPr>
          <w:rFonts w:ascii="Consolas" w:hAnsi="Consolas"/>
          <w:color w:val="228B22"/>
        </w:rPr>
        <w:t>% take snapshot for publishing at timeStamp seconds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w:t>
      </w:r>
      <w:proofErr w:type="gramStart"/>
      <w:r>
        <w:rPr>
          <w:rFonts w:ascii="Consolas" w:hAnsi="Consolas"/>
          <w:color w:val="404040"/>
        </w:rPr>
        <w:t>abs(</w:t>
      </w:r>
      <w:proofErr w:type="gramEnd"/>
      <w:r>
        <w:rPr>
          <w:rFonts w:ascii="Consolas" w:hAnsi="Consolas"/>
          <w:color w:val="404040"/>
        </w:rPr>
        <w:t>videoReader.CurrentTime - timeStamp) &lt; 0.01</w:t>
      </w:r>
    </w:p>
    <w:p w:rsidR="00A90337" w:rsidRDefault="00A90337" w:rsidP="00A90337">
      <w:pPr>
        <w:pStyle w:val="HTML"/>
        <w:rPr>
          <w:rFonts w:ascii="Consolas" w:hAnsi="Consolas"/>
          <w:color w:val="404040"/>
        </w:rPr>
      </w:pPr>
      <w:r>
        <w:rPr>
          <w:rFonts w:ascii="Consolas" w:hAnsi="Consolas"/>
          <w:color w:val="404040"/>
        </w:rPr>
        <w:t xml:space="preserve">        snapshot = </w:t>
      </w:r>
      <w:proofErr w:type="gramStart"/>
      <w:r>
        <w:rPr>
          <w:rFonts w:ascii="Consolas" w:hAnsi="Consolas"/>
          <w:color w:val="404040"/>
        </w:rPr>
        <w:t>takeSnapshot(</w:t>
      </w:r>
      <w:proofErr w:type="gramEnd"/>
      <w:r>
        <w:rPr>
          <w:rFonts w:ascii="Consolas" w:hAnsi="Consolas"/>
          <w:color w:val="404040"/>
        </w:rPr>
        <w:t>frame, sensor, sensorOut);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显示视频帧。快照在</w:t>
      </w:r>
      <w:r>
        <w:rPr>
          <w:rStyle w:val="HTML1"/>
          <w:rFonts w:ascii="Consolas" w:hAnsi="Consolas"/>
          <w:color w:val="404040"/>
        </w:rPr>
        <w:t>timeStamp</w:t>
      </w:r>
      <w:r>
        <w:rPr>
          <w:rFonts w:ascii="Arial" w:hAnsi="Arial" w:cs="Arial"/>
          <w:color w:val="404040"/>
          <w:sz w:val="20"/>
          <w:szCs w:val="20"/>
        </w:rPr>
        <w:t>秒时执行。</w:t>
      </w: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~isempty(snapshot)</w:t>
      </w:r>
    </w:p>
    <w:p w:rsidR="00A90337" w:rsidRDefault="00A90337" w:rsidP="00A90337">
      <w:pPr>
        <w:pStyle w:val="HTML"/>
        <w:rPr>
          <w:rFonts w:ascii="Consolas" w:hAnsi="Consolas"/>
          <w:color w:val="404040"/>
        </w:rPr>
      </w:pPr>
      <w:r>
        <w:rPr>
          <w:rFonts w:ascii="Consolas" w:hAnsi="Consolas"/>
          <w:color w:val="404040"/>
        </w:rPr>
        <w:t xml:space="preserve">    figure</w:t>
      </w:r>
    </w:p>
    <w:p w:rsidR="00A90337" w:rsidRDefault="00A90337" w:rsidP="00A90337">
      <w:pPr>
        <w:pStyle w:val="HTML"/>
        <w:rPr>
          <w:rFonts w:ascii="Consolas" w:hAnsi="Consolas"/>
          <w:color w:val="404040"/>
        </w:rPr>
      </w:pPr>
      <w:r>
        <w:rPr>
          <w:rFonts w:ascii="Consolas" w:hAnsi="Consolas"/>
          <w:color w:val="404040"/>
        </w:rPr>
        <w:t xml:space="preserve">    imshow(snapshot)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855615" cy="4162425"/>
            <wp:effectExtent l="0" t="0" r="0" b="0"/>
            <wp:docPr id="48" name="图片 48" descr="https://www.mathworks.com/help/examples/driving/win64/VisualPerceptionUsingMonoCamera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mathworks.com/help/examples/driving/win64/VisualPerceptionUsingMonoCameraExample_0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61799" cy="4166821"/>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visualizeSensorResults</w:t>
      </w:r>
      <w:r>
        <w:rPr>
          <w:rFonts w:ascii="Arial" w:hAnsi="Arial" w:cs="Arial"/>
          <w:color w:val="404040"/>
          <w:sz w:val="20"/>
          <w:szCs w:val="20"/>
        </w:rPr>
        <w:t>显示单目摄像机传感器仿真的核心信息和中间结果。</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isPlayerOpen = </w:t>
      </w:r>
      <w:proofErr w:type="gramStart"/>
      <w:r>
        <w:rPr>
          <w:rFonts w:ascii="Consolas" w:hAnsi="Consolas"/>
          <w:color w:val="404040"/>
        </w:rPr>
        <w:t>visualizeSensorResults(</w:t>
      </w:r>
      <w:proofErr w:type="gramEnd"/>
      <w:r>
        <w:rPr>
          <w:rFonts w:ascii="Consolas" w:hAnsi="Consolas"/>
          <w:color w:val="404040"/>
        </w:rPr>
        <w:t>frame, sensor, sensorOut,</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intOut, closePlayers)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Unpack the main inputs</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leftEgoBoundary  =</w:t>
      </w:r>
      <w:proofErr w:type="gramEnd"/>
      <w:r>
        <w:rPr>
          <w:rFonts w:ascii="Consolas" w:hAnsi="Consolas"/>
          <w:color w:val="404040"/>
        </w:rPr>
        <w:t xml:space="preserve"> sensorOut.leftEgoBoundary;</w:t>
      </w:r>
    </w:p>
    <w:p w:rsidR="00A90337" w:rsidRDefault="00A90337" w:rsidP="00A90337">
      <w:pPr>
        <w:pStyle w:val="HTML"/>
        <w:rPr>
          <w:rFonts w:ascii="Consolas" w:hAnsi="Consolas"/>
          <w:color w:val="404040"/>
        </w:rPr>
      </w:pPr>
      <w:r>
        <w:rPr>
          <w:rFonts w:ascii="Consolas" w:hAnsi="Consolas"/>
          <w:color w:val="404040"/>
        </w:rPr>
        <w:t xml:space="preserve">    rightEgoBoundary = sensorOut.rightEgoBoundary;</w:t>
      </w:r>
    </w:p>
    <w:p w:rsidR="00A90337" w:rsidRDefault="00A90337" w:rsidP="00A90337">
      <w:pPr>
        <w:pStyle w:val="HTML"/>
        <w:rPr>
          <w:rFonts w:ascii="Consolas" w:hAnsi="Consolas"/>
          <w:color w:val="404040"/>
        </w:rPr>
      </w:pPr>
      <w:r>
        <w:rPr>
          <w:rFonts w:ascii="Consolas" w:hAnsi="Consolas"/>
          <w:color w:val="404040"/>
        </w:rPr>
        <w:t xml:space="preserve">    locations        = sensorOut.vehicleLocations;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xVehiclePoints   = sensorOut.xVehiclePoints;    </w:t>
      </w:r>
    </w:p>
    <w:p w:rsidR="00A90337" w:rsidRDefault="00A90337" w:rsidP="00A90337">
      <w:pPr>
        <w:pStyle w:val="HTML"/>
        <w:rPr>
          <w:rFonts w:ascii="Consolas" w:hAnsi="Consolas"/>
          <w:color w:val="404040"/>
        </w:rPr>
      </w:pPr>
      <w:r>
        <w:rPr>
          <w:rFonts w:ascii="Consolas" w:hAnsi="Consolas"/>
          <w:color w:val="404040"/>
        </w:rPr>
        <w:t xml:space="preserve">    bboxes           = sensorOut.vehicleBoxes;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Unpack additional intermediate data</w:t>
      </w:r>
    </w:p>
    <w:p w:rsidR="00A90337" w:rsidRDefault="00A90337" w:rsidP="00A90337">
      <w:pPr>
        <w:pStyle w:val="HTML"/>
        <w:rPr>
          <w:rFonts w:ascii="Consolas" w:hAnsi="Consolas"/>
          <w:color w:val="404040"/>
        </w:rPr>
      </w:pPr>
      <w:r>
        <w:rPr>
          <w:rFonts w:ascii="Consolas" w:hAnsi="Consolas"/>
          <w:color w:val="404040"/>
        </w:rPr>
        <w:t xml:space="preserve">    birdsEyeViewImage = intOut.birdsEyeImage;</w:t>
      </w:r>
    </w:p>
    <w:p w:rsidR="00A90337" w:rsidRDefault="00A90337" w:rsidP="00A90337">
      <w:pPr>
        <w:pStyle w:val="HTML"/>
        <w:rPr>
          <w:rFonts w:ascii="Consolas" w:hAnsi="Consolas"/>
          <w:color w:val="404040"/>
        </w:rPr>
      </w:pPr>
      <w:r>
        <w:rPr>
          <w:rFonts w:ascii="Consolas" w:hAnsi="Consolas"/>
          <w:color w:val="404040"/>
        </w:rPr>
        <w:t xml:space="preserve">    birdsEyeConfig          = intOut.birdsEyeConfig;</w:t>
      </w:r>
    </w:p>
    <w:p w:rsidR="00A90337" w:rsidRDefault="00A90337" w:rsidP="00A90337">
      <w:pPr>
        <w:pStyle w:val="HTML"/>
        <w:rPr>
          <w:rFonts w:ascii="Consolas" w:hAnsi="Consolas"/>
          <w:color w:val="404040"/>
        </w:rPr>
      </w:pPr>
      <w:r>
        <w:rPr>
          <w:rFonts w:ascii="Consolas" w:hAnsi="Consolas"/>
          <w:color w:val="404040"/>
        </w:rPr>
        <w:t xml:space="preserve">    vehicleROI        = intOut.vehicleROI;</w:t>
      </w:r>
    </w:p>
    <w:p w:rsidR="00A90337" w:rsidRDefault="00A90337" w:rsidP="00A90337">
      <w:pPr>
        <w:pStyle w:val="HTML"/>
        <w:rPr>
          <w:rFonts w:ascii="Consolas" w:hAnsi="Consolas"/>
          <w:color w:val="404040"/>
        </w:rPr>
      </w:pPr>
      <w:r>
        <w:rPr>
          <w:rFonts w:ascii="Consolas" w:hAnsi="Consolas"/>
          <w:color w:val="404040"/>
        </w:rPr>
        <w:t xml:space="preserve">    birdsEyeViewBW    = intOut.birdsEyeBW;</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Visualize left and right ego-lane boundaries in bird's-eye view</w:t>
      </w:r>
    </w:p>
    <w:p w:rsidR="00A90337" w:rsidRDefault="00A90337" w:rsidP="00A90337">
      <w:pPr>
        <w:pStyle w:val="HTML"/>
        <w:rPr>
          <w:rFonts w:ascii="Consolas" w:hAnsi="Consolas"/>
          <w:color w:val="404040"/>
        </w:rPr>
      </w:pPr>
      <w:r>
        <w:rPr>
          <w:rFonts w:ascii="Consolas" w:hAnsi="Consolas"/>
          <w:color w:val="404040"/>
        </w:rPr>
        <w:t xml:space="preserve">    birdsEyeWithOverlays = </w:t>
      </w:r>
      <w:proofErr w:type="gramStart"/>
      <w:r>
        <w:rPr>
          <w:rFonts w:ascii="Consolas" w:hAnsi="Consolas"/>
          <w:color w:val="404040"/>
        </w:rPr>
        <w:t>insertLaneBoundary(</w:t>
      </w:r>
      <w:proofErr w:type="gramEnd"/>
      <w:r>
        <w:rPr>
          <w:rFonts w:ascii="Consolas" w:hAnsi="Consolas"/>
          <w:color w:val="404040"/>
        </w:rPr>
        <w:t xml:space="preserve">birdsEyeViewImage, leftEgoBoundary , birdsEyeConfig,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birdsEyeWithOverlays = </w:t>
      </w:r>
      <w:proofErr w:type="gramStart"/>
      <w:r>
        <w:rPr>
          <w:rFonts w:ascii="Consolas" w:hAnsi="Consolas"/>
          <w:color w:val="404040"/>
        </w:rPr>
        <w:t>insertLaneBoundary(</w:t>
      </w:r>
      <w:proofErr w:type="gramEnd"/>
      <w:r>
        <w:rPr>
          <w:rFonts w:ascii="Consolas" w:hAnsi="Consolas"/>
          <w:color w:val="404040"/>
        </w:rPr>
        <w:t xml:space="preserve">birdsEyeWithOverlays, rightEgoBoundary, birdsEyeConfig,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Visualize ego-lane boundaries in camera view</w:t>
      </w:r>
    </w:p>
    <w:p w:rsidR="00A90337" w:rsidRDefault="00A90337" w:rsidP="00A90337">
      <w:pPr>
        <w:pStyle w:val="HTML"/>
        <w:rPr>
          <w:rFonts w:ascii="Consolas" w:hAnsi="Consolas"/>
          <w:color w:val="404040"/>
        </w:rPr>
      </w:pPr>
      <w:r>
        <w:rPr>
          <w:rFonts w:ascii="Consolas" w:hAnsi="Consolas"/>
          <w:color w:val="404040"/>
        </w:rPr>
        <w:t xml:space="preserve">    frameWithOverlays = </w:t>
      </w:r>
      <w:proofErr w:type="gramStart"/>
      <w:r>
        <w:rPr>
          <w:rFonts w:ascii="Consolas" w:hAnsi="Consolas"/>
          <w:color w:val="404040"/>
        </w:rPr>
        <w:t>insertLaneBoundary(</w:t>
      </w:r>
      <w:proofErr w:type="gramEnd"/>
      <w:r>
        <w:rPr>
          <w:rFonts w:ascii="Consolas" w:hAnsi="Consolas"/>
          <w:color w:val="404040"/>
        </w:rPr>
        <w:t xml:space="preserve">frame, leftEgoBoundary, sensor,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frameWithOverlays = </w:t>
      </w:r>
      <w:proofErr w:type="gramStart"/>
      <w:r>
        <w:rPr>
          <w:rFonts w:ascii="Consolas" w:hAnsi="Consolas"/>
          <w:color w:val="404040"/>
        </w:rPr>
        <w:t>insertLaneBoundary(</w:t>
      </w:r>
      <w:proofErr w:type="gramEnd"/>
      <w:r>
        <w:rPr>
          <w:rFonts w:ascii="Consolas" w:hAnsi="Consolas"/>
          <w:color w:val="404040"/>
        </w:rPr>
        <w:t xml:space="preserve">frameWithOverlays, rightEgoBoundary, sensor,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frameWithOverlays = </w:t>
      </w:r>
      <w:proofErr w:type="gramStart"/>
      <w:r>
        <w:rPr>
          <w:rFonts w:ascii="Consolas" w:hAnsi="Consolas"/>
          <w:color w:val="404040"/>
        </w:rPr>
        <w:t>insertVehicleDetections(</w:t>
      </w:r>
      <w:proofErr w:type="gramEnd"/>
      <w:r>
        <w:rPr>
          <w:rFonts w:ascii="Consolas" w:hAnsi="Consolas"/>
          <w:color w:val="404040"/>
        </w:rPr>
        <w:t>frameWithOverlays, locations, bboxes);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imageROI = </w:t>
      </w:r>
      <w:proofErr w:type="gramStart"/>
      <w:r>
        <w:rPr>
          <w:rFonts w:ascii="Consolas" w:hAnsi="Consolas"/>
          <w:color w:val="404040"/>
        </w:rPr>
        <w:t>vehicleToImageROI(</w:t>
      </w:r>
      <w:proofErr w:type="gramEnd"/>
      <w:r>
        <w:rPr>
          <w:rFonts w:ascii="Consolas" w:hAnsi="Consolas"/>
          <w:color w:val="404040"/>
        </w:rPr>
        <w:t>birdsEyeConfig, vehicleROI);</w:t>
      </w:r>
    </w:p>
    <w:p w:rsidR="00A90337" w:rsidRDefault="00A90337" w:rsidP="00A90337">
      <w:pPr>
        <w:pStyle w:val="HTML"/>
        <w:rPr>
          <w:rFonts w:ascii="Consolas" w:hAnsi="Consolas"/>
          <w:color w:val="404040"/>
        </w:rPr>
      </w:pPr>
      <w:r>
        <w:rPr>
          <w:rFonts w:ascii="Consolas" w:hAnsi="Consolas"/>
          <w:color w:val="404040"/>
        </w:rPr>
        <w:t xml:space="preserve">    ROI = [</w:t>
      </w:r>
      <w:proofErr w:type="gramStart"/>
      <w:r>
        <w:rPr>
          <w:rFonts w:ascii="Consolas" w:hAnsi="Consolas"/>
          <w:color w:val="404040"/>
        </w:rPr>
        <w:t>imageROI(</w:t>
      </w:r>
      <w:proofErr w:type="gramEnd"/>
      <w:r>
        <w:rPr>
          <w:rFonts w:ascii="Consolas" w:hAnsi="Consolas"/>
          <w:color w:val="404040"/>
        </w:rPr>
        <w:t>1) imageROI(3) imageROI(2)-imageROI(1) imageROI(4)-imageROI(3)];</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Highlight candidate lane points that include outliers</w:t>
      </w:r>
    </w:p>
    <w:p w:rsidR="00A90337" w:rsidRDefault="00A90337" w:rsidP="00A90337">
      <w:pPr>
        <w:pStyle w:val="HTML"/>
        <w:rPr>
          <w:rFonts w:ascii="Consolas" w:hAnsi="Consolas"/>
          <w:color w:val="404040"/>
        </w:rPr>
      </w:pPr>
      <w:r>
        <w:rPr>
          <w:rFonts w:ascii="Consolas" w:hAnsi="Consolas"/>
          <w:color w:val="404040"/>
        </w:rPr>
        <w:t xml:space="preserve">    birdsEyeViewImage = </w:t>
      </w:r>
      <w:proofErr w:type="gramStart"/>
      <w:r>
        <w:rPr>
          <w:rFonts w:ascii="Consolas" w:hAnsi="Consolas"/>
          <w:color w:val="404040"/>
        </w:rPr>
        <w:t>insertShape(</w:t>
      </w:r>
      <w:proofErr w:type="gramEnd"/>
      <w:r>
        <w:rPr>
          <w:rFonts w:ascii="Consolas" w:hAnsi="Consolas"/>
          <w:color w:val="404040"/>
        </w:rPr>
        <w:t xml:space="preserve">birdsEyeViewImage, </w:t>
      </w:r>
      <w:r>
        <w:rPr>
          <w:rFonts w:ascii="Consolas" w:hAnsi="Consolas"/>
          <w:color w:val="A020F0"/>
        </w:rPr>
        <w:t>'rectangle'</w:t>
      </w:r>
      <w:r>
        <w:rPr>
          <w:rFonts w:ascii="Consolas" w:hAnsi="Consolas"/>
          <w:color w:val="404040"/>
        </w:rPr>
        <w:t xml:space="preserve">, ROI); </w:t>
      </w:r>
      <w:r>
        <w:rPr>
          <w:rFonts w:ascii="Consolas" w:hAnsi="Consolas"/>
          <w:color w:val="228B22"/>
        </w:rPr>
        <w:t>% show detection ROI</w:t>
      </w:r>
    </w:p>
    <w:p w:rsidR="00A90337" w:rsidRDefault="00A90337" w:rsidP="00A90337">
      <w:pPr>
        <w:pStyle w:val="HTML"/>
        <w:rPr>
          <w:rFonts w:ascii="Consolas" w:hAnsi="Consolas"/>
          <w:color w:val="404040"/>
        </w:rPr>
      </w:pPr>
      <w:r>
        <w:rPr>
          <w:rFonts w:ascii="Consolas" w:hAnsi="Consolas"/>
          <w:color w:val="404040"/>
        </w:rPr>
        <w:t xml:space="preserve">    birdsEyeViewImage = </w:t>
      </w:r>
      <w:proofErr w:type="gramStart"/>
      <w:r>
        <w:rPr>
          <w:rFonts w:ascii="Consolas" w:hAnsi="Consolas"/>
          <w:color w:val="404040"/>
        </w:rPr>
        <w:t>imoverlay(</w:t>
      </w:r>
      <w:proofErr w:type="gramEnd"/>
      <w:r>
        <w:rPr>
          <w:rFonts w:ascii="Consolas" w:hAnsi="Consolas"/>
          <w:color w:val="404040"/>
        </w:rPr>
        <w:t xml:space="preserve">birdsEyeViewImage, birdsEyeViewBW, </w:t>
      </w:r>
      <w:r>
        <w:rPr>
          <w:rFonts w:ascii="Consolas" w:hAnsi="Consolas"/>
          <w:color w:val="A020F0"/>
        </w:rPr>
        <w:t>'blue'</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Display the results</w:t>
      </w:r>
    </w:p>
    <w:p w:rsidR="00A90337" w:rsidRDefault="00A90337" w:rsidP="00A90337">
      <w:pPr>
        <w:pStyle w:val="HTML"/>
        <w:rPr>
          <w:rFonts w:ascii="Consolas" w:hAnsi="Consolas"/>
          <w:color w:val="404040"/>
        </w:rPr>
      </w:pPr>
      <w:r>
        <w:rPr>
          <w:rFonts w:ascii="Consolas" w:hAnsi="Consolas"/>
          <w:color w:val="404040"/>
        </w:rPr>
        <w:t xml:space="preserve">    frames = {frameWithOverlays, birdsEyeViewImage, birdsEyeWithOverlays};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persistent</w:t>
      </w:r>
      <w:r>
        <w:rPr>
          <w:rFonts w:ascii="Consolas" w:hAnsi="Consolas"/>
          <w:color w:val="404040"/>
        </w:rPr>
        <w:t xml:space="preserve"> players;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isempty(players)</w:t>
      </w:r>
    </w:p>
    <w:p w:rsidR="00A90337" w:rsidRDefault="00A90337" w:rsidP="00A90337">
      <w:pPr>
        <w:pStyle w:val="HTML"/>
        <w:rPr>
          <w:rFonts w:ascii="Consolas" w:hAnsi="Consolas"/>
          <w:color w:val="404040"/>
        </w:rPr>
      </w:pPr>
      <w:r>
        <w:rPr>
          <w:rFonts w:ascii="Consolas" w:hAnsi="Consolas"/>
          <w:color w:val="404040"/>
        </w:rPr>
        <w:t xml:space="preserve">        frameNames = {</w:t>
      </w:r>
      <w:r>
        <w:rPr>
          <w:rFonts w:ascii="Consolas" w:hAnsi="Consolas"/>
          <w:color w:val="A020F0"/>
        </w:rPr>
        <w:t>'Lane marker and vehicle detections'</w:t>
      </w:r>
      <w:r>
        <w:rPr>
          <w:rFonts w:ascii="Consolas" w:hAnsi="Consolas"/>
          <w:color w:val="404040"/>
        </w:rPr>
        <w:t xml:space="preserve">, </w:t>
      </w:r>
      <w:r>
        <w:rPr>
          <w:rFonts w:ascii="Consolas" w:hAnsi="Consolas"/>
          <w:color w:val="A020F0"/>
        </w:rPr>
        <w:t>'Raw segmentation'</w:t>
      </w:r>
      <w:r>
        <w:rPr>
          <w:rFonts w:ascii="Consolas" w:hAnsi="Consolas"/>
          <w:color w:val="404040"/>
        </w:rPr>
        <w:t xml:space="preserve">, </w:t>
      </w:r>
      <w:r>
        <w:rPr>
          <w:rFonts w:ascii="Consolas" w:hAnsi="Consolas"/>
          <w:color w:val="A020F0"/>
        </w:rPr>
        <w:t>'Lane marker detections'</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players = </w:t>
      </w:r>
      <w:proofErr w:type="gramStart"/>
      <w:r>
        <w:rPr>
          <w:rFonts w:ascii="Consolas" w:hAnsi="Consolas"/>
          <w:color w:val="404040"/>
        </w:rPr>
        <w:t>helperVideoPlayerSet(</w:t>
      </w:r>
      <w:proofErr w:type="gramEnd"/>
      <w:r>
        <w:rPr>
          <w:rFonts w:ascii="Consolas" w:hAnsi="Consolas"/>
          <w:color w:val="404040"/>
        </w:rPr>
        <w:t>frames, frameNames);</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update(</w:t>
      </w:r>
      <w:proofErr w:type="gramEnd"/>
      <w:r>
        <w:rPr>
          <w:rFonts w:ascii="Consolas" w:hAnsi="Consolas"/>
          <w:color w:val="404040"/>
        </w:rPr>
        <w:t>players, frames);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Terminate the loop when the first player is closed</w:t>
      </w:r>
    </w:p>
    <w:p w:rsidR="00A90337" w:rsidRDefault="00A90337" w:rsidP="00A90337">
      <w:pPr>
        <w:pStyle w:val="HTML"/>
        <w:rPr>
          <w:rFonts w:ascii="Consolas" w:hAnsi="Consolas"/>
          <w:color w:val="404040"/>
        </w:rPr>
      </w:pPr>
      <w:r>
        <w:rPr>
          <w:rFonts w:ascii="Consolas" w:hAnsi="Consolas"/>
          <w:color w:val="404040"/>
        </w:rPr>
        <w:t xml:space="preserve">    isPlayerOpen = </w:t>
      </w:r>
      <w:proofErr w:type="gramStart"/>
      <w:r>
        <w:rPr>
          <w:rFonts w:ascii="Consolas" w:hAnsi="Consolas"/>
          <w:color w:val="404040"/>
        </w:rPr>
        <w:t>isOpen(</w:t>
      </w:r>
      <w:proofErr w:type="gramEnd"/>
      <w:r>
        <w:rPr>
          <w:rFonts w:ascii="Consolas" w:hAnsi="Consolas"/>
          <w:color w:val="404040"/>
        </w:rPr>
        <w:t>players, 1);</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(~isPlayerOpen || closePlayers) </w:t>
      </w:r>
      <w:r>
        <w:rPr>
          <w:rFonts w:ascii="Consolas" w:hAnsi="Consolas"/>
          <w:color w:val="228B22"/>
        </w:rPr>
        <w:t>% close down the other players</w:t>
      </w:r>
    </w:p>
    <w:p w:rsidR="00A90337" w:rsidRDefault="00A90337" w:rsidP="00A90337">
      <w:pPr>
        <w:pStyle w:val="HTML"/>
        <w:rPr>
          <w:rFonts w:ascii="Consolas" w:hAnsi="Consolas"/>
          <w:color w:val="404040"/>
        </w:rPr>
      </w:pPr>
      <w:r>
        <w:rPr>
          <w:rFonts w:ascii="Consolas" w:hAnsi="Consolas"/>
          <w:color w:val="404040"/>
        </w:rPr>
        <w:lastRenderedPageBreak/>
        <w:t xml:space="preserve">        clear </w:t>
      </w:r>
      <w:r>
        <w:rPr>
          <w:rFonts w:ascii="Consolas" w:hAnsi="Consolas"/>
          <w:color w:val="A020F0"/>
        </w:rPr>
        <w:t>players</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computeVehicleLocations</w:t>
      </w:r>
      <w:r>
        <w:rPr>
          <w:rFonts w:ascii="Arial" w:hAnsi="Arial" w:cs="Arial"/>
          <w:color w:val="404040"/>
          <w:sz w:val="20"/>
          <w:szCs w:val="20"/>
        </w:rPr>
        <w:t>根据图像坐标中检测算法返回的边界</w:t>
      </w:r>
      <w:proofErr w:type="gramStart"/>
      <w:r>
        <w:rPr>
          <w:rFonts w:ascii="Arial" w:hAnsi="Arial" w:cs="Arial"/>
          <w:color w:val="404040"/>
          <w:sz w:val="20"/>
          <w:szCs w:val="20"/>
        </w:rPr>
        <w:t>框计算</w:t>
      </w:r>
      <w:proofErr w:type="gramEnd"/>
      <w:r>
        <w:rPr>
          <w:rFonts w:ascii="Arial" w:hAnsi="Arial" w:cs="Arial"/>
          <w:color w:val="404040"/>
          <w:sz w:val="20"/>
          <w:szCs w:val="20"/>
        </w:rPr>
        <w:t>车辆在车辆坐标中的位置。它返回在车辆坐标中的边界框底部的中心位置。由于使用单目相机传感器和简单的单应矩阵</w:t>
      </w:r>
      <w:r>
        <w:rPr>
          <w:rFonts w:ascii="Arial" w:hAnsi="Arial" w:cs="Arial"/>
          <w:color w:val="404040"/>
          <w:sz w:val="20"/>
          <w:szCs w:val="20"/>
        </w:rPr>
        <w:t xml:space="preserve">, </w:t>
      </w:r>
      <w:r>
        <w:rPr>
          <w:rFonts w:ascii="Arial" w:hAnsi="Arial" w:cs="Arial"/>
          <w:color w:val="404040"/>
          <w:sz w:val="20"/>
          <w:szCs w:val="20"/>
        </w:rPr>
        <w:t>因此仅可计算道路表面的距离。在</w:t>
      </w:r>
      <w:r>
        <w:rPr>
          <w:rFonts w:ascii="Arial" w:hAnsi="Arial" w:cs="Arial"/>
          <w:color w:val="404040"/>
          <w:sz w:val="20"/>
          <w:szCs w:val="20"/>
        </w:rPr>
        <w:t>3</w:t>
      </w:r>
      <w:r>
        <w:rPr>
          <w:rFonts w:ascii="Arial" w:hAnsi="Arial" w:cs="Arial"/>
          <w:color w:val="404040"/>
          <w:sz w:val="20"/>
          <w:szCs w:val="20"/>
        </w:rPr>
        <w:t>维空间中任意位置的计算需要使用立体声相机或能够进行三角测量的另一个传感器。</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locations = </w:t>
      </w:r>
      <w:proofErr w:type="gramStart"/>
      <w:r>
        <w:rPr>
          <w:rFonts w:ascii="Consolas" w:hAnsi="Consolas"/>
          <w:color w:val="404040"/>
        </w:rPr>
        <w:t>computeVehicleLocations(</w:t>
      </w:r>
      <w:proofErr w:type="gramEnd"/>
      <w:r>
        <w:rPr>
          <w:rFonts w:ascii="Consolas" w:hAnsi="Consolas"/>
          <w:color w:val="404040"/>
        </w:rPr>
        <w:t>bboxes, sensor)</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locations = zeros(size(bboxes,1),2);</w:t>
      </w: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i = </w:t>
      </w:r>
      <w:proofErr w:type="gramStart"/>
      <w:r>
        <w:rPr>
          <w:rFonts w:ascii="Consolas" w:hAnsi="Consolas"/>
          <w:color w:val="404040"/>
        </w:rPr>
        <w:t>1:size</w:t>
      </w:r>
      <w:proofErr w:type="gramEnd"/>
      <w:r>
        <w:rPr>
          <w:rFonts w:ascii="Consolas" w:hAnsi="Consolas"/>
          <w:color w:val="404040"/>
        </w:rPr>
        <w:t>(bboxes, 1)</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bbox  =</w:t>
      </w:r>
      <w:proofErr w:type="gramEnd"/>
      <w:r>
        <w:rPr>
          <w:rFonts w:ascii="Consolas" w:hAnsi="Consolas"/>
          <w:color w:val="404040"/>
        </w:rPr>
        <w:t xml:space="preserve"> bboxes(i, :);</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Get [</w:t>
      </w:r>
      <w:proofErr w:type="gramStart"/>
      <w:r>
        <w:rPr>
          <w:rFonts w:ascii="Consolas" w:hAnsi="Consolas"/>
          <w:color w:val="228B22"/>
        </w:rPr>
        <w:t>x,y</w:t>
      </w:r>
      <w:proofErr w:type="gramEnd"/>
      <w:r>
        <w:rPr>
          <w:rFonts w:ascii="Consolas" w:hAnsi="Consolas"/>
          <w:color w:val="228B22"/>
        </w:rPr>
        <w:t>] location of the center of the lower portion of the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detection bounding box in meters. bbox is [x, y, width, height] in</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image coordinates, where [</w:t>
      </w:r>
      <w:proofErr w:type="gramStart"/>
      <w:r>
        <w:rPr>
          <w:rFonts w:ascii="Consolas" w:hAnsi="Consolas"/>
          <w:color w:val="228B22"/>
        </w:rPr>
        <w:t>x,y</w:t>
      </w:r>
      <w:proofErr w:type="gramEnd"/>
      <w:r>
        <w:rPr>
          <w:rFonts w:ascii="Consolas" w:hAnsi="Consolas"/>
          <w:color w:val="228B22"/>
        </w:rPr>
        <w:t>] represents upper-left corner.</w:t>
      </w:r>
    </w:p>
    <w:p w:rsidR="00A90337" w:rsidRDefault="00A90337" w:rsidP="00A90337">
      <w:pPr>
        <w:pStyle w:val="HTML"/>
        <w:rPr>
          <w:rFonts w:ascii="Consolas" w:hAnsi="Consolas"/>
          <w:color w:val="404040"/>
        </w:rPr>
      </w:pPr>
      <w:r>
        <w:rPr>
          <w:rFonts w:ascii="Consolas" w:hAnsi="Consolas"/>
          <w:color w:val="404040"/>
        </w:rPr>
        <w:t xml:space="preserve">    yBottom = </w:t>
      </w:r>
      <w:proofErr w:type="gramStart"/>
      <w:r>
        <w:rPr>
          <w:rFonts w:ascii="Consolas" w:hAnsi="Consolas"/>
          <w:color w:val="404040"/>
        </w:rPr>
        <w:t>bbox(</w:t>
      </w:r>
      <w:proofErr w:type="gramEnd"/>
      <w:r>
        <w:rPr>
          <w:rFonts w:ascii="Consolas" w:hAnsi="Consolas"/>
          <w:color w:val="404040"/>
        </w:rPr>
        <w:t>2) + bbox(4) - 1;</w:t>
      </w:r>
    </w:p>
    <w:p w:rsidR="00A90337" w:rsidRDefault="00A90337" w:rsidP="00A90337">
      <w:pPr>
        <w:pStyle w:val="HTML"/>
        <w:rPr>
          <w:rFonts w:ascii="Consolas" w:hAnsi="Consolas"/>
          <w:color w:val="404040"/>
        </w:rPr>
      </w:pPr>
      <w:r>
        <w:rPr>
          <w:rFonts w:ascii="Consolas" w:hAnsi="Consolas"/>
          <w:color w:val="404040"/>
        </w:rPr>
        <w:t xml:space="preserve">    xCenter = </w:t>
      </w:r>
      <w:proofErr w:type="gramStart"/>
      <w:r>
        <w:rPr>
          <w:rFonts w:ascii="Consolas" w:hAnsi="Consolas"/>
          <w:color w:val="404040"/>
        </w:rPr>
        <w:t>bbox(</w:t>
      </w:r>
      <w:proofErr w:type="gramEnd"/>
      <w:r>
        <w:rPr>
          <w:rFonts w:ascii="Consolas" w:hAnsi="Consolas"/>
          <w:color w:val="404040"/>
        </w:rPr>
        <w:t xml:space="preserve">1) + (bbox(3)-1)/2; </w:t>
      </w:r>
      <w:r>
        <w:rPr>
          <w:rFonts w:ascii="Consolas" w:hAnsi="Consolas"/>
          <w:color w:val="228B22"/>
        </w:rPr>
        <w:t>% approximate center</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locations(</w:t>
      </w:r>
      <w:proofErr w:type="gramEnd"/>
      <w:r>
        <w:rPr>
          <w:rFonts w:ascii="Consolas" w:hAnsi="Consolas"/>
          <w:color w:val="404040"/>
        </w:rPr>
        <w:t>i,:) = imageToVehicle(sensor, [xCenter, yBottom]);</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insertVehicleDetections</w:t>
      </w:r>
      <w:r>
        <w:rPr>
          <w:rFonts w:ascii="Arial" w:hAnsi="Arial" w:cs="Arial"/>
          <w:color w:val="404040"/>
          <w:sz w:val="20"/>
          <w:szCs w:val="20"/>
        </w:rPr>
        <w:t>插入边界框并显示与返回的车辆检测对应的</w:t>
      </w:r>
      <w:r>
        <w:rPr>
          <w:rFonts w:ascii="Arial" w:hAnsi="Arial" w:cs="Arial"/>
          <w:color w:val="404040"/>
          <w:sz w:val="20"/>
          <w:szCs w:val="20"/>
        </w:rPr>
        <w:t xml:space="preserve"> [x,y] </w:t>
      </w:r>
      <w:r>
        <w:rPr>
          <w:rFonts w:ascii="Arial" w:hAnsi="Arial" w:cs="Arial"/>
          <w:color w:val="404040"/>
          <w:sz w:val="20"/>
          <w:szCs w:val="20"/>
        </w:rPr>
        <w:t>位置。</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imgOut = </w:t>
      </w:r>
      <w:proofErr w:type="gramStart"/>
      <w:r>
        <w:rPr>
          <w:rFonts w:ascii="Consolas" w:hAnsi="Consolas"/>
          <w:color w:val="404040"/>
        </w:rPr>
        <w:t>insertVehicleDetections(</w:t>
      </w:r>
      <w:proofErr w:type="gramEnd"/>
      <w:r>
        <w:rPr>
          <w:rFonts w:ascii="Consolas" w:hAnsi="Consolas"/>
          <w:color w:val="404040"/>
        </w:rPr>
        <w:t>imgIn, locations, bboxes)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imgOut = imgIn;</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i = </w:t>
      </w:r>
      <w:proofErr w:type="gramStart"/>
      <w:r>
        <w:rPr>
          <w:rFonts w:ascii="Consolas" w:hAnsi="Consolas"/>
          <w:color w:val="404040"/>
        </w:rPr>
        <w:t>1:size</w:t>
      </w:r>
      <w:proofErr w:type="gramEnd"/>
      <w:r>
        <w:rPr>
          <w:rFonts w:ascii="Consolas" w:hAnsi="Consolas"/>
          <w:color w:val="404040"/>
        </w:rPr>
        <w:t>(locations, 1)</w:t>
      </w:r>
    </w:p>
    <w:p w:rsidR="00A90337" w:rsidRDefault="00A90337" w:rsidP="00A90337">
      <w:pPr>
        <w:pStyle w:val="HTML"/>
        <w:rPr>
          <w:rFonts w:ascii="Consolas" w:hAnsi="Consolas"/>
          <w:color w:val="404040"/>
        </w:rPr>
      </w:pPr>
      <w:r>
        <w:rPr>
          <w:rFonts w:ascii="Consolas" w:hAnsi="Consolas"/>
          <w:color w:val="404040"/>
        </w:rPr>
        <w:t xml:space="preserve">    location = </w:t>
      </w:r>
      <w:proofErr w:type="gramStart"/>
      <w:r>
        <w:rPr>
          <w:rFonts w:ascii="Consolas" w:hAnsi="Consolas"/>
          <w:color w:val="404040"/>
        </w:rPr>
        <w:t>locations(</w:t>
      </w:r>
      <w:proofErr w:type="gramEnd"/>
      <w:r>
        <w:rPr>
          <w:rFonts w:ascii="Consolas" w:hAnsi="Consolas"/>
          <w:color w:val="404040"/>
        </w:rPr>
        <w:t>i, :);</w:t>
      </w:r>
    </w:p>
    <w:p w:rsidR="00A90337" w:rsidRDefault="00A90337" w:rsidP="00A90337">
      <w:pPr>
        <w:pStyle w:val="HTML"/>
        <w:rPr>
          <w:rFonts w:ascii="Consolas" w:hAnsi="Consolas"/>
          <w:color w:val="404040"/>
        </w:rPr>
      </w:pPr>
      <w:r>
        <w:rPr>
          <w:rFonts w:ascii="Consolas" w:hAnsi="Consolas"/>
          <w:color w:val="404040"/>
        </w:rPr>
        <w:t xml:space="preserve">    bbox     = </w:t>
      </w:r>
      <w:proofErr w:type="gramStart"/>
      <w:r>
        <w:rPr>
          <w:rFonts w:ascii="Consolas" w:hAnsi="Consolas"/>
          <w:color w:val="404040"/>
        </w:rPr>
        <w:t>bboxes(</w:t>
      </w:r>
      <w:proofErr w:type="gramEnd"/>
      <w:r>
        <w:rPr>
          <w:rFonts w:ascii="Consolas" w:hAnsi="Consolas"/>
          <w:color w:val="404040"/>
        </w:rPr>
        <w:t>i, :);</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label = </w:t>
      </w:r>
      <w:proofErr w:type="gramStart"/>
      <w:r>
        <w:rPr>
          <w:rFonts w:ascii="Consolas" w:hAnsi="Consolas"/>
          <w:color w:val="404040"/>
        </w:rPr>
        <w:t>sprintf(</w:t>
      </w:r>
      <w:proofErr w:type="gramEnd"/>
      <w:r>
        <w:rPr>
          <w:rFonts w:ascii="Consolas" w:hAnsi="Consolas"/>
          <w:color w:val="A020F0"/>
        </w:rPr>
        <w:t>'X=%0.2f, Y=%0.2f'</w:t>
      </w:r>
      <w:r>
        <w:rPr>
          <w:rFonts w:ascii="Consolas" w:hAnsi="Consolas"/>
          <w:color w:val="404040"/>
        </w:rPr>
        <w:t>, location(1), location(2));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imgOut = </w:t>
      </w:r>
      <w:proofErr w:type="gramStart"/>
      <w:r>
        <w:rPr>
          <w:rFonts w:ascii="Consolas" w:hAnsi="Consolas"/>
          <w:color w:val="404040"/>
        </w:rPr>
        <w:t>insertObjectAnnotation(</w:t>
      </w:r>
      <w:proofErr w:type="gramEnd"/>
      <w:r>
        <w:rPr>
          <w:rFonts w:ascii="Consolas" w:hAnsi="Consolas"/>
          <w:color w:val="404040"/>
        </w:rPr>
        <w:t xml:space="preserve">imgOut, </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'rectangle'</w:t>
      </w:r>
      <w:r>
        <w:rPr>
          <w:rFonts w:ascii="Consolas" w:hAnsi="Consolas"/>
          <w:color w:val="404040"/>
        </w:rPr>
        <w:t xml:space="preserve">, bbox, label, </w:t>
      </w:r>
      <w:r>
        <w:rPr>
          <w:rFonts w:ascii="Consolas" w:hAnsi="Consolas"/>
          <w:color w:val="A020F0"/>
        </w:rPr>
        <w:t>'Color'</w:t>
      </w:r>
      <w:r>
        <w:rPr>
          <w:rFonts w:ascii="Consolas" w:hAnsi="Consolas"/>
          <w:color w:val="404040"/>
        </w:rPr>
        <w:t>,</w:t>
      </w:r>
      <w:r>
        <w:rPr>
          <w:rFonts w:ascii="Consolas" w:hAnsi="Consolas"/>
          <w:color w:val="A020F0"/>
        </w:rPr>
        <w:t>'g'</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vehicleToImageROI</w:t>
      </w:r>
      <w:r>
        <w:rPr>
          <w:rFonts w:ascii="Arial" w:hAnsi="Arial" w:cs="Arial"/>
          <w:color w:val="404040"/>
          <w:sz w:val="20"/>
          <w:szCs w:val="20"/>
        </w:rPr>
        <w:t>将车辆坐标中的</w:t>
      </w:r>
      <w:r>
        <w:rPr>
          <w:rFonts w:ascii="Arial" w:hAnsi="Arial" w:cs="Arial"/>
          <w:color w:val="404040"/>
          <w:sz w:val="20"/>
          <w:szCs w:val="20"/>
        </w:rPr>
        <w:t xml:space="preserve"> ROI </w:t>
      </w:r>
      <w:r>
        <w:rPr>
          <w:rFonts w:ascii="Arial" w:hAnsi="Arial" w:cs="Arial"/>
          <w:color w:val="404040"/>
          <w:sz w:val="20"/>
          <w:szCs w:val="20"/>
        </w:rPr>
        <w:t>转换为鸟瞰图图像中的图像坐标。</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imageROI = </w:t>
      </w:r>
      <w:proofErr w:type="gramStart"/>
      <w:r>
        <w:rPr>
          <w:rFonts w:ascii="Consolas" w:hAnsi="Consolas"/>
          <w:color w:val="404040"/>
        </w:rPr>
        <w:t>vehicleToImageROI(</w:t>
      </w:r>
      <w:proofErr w:type="gramEnd"/>
      <w:r>
        <w:rPr>
          <w:rFonts w:ascii="Consolas" w:hAnsi="Consolas"/>
          <w:color w:val="404040"/>
        </w:rPr>
        <w:t>birdsEyeConfig, vehicleROI)</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vehicleROI = double(vehicleROI);</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loc2 = </w:t>
      </w:r>
      <w:proofErr w:type="gramStart"/>
      <w:r>
        <w:rPr>
          <w:rFonts w:ascii="Consolas" w:hAnsi="Consolas"/>
          <w:color w:val="404040"/>
        </w:rPr>
        <w:t>abs(</w:t>
      </w:r>
      <w:proofErr w:type="gramEnd"/>
      <w:r>
        <w:rPr>
          <w:rFonts w:ascii="Consolas" w:hAnsi="Consolas"/>
          <w:color w:val="404040"/>
        </w:rPr>
        <w:t>vehicleToImage(birdsEyeConfig, [vehicleROI(2) vehicleROI(4)]));</w:t>
      </w:r>
    </w:p>
    <w:p w:rsidR="00A90337" w:rsidRDefault="00A90337" w:rsidP="00A90337">
      <w:pPr>
        <w:pStyle w:val="HTML"/>
        <w:rPr>
          <w:rFonts w:ascii="Consolas" w:hAnsi="Consolas"/>
          <w:color w:val="404040"/>
        </w:rPr>
      </w:pPr>
      <w:r>
        <w:rPr>
          <w:rFonts w:ascii="Consolas" w:hAnsi="Consolas"/>
          <w:color w:val="404040"/>
        </w:rPr>
        <w:t xml:space="preserve">loc1 = </w:t>
      </w:r>
      <w:proofErr w:type="gramStart"/>
      <w:r>
        <w:rPr>
          <w:rFonts w:ascii="Consolas" w:hAnsi="Consolas"/>
          <w:color w:val="404040"/>
        </w:rPr>
        <w:t>abs(</w:t>
      </w:r>
      <w:proofErr w:type="gramEnd"/>
      <w:r>
        <w:rPr>
          <w:rFonts w:ascii="Consolas" w:hAnsi="Consolas"/>
          <w:color w:val="404040"/>
        </w:rPr>
        <w:t>vehicleToImage(birdsEyeConfig, [vehicleROI(1) vehicleROI(4)]));</w:t>
      </w:r>
    </w:p>
    <w:p w:rsidR="00A90337" w:rsidRDefault="00A90337" w:rsidP="00A90337">
      <w:pPr>
        <w:pStyle w:val="HTML"/>
        <w:rPr>
          <w:rFonts w:ascii="Consolas" w:hAnsi="Consolas"/>
          <w:color w:val="404040"/>
        </w:rPr>
      </w:pPr>
      <w:r>
        <w:rPr>
          <w:rFonts w:ascii="Consolas" w:hAnsi="Consolas"/>
          <w:color w:val="404040"/>
        </w:rPr>
        <w:t xml:space="preserve">loc4 =     </w:t>
      </w:r>
      <w:proofErr w:type="gramStart"/>
      <w:r>
        <w:rPr>
          <w:rFonts w:ascii="Consolas" w:hAnsi="Consolas"/>
          <w:color w:val="404040"/>
        </w:rPr>
        <w:t>vehicleToImage(</w:t>
      </w:r>
      <w:proofErr w:type="gramEnd"/>
      <w:r>
        <w:rPr>
          <w:rFonts w:ascii="Consolas" w:hAnsi="Consolas"/>
          <w:color w:val="404040"/>
        </w:rPr>
        <w:t>birdsEyeConfig, [vehicleROI(1) vehicleROI(4)]);</w:t>
      </w:r>
    </w:p>
    <w:p w:rsidR="00A90337" w:rsidRDefault="00A90337" w:rsidP="00A90337">
      <w:pPr>
        <w:pStyle w:val="HTML"/>
        <w:rPr>
          <w:rFonts w:ascii="Consolas" w:hAnsi="Consolas"/>
          <w:color w:val="404040"/>
        </w:rPr>
      </w:pPr>
      <w:r>
        <w:rPr>
          <w:rFonts w:ascii="Consolas" w:hAnsi="Consolas"/>
          <w:color w:val="404040"/>
        </w:rPr>
        <w:t xml:space="preserve">loc3 =     </w:t>
      </w:r>
      <w:proofErr w:type="gramStart"/>
      <w:r>
        <w:rPr>
          <w:rFonts w:ascii="Consolas" w:hAnsi="Consolas"/>
          <w:color w:val="404040"/>
        </w:rPr>
        <w:t>vehicleToImage(</w:t>
      </w:r>
      <w:proofErr w:type="gramEnd"/>
      <w:r>
        <w:rPr>
          <w:rFonts w:ascii="Consolas" w:hAnsi="Consolas"/>
          <w:color w:val="404040"/>
        </w:rPr>
        <w:t>birdsEyeConfig, [vehicleROI(1) vehicleROI(3)]);</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[minRoiX, maxRoiX, minRoiY, maxRoiY] = deal(loc4(1), loc3(1), loc2(2), loc1(2));</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imageROI = </w:t>
      </w:r>
      <w:proofErr w:type="gramStart"/>
      <w:r>
        <w:rPr>
          <w:rFonts w:ascii="Consolas" w:hAnsi="Consolas"/>
          <w:color w:val="404040"/>
        </w:rPr>
        <w:t>round(</w:t>
      </w:r>
      <w:proofErr w:type="gramEnd"/>
      <w:r>
        <w:rPr>
          <w:rFonts w:ascii="Consolas" w:hAnsi="Consolas"/>
          <w:color w:val="404040"/>
        </w:rPr>
        <w:t>[minRoiX, maxRoiX, minRoiY, maxRoiY]);</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validateBoundaryFcn</w:t>
      </w:r>
      <w:r>
        <w:rPr>
          <w:rFonts w:ascii="Arial" w:hAnsi="Arial" w:cs="Arial"/>
          <w:color w:val="404040"/>
          <w:sz w:val="20"/>
          <w:szCs w:val="20"/>
        </w:rPr>
        <w:t>拒绝使用</w:t>
      </w:r>
      <w:r>
        <w:rPr>
          <w:rFonts w:ascii="Arial" w:hAnsi="Arial" w:cs="Arial"/>
          <w:color w:val="404040"/>
          <w:sz w:val="20"/>
          <w:szCs w:val="20"/>
        </w:rPr>
        <w:t xml:space="preserve"> RANSAC </w:t>
      </w:r>
      <w:r>
        <w:rPr>
          <w:rFonts w:ascii="Arial" w:hAnsi="Arial" w:cs="Arial"/>
          <w:color w:val="404040"/>
          <w:sz w:val="20"/>
          <w:szCs w:val="20"/>
        </w:rPr>
        <w:t>算法计算出的车道边界曲线。</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isGood = validateBoundaryFcn(params)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if</w:t>
      </w:r>
      <w:r>
        <w:rPr>
          <w:rFonts w:ascii="Consolas" w:hAnsi="Consolas"/>
          <w:color w:val="404040"/>
        </w:rPr>
        <w:t xml:space="preserve"> ~isempty(params)</w:t>
      </w:r>
    </w:p>
    <w:p w:rsidR="00A90337" w:rsidRDefault="00A90337" w:rsidP="00A90337">
      <w:pPr>
        <w:pStyle w:val="HTML"/>
        <w:rPr>
          <w:rFonts w:ascii="Consolas" w:hAnsi="Consolas"/>
          <w:color w:val="404040"/>
        </w:rPr>
      </w:pPr>
      <w:r>
        <w:rPr>
          <w:rFonts w:ascii="Consolas" w:hAnsi="Consolas"/>
          <w:color w:val="404040"/>
        </w:rPr>
        <w:t xml:space="preserve">    a = </w:t>
      </w:r>
      <w:proofErr w:type="gramStart"/>
      <w:r>
        <w:rPr>
          <w:rFonts w:ascii="Consolas" w:hAnsi="Consolas"/>
          <w:color w:val="404040"/>
        </w:rPr>
        <w:t>params(</w:t>
      </w:r>
      <w:proofErr w:type="gramEnd"/>
      <w:r>
        <w:rPr>
          <w:rFonts w:ascii="Consolas" w:hAnsi="Consolas"/>
          <w:color w:val="404040"/>
        </w:rPr>
        <w:t>1);</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Reject any curve with a small 'a' coefficient, which makes it highly</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curved.</w:t>
      </w:r>
    </w:p>
    <w:p w:rsidR="00A90337" w:rsidRDefault="00A90337" w:rsidP="00A90337">
      <w:pPr>
        <w:pStyle w:val="HTML"/>
        <w:rPr>
          <w:rFonts w:ascii="Consolas" w:hAnsi="Consolas"/>
          <w:color w:val="404040"/>
        </w:rPr>
      </w:pPr>
      <w:r>
        <w:rPr>
          <w:rFonts w:ascii="Consolas" w:hAnsi="Consolas"/>
          <w:color w:val="404040"/>
        </w:rPr>
        <w:t xml:space="preserve">    isGood = abs(a) &lt; 0.003; </w:t>
      </w:r>
      <w:r>
        <w:rPr>
          <w:rFonts w:ascii="Consolas" w:hAnsi="Consolas"/>
          <w:color w:val="228B22"/>
        </w:rPr>
        <w:t>% a from ax^2+bx+c</w:t>
      </w:r>
    </w:p>
    <w:p w:rsidR="00A90337" w:rsidRDefault="00A90337" w:rsidP="00A90337">
      <w:pPr>
        <w:pStyle w:val="HTML"/>
        <w:rPr>
          <w:rFonts w:ascii="Consolas" w:hAnsi="Consolas"/>
          <w:color w:val="404040"/>
        </w:rPr>
      </w:pPr>
      <w:r>
        <w:rPr>
          <w:rFonts w:ascii="Consolas" w:hAnsi="Consolas"/>
          <w:color w:val="0000FF"/>
        </w:rPr>
        <w:t>else</w:t>
      </w:r>
    </w:p>
    <w:p w:rsidR="00A90337" w:rsidRDefault="00A90337" w:rsidP="00A90337">
      <w:pPr>
        <w:pStyle w:val="HTML"/>
        <w:rPr>
          <w:rFonts w:ascii="Consolas" w:hAnsi="Consolas"/>
          <w:color w:val="404040"/>
        </w:rPr>
      </w:pPr>
      <w:r>
        <w:rPr>
          <w:rFonts w:ascii="Consolas" w:hAnsi="Consolas"/>
          <w:color w:val="404040"/>
        </w:rPr>
        <w:t xml:space="preserve">    isGood = false;</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classifyLaneTypes</w:t>
      </w:r>
      <w:r>
        <w:rPr>
          <w:rFonts w:ascii="Arial" w:hAnsi="Arial" w:cs="Arial"/>
          <w:color w:val="404040"/>
          <w:sz w:val="20"/>
          <w:szCs w:val="20"/>
        </w:rPr>
        <w:t>确定车道标记类型为</w:t>
      </w:r>
      <w:r>
        <w:rPr>
          <w:rStyle w:val="HTML1"/>
          <w:rFonts w:ascii="Consolas" w:hAnsi="Consolas"/>
          <w:color w:val="404040"/>
        </w:rPr>
        <w:t>solid</w:t>
      </w:r>
      <w:r>
        <w:rPr>
          <w:rFonts w:ascii="Arial" w:hAnsi="Arial" w:cs="Arial"/>
          <w:color w:val="404040"/>
          <w:sz w:val="20"/>
          <w:szCs w:val="20"/>
        </w:rPr>
        <w:t>、</w:t>
      </w:r>
      <w:r>
        <w:rPr>
          <w:rStyle w:val="HTML1"/>
          <w:rFonts w:ascii="Consolas" w:hAnsi="Consolas"/>
          <w:color w:val="404040"/>
        </w:rPr>
        <w:t>dashed</w:t>
      </w:r>
      <w:r>
        <w:rPr>
          <w:rFonts w:ascii="Arial" w:hAnsi="Arial" w:cs="Arial"/>
          <w:color w:val="404040"/>
          <w:sz w:val="20"/>
          <w:szCs w:val="20"/>
        </w:rPr>
        <w:t>等。</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boundaries = </w:t>
      </w:r>
      <w:proofErr w:type="gramStart"/>
      <w:r>
        <w:rPr>
          <w:rFonts w:ascii="Consolas" w:hAnsi="Consolas"/>
          <w:color w:val="404040"/>
        </w:rPr>
        <w:t>classifyLaneTypes(</w:t>
      </w:r>
      <w:proofErr w:type="gramEnd"/>
      <w:r>
        <w:rPr>
          <w:rFonts w:ascii="Consolas" w:hAnsi="Consolas"/>
          <w:color w:val="404040"/>
        </w:rPr>
        <w:t>boundaries, boundaryPoints)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for</w:t>
      </w:r>
      <w:r>
        <w:rPr>
          <w:rFonts w:ascii="Consolas" w:hAnsi="Consolas"/>
          <w:color w:val="404040"/>
        </w:rPr>
        <w:t xml:space="preserve"> bInd = </w:t>
      </w:r>
      <w:proofErr w:type="gramStart"/>
      <w:r>
        <w:rPr>
          <w:rFonts w:ascii="Consolas" w:hAnsi="Consolas"/>
          <w:color w:val="404040"/>
        </w:rPr>
        <w:t>1 :</w:t>
      </w:r>
      <w:proofErr w:type="gramEnd"/>
      <w:r>
        <w:rPr>
          <w:rFonts w:ascii="Consolas" w:hAnsi="Consolas"/>
          <w:color w:val="404040"/>
        </w:rPr>
        <w:t xml:space="preserve"> numel(boundaries)</w:t>
      </w:r>
    </w:p>
    <w:p w:rsidR="00A90337" w:rsidRDefault="00A90337" w:rsidP="00A90337">
      <w:pPr>
        <w:pStyle w:val="HTML"/>
        <w:rPr>
          <w:rFonts w:ascii="Consolas" w:hAnsi="Consolas"/>
          <w:color w:val="404040"/>
        </w:rPr>
      </w:pPr>
      <w:r>
        <w:rPr>
          <w:rFonts w:ascii="Consolas" w:hAnsi="Consolas"/>
          <w:color w:val="404040"/>
        </w:rPr>
        <w:t xml:space="preserve">    vehiclePoints = boundaryPoints{bInd};</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Sort by x</w:t>
      </w:r>
    </w:p>
    <w:p w:rsidR="00A90337" w:rsidRDefault="00A90337" w:rsidP="00A90337">
      <w:pPr>
        <w:pStyle w:val="HTML"/>
        <w:rPr>
          <w:rFonts w:ascii="Consolas" w:hAnsi="Consolas"/>
          <w:color w:val="404040"/>
        </w:rPr>
      </w:pPr>
      <w:r>
        <w:rPr>
          <w:rFonts w:ascii="Consolas" w:hAnsi="Consolas"/>
          <w:color w:val="404040"/>
        </w:rPr>
        <w:t xml:space="preserve">    vehiclePoints = </w:t>
      </w:r>
      <w:proofErr w:type="gramStart"/>
      <w:r>
        <w:rPr>
          <w:rFonts w:ascii="Consolas" w:hAnsi="Consolas"/>
          <w:color w:val="404040"/>
        </w:rPr>
        <w:t>sortrows(</w:t>
      </w:r>
      <w:proofErr w:type="gramEnd"/>
      <w:r>
        <w:rPr>
          <w:rFonts w:ascii="Consolas" w:hAnsi="Consolas"/>
          <w:color w:val="404040"/>
        </w:rPr>
        <w:t>vehiclePoints, 1);</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xVehicle = vehiclePoints</w:t>
      </w:r>
      <w:proofErr w:type="gramStart"/>
      <w:r>
        <w:rPr>
          <w:rFonts w:ascii="Consolas" w:hAnsi="Consolas"/>
          <w:color w:val="404040"/>
        </w:rPr>
        <w:t>(:,</w:t>
      </w:r>
      <w:proofErr w:type="gramEnd"/>
      <w:r>
        <w:rPr>
          <w:rFonts w:ascii="Consolas" w:hAnsi="Consolas"/>
          <w:color w:val="404040"/>
        </w:rPr>
        <w:t>1);</w:t>
      </w:r>
    </w:p>
    <w:p w:rsidR="00A90337" w:rsidRDefault="00A90337" w:rsidP="00A90337">
      <w:pPr>
        <w:pStyle w:val="HTML"/>
        <w:rPr>
          <w:rFonts w:ascii="Consolas" w:hAnsi="Consolas"/>
          <w:color w:val="404040"/>
        </w:rPr>
      </w:pPr>
      <w:r>
        <w:rPr>
          <w:rFonts w:ascii="Consolas" w:hAnsi="Consolas"/>
          <w:color w:val="404040"/>
        </w:rPr>
        <w:t xml:space="preserve">    xVehicleUnique = unique(xVehicle);</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Dashed vs solid</w:t>
      </w:r>
    </w:p>
    <w:p w:rsidR="00A90337" w:rsidRDefault="00A90337" w:rsidP="00A90337">
      <w:pPr>
        <w:pStyle w:val="HTML"/>
        <w:rPr>
          <w:rFonts w:ascii="Consolas" w:hAnsi="Consolas"/>
          <w:color w:val="404040"/>
        </w:rPr>
      </w:pPr>
      <w:r>
        <w:rPr>
          <w:rFonts w:ascii="Consolas" w:hAnsi="Consolas"/>
          <w:color w:val="404040"/>
        </w:rPr>
        <w:lastRenderedPageBreak/>
        <w:t xml:space="preserve">    </w:t>
      </w:r>
      <w:proofErr w:type="gramStart"/>
      <w:r>
        <w:rPr>
          <w:rFonts w:ascii="Consolas" w:hAnsi="Consolas"/>
          <w:color w:val="404040"/>
        </w:rPr>
        <w:t>xdiff  =</w:t>
      </w:r>
      <w:proofErr w:type="gramEnd"/>
      <w:r>
        <w:rPr>
          <w:rFonts w:ascii="Consolas" w:hAnsi="Consolas"/>
          <w:color w:val="404040"/>
        </w:rPr>
        <w:t xml:space="preserve"> diff(xVehicleUnique);</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Sufficiently large threshold to remove spaces between points of a</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solid line, but not large enough to remove spaces between dashes</w:t>
      </w:r>
    </w:p>
    <w:p w:rsidR="00A90337" w:rsidRDefault="00A90337" w:rsidP="00A90337">
      <w:pPr>
        <w:pStyle w:val="HTML"/>
        <w:rPr>
          <w:rFonts w:ascii="Consolas" w:hAnsi="Consolas"/>
          <w:color w:val="404040"/>
        </w:rPr>
      </w:pPr>
      <w:r>
        <w:rPr>
          <w:rFonts w:ascii="Consolas" w:hAnsi="Consolas"/>
          <w:color w:val="404040"/>
        </w:rPr>
        <w:t xml:space="preserve">    xdifft = mean(xdiff) + 3*std(xdiff);</w:t>
      </w:r>
    </w:p>
    <w:p w:rsidR="00A90337" w:rsidRDefault="00A90337" w:rsidP="00A90337">
      <w:pPr>
        <w:pStyle w:val="HTML"/>
        <w:rPr>
          <w:rFonts w:ascii="Consolas" w:hAnsi="Consolas"/>
          <w:color w:val="404040"/>
        </w:rPr>
      </w:pPr>
      <w:r>
        <w:rPr>
          <w:rFonts w:ascii="Consolas" w:hAnsi="Consolas"/>
          <w:color w:val="404040"/>
        </w:rPr>
        <w:t xml:space="preserve">    largeGaps = </w:t>
      </w:r>
      <w:proofErr w:type="gramStart"/>
      <w:r>
        <w:rPr>
          <w:rFonts w:ascii="Consolas" w:hAnsi="Consolas"/>
          <w:color w:val="404040"/>
        </w:rPr>
        <w:t>xdiff(</w:t>
      </w:r>
      <w:proofErr w:type="gramEnd"/>
      <w:r>
        <w:rPr>
          <w:rFonts w:ascii="Consolas" w:hAnsi="Consolas"/>
          <w:color w:val="404040"/>
        </w:rPr>
        <w:t>xdiff &gt; xdifft);</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Safe default</w:t>
      </w:r>
    </w:p>
    <w:p w:rsidR="00A90337" w:rsidRDefault="00A90337" w:rsidP="00A90337">
      <w:pPr>
        <w:pStyle w:val="HTML"/>
        <w:rPr>
          <w:rFonts w:ascii="Consolas" w:hAnsi="Consolas"/>
          <w:color w:val="404040"/>
        </w:rPr>
      </w:pPr>
      <w:r>
        <w:rPr>
          <w:rFonts w:ascii="Consolas" w:hAnsi="Consolas"/>
          <w:color w:val="404040"/>
        </w:rPr>
        <w:t xml:space="preserve">    boundaries(bInd</w:t>
      </w:r>
      <w:proofErr w:type="gramStart"/>
      <w:r>
        <w:rPr>
          <w:rFonts w:ascii="Consolas" w:hAnsi="Consolas"/>
          <w:color w:val="404040"/>
        </w:rPr>
        <w:t>).BoundaryType</w:t>
      </w:r>
      <w:proofErr w:type="gramEnd"/>
      <w:r>
        <w:rPr>
          <w:rFonts w:ascii="Consolas" w:hAnsi="Consolas"/>
          <w:color w:val="404040"/>
        </w:rPr>
        <w:t>= LaneBoundaryType.Solid;</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largeGaps&gt;2</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Ideally, these gaps should be consistent, but you cannot rely</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on that unless you know that the ROI extent includes at least 3 dashes.</w:t>
      </w:r>
    </w:p>
    <w:p w:rsidR="00A90337" w:rsidRDefault="00A90337" w:rsidP="00A90337">
      <w:pPr>
        <w:pStyle w:val="HTML"/>
        <w:rPr>
          <w:rFonts w:ascii="Consolas" w:hAnsi="Consolas"/>
          <w:color w:val="404040"/>
        </w:rPr>
      </w:pPr>
      <w:r>
        <w:rPr>
          <w:rFonts w:ascii="Consolas" w:hAnsi="Consolas"/>
          <w:color w:val="404040"/>
        </w:rPr>
        <w:t xml:space="preserve">        boundaries(bInd</w:t>
      </w:r>
      <w:proofErr w:type="gramStart"/>
      <w:r>
        <w:rPr>
          <w:rFonts w:ascii="Consolas" w:hAnsi="Consolas"/>
          <w:color w:val="404040"/>
        </w:rPr>
        <w:t>).BoundaryType</w:t>
      </w:r>
      <w:proofErr w:type="gramEnd"/>
      <w:r>
        <w:rPr>
          <w:rFonts w:ascii="Consolas" w:hAnsi="Consolas"/>
          <w:color w:val="404040"/>
        </w:rPr>
        <w:t xml:space="preserve"> = LaneBoundaryType.Dashed;</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takeSnapshot</w:t>
      </w:r>
      <w:r>
        <w:rPr>
          <w:rFonts w:ascii="Arial" w:hAnsi="Arial" w:cs="Arial"/>
          <w:color w:val="404040"/>
          <w:sz w:val="20"/>
          <w:szCs w:val="20"/>
        </w:rPr>
        <w:t>捕获</w:t>
      </w:r>
      <w:r>
        <w:rPr>
          <w:rFonts w:ascii="Arial" w:hAnsi="Arial" w:cs="Arial"/>
          <w:color w:val="404040"/>
          <w:sz w:val="20"/>
          <w:szCs w:val="20"/>
        </w:rPr>
        <w:t xml:space="preserve"> HTML </w:t>
      </w:r>
      <w:r>
        <w:rPr>
          <w:rFonts w:ascii="Arial" w:hAnsi="Arial" w:cs="Arial"/>
          <w:color w:val="404040"/>
          <w:sz w:val="20"/>
          <w:szCs w:val="20"/>
        </w:rPr>
        <w:t>发布报告的输出。</w:t>
      </w:r>
    </w:p>
    <w:p w:rsidR="00A90337" w:rsidRDefault="00A90337" w:rsidP="00A90337">
      <w:pPr>
        <w:pStyle w:val="HTML"/>
        <w:rPr>
          <w:rFonts w:ascii="Consolas" w:hAnsi="Consolas"/>
          <w:color w:val="404040"/>
        </w:rPr>
      </w:pPr>
      <w:r>
        <w:rPr>
          <w:rFonts w:ascii="Consolas" w:hAnsi="Consolas"/>
          <w:color w:val="0000FF"/>
        </w:rPr>
        <w:t>function</w:t>
      </w:r>
      <w:r>
        <w:rPr>
          <w:rFonts w:ascii="Consolas" w:hAnsi="Consolas"/>
          <w:color w:val="404040"/>
        </w:rPr>
        <w:t xml:space="preserve"> I = </w:t>
      </w:r>
      <w:proofErr w:type="gramStart"/>
      <w:r>
        <w:rPr>
          <w:rFonts w:ascii="Consolas" w:hAnsi="Consolas"/>
          <w:color w:val="404040"/>
        </w:rPr>
        <w:t>takeSnapshot(</w:t>
      </w:r>
      <w:proofErr w:type="gramEnd"/>
      <w:r>
        <w:rPr>
          <w:rFonts w:ascii="Consolas" w:hAnsi="Consolas"/>
          <w:color w:val="404040"/>
        </w:rPr>
        <w:t>frame, sensor, sensorOut)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228B22"/>
        </w:rPr>
        <w:t>% Unpack the inputs</w:t>
      </w:r>
    </w:p>
    <w:p w:rsidR="00A90337" w:rsidRDefault="00A90337" w:rsidP="00A90337">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leftEgoBoundary  =</w:t>
      </w:r>
      <w:proofErr w:type="gramEnd"/>
      <w:r>
        <w:rPr>
          <w:rFonts w:ascii="Consolas" w:hAnsi="Consolas"/>
          <w:color w:val="404040"/>
        </w:rPr>
        <w:t xml:space="preserve"> sensorOut.leftEgoBoundary;</w:t>
      </w:r>
    </w:p>
    <w:p w:rsidR="00A90337" w:rsidRDefault="00A90337" w:rsidP="00A90337">
      <w:pPr>
        <w:pStyle w:val="HTML"/>
        <w:rPr>
          <w:rFonts w:ascii="Consolas" w:hAnsi="Consolas"/>
          <w:color w:val="404040"/>
        </w:rPr>
      </w:pPr>
      <w:r>
        <w:rPr>
          <w:rFonts w:ascii="Consolas" w:hAnsi="Consolas"/>
          <w:color w:val="404040"/>
        </w:rPr>
        <w:t xml:space="preserve">    rightEgoBoundary = sensorOut.rightEgoBoundary;</w:t>
      </w:r>
    </w:p>
    <w:p w:rsidR="00A90337" w:rsidRDefault="00A90337" w:rsidP="00A90337">
      <w:pPr>
        <w:pStyle w:val="HTML"/>
        <w:rPr>
          <w:rFonts w:ascii="Consolas" w:hAnsi="Consolas"/>
          <w:color w:val="404040"/>
        </w:rPr>
      </w:pPr>
      <w:r>
        <w:rPr>
          <w:rFonts w:ascii="Consolas" w:hAnsi="Consolas"/>
          <w:color w:val="404040"/>
        </w:rPr>
        <w:t xml:space="preserve">    locations        = sensorOut.vehicleLocations;</w:t>
      </w:r>
    </w:p>
    <w:p w:rsidR="00A90337" w:rsidRDefault="00A90337" w:rsidP="00A90337">
      <w:pPr>
        <w:pStyle w:val="HTML"/>
        <w:rPr>
          <w:rFonts w:ascii="Consolas" w:hAnsi="Consolas"/>
          <w:color w:val="404040"/>
        </w:rPr>
      </w:pPr>
      <w:r>
        <w:rPr>
          <w:rFonts w:ascii="Consolas" w:hAnsi="Consolas"/>
          <w:color w:val="404040"/>
        </w:rPr>
        <w:t xml:space="preserve">    xVehiclePoints   = sensorOut.xVehiclePoints;</w:t>
      </w:r>
    </w:p>
    <w:p w:rsidR="00A90337" w:rsidRDefault="00A90337" w:rsidP="00A90337">
      <w:pPr>
        <w:pStyle w:val="HTML"/>
        <w:rPr>
          <w:rFonts w:ascii="Consolas" w:hAnsi="Consolas"/>
          <w:color w:val="404040"/>
        </w:rPr>
      </w:pPr>
      <w:r>
        <w:rPr>
          <w:rFonts w:ascii="Consolas" w:hAnsi="Consolas"/>
          <w:color w:val="404040"/>
        </w:rPr>
        <w:t xml:space="preserve">    bboxes           = sensorOut.vehicleBoxes;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frameWithOverlays = </w:t>
      </w:r>
      <w:proofErr w:type="gramStart"/>
      <w:r>
        <w:rPr>
          <w:rFonts w:ascii="Consolas" w:hAnsi="Consolas"/>
          <w:color w:val="404040"/>
        </w:rPr>
        <w:t>insertLaneBoundary(</w:t>
      </w:r>
      <w:proofErr w:type="gramEnd"/>
      <w:r>
        <w:rPr>
          <w:rFonts w:ascii="Consolas" w:hAnsi="Consolas"/>
          <w:color w:val="404040"/>
        </w:rPr>
        <w:t xml:space="preserve">frame, leftEgoBoundary, sensor, xVehiclePoints,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frameWithOverlays = </w:t>
      </w:r>
      <w:proofErr w:type="gramStart"/>
      <w:r>
        <w:rPr>
          <w:rFonts w:ascii="Consolas" w:hAnsi="Consolas"/>
          <w:color w:val="404040"/>
        </w:rPr>
        <w:t>insertLaneBoundary(</w:t>
      </w:r>
      <w:proofErr w:type="gramEnd"/>
      <w:r>
        <w:rPr>
          <w:rFonts w:ascii="Consolas" w:hAnsi="Consolas"/>
          <w:color w:val="404040"/>
        </w:rPr>
        <w:t xml:space="preserve">frameWithOverlays, rightEgoBoundary, sensor, xVehiclePoints,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    frameWithOverlays = </w:t>
      </w:r>
      <w:proofErr w:type="gramStart"/>
      <w:r>
        <w:rPr>
          <w:rFonts w:ascii="Consolas" w:hAnsi="Consolas"/>
          <w:color w:val="404040"/>
        </w:rPr>
        <w:t>insertVehicleDetections(</w:t>
      </w:r>
      <w:proofErr w:type="gramEnd"/>
      <w:r>
        <w:rPr>
          <w:rFonts w:ascii="Consolas" w:hAnsi="Consolas"/>
          <w:color w:val="404040"/>
        </w:rPr>
        <w:t>frameWithOverlays, locations, bboxes);</w:t>
      </w:r>
    </w:p>
    <w:p w:rsidR="00A90337" w:rsidRDefault="00A90337" w:rsidP="00A90337">
      <w:pPr>
        <w:pStyle w:val="HTML"/>
        <w:rPr>
          <w:rFonts w:ascii="Consolas" w:hAnsi="Consolas"/>
          <w:color w:val="404040"/>
        </w:rPr>
      </w:pPr>
      <w:r>
        <w:rPr>
          <w:rFonts w:ascii="Consolas" w:hAnsi="Consolas"/>
          <w:color w:val="404040"/>
        </w:rPr>
        <w:t xml:space="preserve">   </w:t>
      </w:r>
    </w:p>
    <w:p w:rsidR="00A90337" w:rsidRDefault="00A90337" w:rsidP="00A90337">
      <w:pPr>
        <w:pStyle w:val="HTML"/>
        <w:rPr>
          <w:rFonts w:ascii="Consolas" w:hAnsi="Consolas"/>
          <w:color w:val="404040"/>
        </w:rPr>
      </w:pPr>
      <w:r>
        <w:rPr>
          <w:rFonts w:ascii="Consolas" w:hAnsi="Consolas"/>
          <w:color w:val="404040"/>
        </w:rPr>
        <w:t xml:space="preserve">    I = frameWithOverlays;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0000FF"/>
        </w:rPr>
        <w:t>end</w:t>
      </w:r>
    </w:p>
    <w:p w:rsidR="00A90337" w:rsidRDefault="00A90337">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A90337" w:rsidRDefault="00A90337" w:rsidP="00A90337">
      <w:pPr>
        <w:pStyle w:val="1"/>
      </w:pPr>
      <w:r>
        <w:lastRenderedPageBreak/>
        <w:t>地面真相标签</w:t>
      </w:r>
    </w:p>
    <w:p w:rsidR="00A90337" w:rsidRDefault="00A90337" w:rsidP="00A90337">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自动对车道边界进行地面真实标注</w:t>
      </w:r>
    </w:p>
    <w:p w:rsidR="00A90337" w:rsidRDefault="00BD0362" w:rsidP="00A90337">
      <w:pPr>
        <w:shd w:val="clear" w:color="auto" w:fill="FFFFFF"/>
        <w:rPr>
          <w:rFonts w:ascii="Arial" w:hAnsi="Arial" w:cs="Arial"/>
          <w:color w:val="404040"/>
          <w:sz w:val="20"/>
          <w:szCs w:val="20"/>
        </w:rPr>
      </w:pPr>
      <w:hyperlink r:id="rId192" w:history="1"/>
    </w:p>
    <w:p w:rsidR="00A90337" w:rsidRDefault="00A90337" w:rsidP="00A90337">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此示例演示如何在</w:t>
      </w:r>
      <w:hyperlink r:id="rId193" w:history="1">
        <w:r>
          <w:rPr>
            <w:rStyle w:val="a3"/>
            <w:rFonts w:ascii="Arial" w:hAnsi="Arial" w:cs="Arial"/>
            <w:color w:val="004B87"/>
            <w:sz w:val="20"/>
            <w:szCs w:val="20"/>
          </w:rPr>
          <w:t>地面真相</w:t>
        </w:r>
      </w:hyperlink>
      <w:r>
        <w:rPr>
          <w:rFonts w:ascii="Arial" w:hAnsi="Arial" w:cs="Arial"/>
          <w:color w:val="404040"/>
          <w:sz w:val="20"/>
          <w:szCs w:val="20"/>
        </w:rPr>
        <w:t>贴标机应用程序中开发用于自动标记车道边界的算法。</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地面真相贴标机应用程序</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良好的地面真实数据对于开发驾驶算法和评估其性能至关重要。然而</w:t>
      </w:r>
      <w:r>
        <w:rPr>
          <w:rFonts w:ascii="Arial" w:hAnsi="Arial" w:cs="Arial"/>
          <w:color w:val="404040"/>
          <w:sz w:val="20"/>
          <w:szCs w:val="20"/>
        </w:rPr>
        <w:t xml:space="preserve">, </w:t>
      </w:r>
      <w:r>
        <w:rPr>
          <w:rFonts w:ascii="Arial" w:hAnsi="Arial" w:cs="Arial"/>
          <w:color w:val="404040"/>
          <w:sz w:val="20"/>
          <w:szCs w:val="20"/>
        </w:rPr>
        <w:t>创建一组丰富多样的带注释的驱动数据需要大量的时间和资源。</w:t>
      </w:r>
      <w:hyperlink r:id="rId194" w:history="1">
        <w:r>
          <w:rPr>
            <w:rStyle w:val="a3"/>
            <w:rFonts w:ascii="Arial" w:hAnsi="Arial" w:cs="Arial"/>
            <w:color w:val="004B87"/>
            <w:sz w:val="20"/>
            <w:szCs w:val="20"/>
          </w:rPr>
          <w:t>地面真相</w:t>
        </w:r>
      </w:hyperlink>
      <w:r>
        <w:rPr>
          <w:rFonts w:ascii="Arial" w:hAnsi="Arial" w:cs="Arial"/>
          <w:color w:val="404040"/>
          <w:sz w:val="20"/>
          <w:szCs w:val="20"/>
        </w:rPr>
        <w:t>贴标机应用程序使这个过程有效。您可以使用此应用程序作为完全手动注释工具来标记车道边界、车辆边界框和视觉系统感兴趣的其他对象。但是</w:t>
      </w:r>
      <w:r>
        <w:rPr>
          <w:rFonts w:ascii="Arial" w:hAnsi="Arial" w:cs="Arial"/>
          <w:color w:val="404040"/>
          <w:sz w:val="20"/>
          <w:szCs w:val="20"/>
        </w:rPr>
        <w:t xml:space="preserve">, </w:t>
      </w:r>
      <w:r>
        <w:rPr>
          <w:rFonts w:ascii="Arial" w:hAnsi="Arial" w:cs="Arial"/>
          <w:color w:val="404040"/>
          <w:sz w:val="20"/>
          <w:szCs w:val="20"/>
        </w:rPr>
        <w:t>手动标记需要大量的时间和资源。此应用程序还提供了一个框架来创建算法来扩展和自动化标记过程。您可以使用创建的算法快速标记整个数据集</w:t>
      </w:r>
      <w:r>
        <w:rPr>
          <w:rFonts w:ascii="Arial" w:hAnsi="Arial" w:cs="Arial"/>
          <w:color w:val="404040"/>
          <w:sz w:val="20"/>
          <w:szCs w:val="20"/>
        </w:rPr>
        <w:t xml:space="preserve">, </w:t>
      </w:r>
      <w:r>
        <w:rPr>
          <w:rFonts w:ascii="Arial" w:hAnsi="Arial" w:cs="Arial"/>
          <w:color w:val="404040"/>
          <w:sz w:val="20"/>
          <w:szCs w:val="20"/>
        </w:rPr>
        <w:t>然后通过更高效、更短的手动验证步骤对其进行跟踪。还可以编辑自动化步骤的结果</w:t>
      </w:r>
      <w:r>
        <w:rPr>
          <w:rFonts w:ascii="Arial" w:hAnsi="Arial" w:cs="Arial"/>
          <w:color w:val="404040"/>
          <w:sz w:val="20"/>
          <w:szCs w:val="20"/>
        </w:rPr>
        <w:t xml:space="preserve">, </w:t>
      </w:r>
      <w:r>
        <w:rPr>
          <w:rFonts w:ascii="Arial" w:hAnsi="Arial" w:cs="Arial"/>
          <w:color w:val="404040"/>
          <w:sz w:val="20"/>
          <w:szCs w:val="20"/>
        </w:rPr>
        <w:t>以考虑自动化算法可能遗漏的具有挑战性的方案。本示例介绍如何将车道检测算法插入到应用的自动</w:t>
      </w:r>
      <w:proofErr w:type="gramStart"/>
      <w:r>
        <w:rPr>
          <w:rFonts w:ascii="Arial" w:hAnsi="Arial" w:cs="Arial"/>
          <w:color w:val="404040"/>
          <w:sz w:val="20"/>
          <w:szCs w:val="20"/>
        </w:rPr>
        <w:t>化工作流中</w:t>
      </w:r>
      <w:proofErr w:type="gramEnd"/>
      <w:r>
        <w:rPr>
          <w:rFonts w:ascii="Arial" w:hAnsi="Arial" w:cs="Arial"/>
          <w:color w:val="404040"/>
          <w:sz w:val="20"/>
          <w:szCs w:val="20"/>
        </w:rPr>
        <w:t>。</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创建车道检测算法</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创建车道检测算法。</w:t>
      </w:r>
      <w:hyperlink r:id="rId195" w:history="1">
        <w:r>
          <w:rPr>
            <w:rStyle w:val="a3"/>
            <w:rFonts w:ascii="Arial" w:hAnsi="Arial" w:cs="Arial"/>
            <w:color w:val="004B87"/>
            <w:sz w:val="20"/>
            <w:szCs w:val="20"/>
          </w:rPr>
          <w:t>使用单眼相机示例的视觉感知</w:t>
        </w:r>
      </w:hyperlink>
      <w:r>
        <w:rPr>
          <w:rFonts w:ascii="Arial" w:hAnsi="Arial" w:cs="Arial"/>
          <w:color w:val="404040"/>
          <w:sz w:val="20"/>
          <w:szCs w:val="20"/>
        </w:rPr>
        <w:t>描述了检测车道边界的过程</w:t>
      </w:r>
      <w:r>
        <w:rPr>
          <w:rFonts w:ascii="Arial" w:hAnsi="Arial" w:cs="Arial"/>
          <w:color w:val="404040"/>
          <w:sz w:val="20"/>
          <w:szCs w:val="20"/>
        </w:rPr>
        <w:t>, </w:t>
      </w:r>
      <w:hyperlink r:id="rId196" w:tgtFrame="_blank" w:history="1">
        <w:r>
          <w:rPr>
            <w:rStyle w:val="HTML1"/>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类将该算法封装到一个可重用的类中。尝试在单个视频帧的算法</w:t>
      </w:r>
      <w:r>
        <w:rPr>
          <w:rFonts w:ascii="Arial" w:hAnsi="Arial" w:cs="Arial"/>
          <w:color w:val="404040"/>
          <w:sz w:val="20"/>
          <w:szCs w:val="20"/>
        </w:rPr>
        <w:t xml:space="preserve">, </w:t>
      </w:r>
      <w:r>
        <w:rPr>
          <w:rFonts w:ascii="Arial" w:hAnsi="Arial" w:cs="Arial"/>
          <w:color w:val="404040"/>
          <w:sz w:val="20"/>
          <w:szCs w:val="20"/>
        </w:rPr>
        <w:t>以检测左</w:t>
      </w:r>
      <w:del w:id="273" w:author="Young Jiang" w:date="2019-01-02T01:37:00Z">
        <w:r w:rsidDel="008447E5">
          <w:rPr>
            <w:rFonts w:ascii="Arial" w:hAnsi="Arial" w:cs="Arial"/>
            <w:color w:val="404040"/>
            <w:sz w:val="20"/>
            <w:szCs w:val="20"/>
          </w:rPr>
          <w:delText>小我</w:delText>
        </w:r>
      </w:del>
      <w:ins w:id="274" w:author="Young Jiang" w:date="2019-01-02T01:37:00Z">
        <w:r w:rsidR="008447E5">
          <w:rPr>
            <w:rFonts w:ascii="Arial" w:hAnsi="Arial" w:cs="Arial"/>
            <w:color w:val="404040"/>
            <w:sz w:val="20"/>
            <w:szCs w:val="20"/>
          </w:rPr>
          <w:t>当前</w:t>
        </w:r>
      </w:ins>
      <w:r>
        <w:rPr>
          <w:rFonts w:ascii="Arial" w:hAnsi="Arial" w:cs="Arial"/>
          <w:color w:val="404040"/>
          <w:sz w:val="20"/>
          <w:szCs w:val="20"/>
        </w:rPr>
        <w:t>车道边界。</w:t>
      </w:r>
    </w:p>
    <w:p w:rsidR="00A90337" w:rsidRDefault="00A90337" w:rsidP="00A90337">
      <w:pPr>
        <w:pStyle w:val="HTML"/>
        <w:rPr>
          <w:rFonts w:ascii="Consolas" w:hAnsi="Consolas"/>
          <w:color w:val="404040"/>
        </w:rPr>
      </w:pPr>
      <w:r>
        <w:rPr>
          <w:rFonts w:ascii="Consolas" w:hAnsi="Consolas"/>
          <w:color w:val="404040"/>
        </w:rPr>
        <w:t>configData = load(</w:t>
      </w:r>
      <w:r>
        <w:rPr>
          <w:rFonts w:ascii="Consolas" w:hAnsi="Consolas"/>
          <w:color w:val="A020F0"/>
        </w:rPr>
        <w:t>'birdsEyeConfig'</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 xml:space="preserve">sensor     = </w:t>
      </w:r>
      <w:proofErr w:type="gramStart"/>
      <w:r>
        <w:rPr>
          <w:rFonts w:ascii="Consolas" w:hAnsi="Consolas"/>
          <w:color w:val="404040"/>
        </w:rPr>
        <w:t>configData.birdsEyeConfig.Sensor</w:t>
      </w:r>
      <w:proofErr w:type="gramEnd"/>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t>monoSensor = helperMonoSensor(sensor);</w:t>
      </w:r>
    </w:p>
    <w:p w:rsidR="00A90337" w:rsidRDefault="00A90337" w:rsidP="00A90337">
      <w:pPr>
        <w:pStyle w:val="HTML"/>
        <w:rPr>
          <w:rFonts w:ascii="Consolas" w:hAnsi="Consolas"/>
          <w:color w:val="404040"/>
        </w:rPr>
      </w:pPr>
      <w:r>
        <w:rPr>
          <w:rFonts w:ascii="Consolas" w:hAnsi="Consolas"/>
          <w:color w:val="404040"/>
        </w:rPr>
        <w:t>I          = imread(</w:t>
      </w:r>
      <w:r>
        <w:rPr>
          <w:rFonts w:ascii="Consolas" w:hAnsi="Consolas"/>
          <w:color w:val="A020F0"/>
        </w:rPr>
        <w:t>'road.png'</w:t>
      </w:r>
      <w:r>
        <w:rPr>
          <w:rFonts w:ascii="Consolas" w:hAnsi="Consolas"/>
          <w:color w:val="404040"/>
        </w:rPr>
        <w:t>);</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 xml:space="preserve">sensorOut = </w:t>
      </w:r>
      <w:proofErr w:type="gramStart"/>
      <w:r>
        <w:rPr>
          <w:rFonts w:ascii="Consolas" w:hAnsi="Consolas"/>
          <w:color w:val="404040"/>
        </w:rPr>
        <w:t>processFrame(</w:t>
      </w:r>
      <w:proofErr w:type="gramEnd"/>
      <w:r>
        <w:rPr>
          <w:rFonts w:ascii="Consolas" w:hAnsi="Consolas"/>
          <w:color w:val="404040"/>
        </w:rPr>
        <w:t>monoSensor, I);</w:t>
      </w:r>
    </w:p>
    <w:p w:rsidR="00A90337" w:rsidRDefault="00A90337" w:rsidP="00A90337">
      <w:pPr>
        <w:pStyle w:val="HTML"/>
        <w:rPr>
          <w:rFonts w:ascii="Consolas" w:hAnsi="Consolas"/>
          <w:color w:val="404040"/>
        </w:rPr>
      </w:pPr>
      <w:r>
        <w:rPr>
          <w:rFonts w:ascii="Consolas" w:hAnsi="Consolas"/>
          <w:color w:val="404040"/>
        </w:rPr>
        <w:t>lb = sensorOut.leftEgoBoundary;</w:t>
      </w:r>
    </w:p>
    <w:p w:rsidR="00A90337" w:rsidRDefault="00A90337" w:rsidP="00A90337">
      <w:pPr>
        <w:pStyle w:val="HTML"/>
        <w:rPr>
          <w:rFonts w:ascii="Consolas" w:hAnsi="Consolas"/>
          <w:color w:val="404040"/>
        </w:rPr>
      </w:pPr>
      <w:r>
        <w:rPr>
          <w:rFonts w:ascii="Consolas" w:hAnsi="Consolas"/>
          <w:color w:val="404040"/>
        </w:rPr>
        <w:t>figure</w:t>
      </w:r>
    </w:p>
    <w:p w:rsidR="00A90337" w:rsidRDefault="00A90337" w:rsidP="00A90337">
      <w:pPr>
        <w:pStyle w:val="HTML"/>
        <w:rPr>
          <w:rFonts w:ascii="Consolas" w:hAnsi="Consolas"/>
          <w:color w:val="404040"/>
        </w:rPr>
      </w:pPr>
      <w:r>
        <w:rPr>
          <w:rFonts w:ascii="Consolas" w:hAnsi="Consolas"/>
          <w:color w:val="404040"/>
        </w:rPr>
        <w:t xml:space="preserve">IwithLane = </w:t>
      </w:r>
      <w:proofErr w:type="gramStart"/>
      <w:r>
        <w:rPr>
          <w:rFonts w:ascii="Consolas" w:hAnsi="Consolas"/>
          <w:color w:val="404040"/>
        </w:rPr>
        <w:t>insertLaneBoundary(</w:t>
      </w:r>
      <w:proofErr w:type="gramEnd"/>
      <w:r>
        <w:rPr>
          <w:rFonts w:ascii="Consolas" w:hAnsi="Consolas"/>
          <w:color w:val="404040"/>
        </w:rPr>
        <w:t xml:space="preserve">I, lb, sensor, [3 30], </w:t>
      </w:r>
      <w:r>
        <w:rPr>
          <w:rFonts w:ascii="Consolas" w:hAnsi="Consolas"/>
          <w:color w:val="A020F0"/>
        </w:rPr>
        <w:t>'Color'</w:t>
      </w:r>
      <w:r>
        <w:rPr>
          <w:rFonts w:ascii="Consolas" w:hAnsi="Consolas"/>
          <w:color w:val="404040"/>
        </w:rPr>
        <w:t xml:space="preserve">, </w:t>
      </w:r>
      <w:r>
        <w:rPr>
          <w:rFonts w:ascii="Consolas" w:hAnsi="Consolas"/>
          <w:color w:val="A020F0"/>
        </w:rPr>
        <w:t>'blue'</w:t>
      </w:r>
      <w:r>
        <w:rPr>
          <w:rFonts w:ascii="Consolas" w:hAnsi="Consolas"/>
          <w:color w:val="404040"/>
        </w:rPr>
        <w:t>);</w:t>
      </w:r>
    </w:p>
    <w:p w:rsidR="00A90337" w:rsidRDefault="00A90337" w:rsidP="00A90337">
      <w:pPr>
        <w:pStyle w:val="HTML"/>
        <w:rPr>
          <w:rFonts w:ascii="Consolas" w:hAnsi="Consolas"/>
          <w:color w:val="404040"/>
        </w:rPr>
      </w:pPr>
      <w:proofErr w:type="gramStart"/>
      <w:r>
        <w:rPr>
          <w:rFonts w:ascii="Consolas" w:hAnsi="Consolas"/>
          <w:color w:val="404040"/>
        </w:rPr>
        <w:t>imshow(</w:t>
      </w:r>
      <w:proofErr w:type="gramEnd"/>
      <w:r>
        <w:rPr>
          <w:rFonts w:ascii="Consolas" w:hAnsi="Consolas"/>
          <w:color w:val="404040"/>
        </w:rPr>
        <w:t>IwithLane);</w:t>
      </w:r>
    </w:p>
    <w:p w:rsidR="00A90337" w:rsidRDefault="00A90337" w:rsidP="00A90337">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'Detected Left Lane Boundary Model'</w:t>
      </w:r>
      <w:r>
        <w:rPr>
          <w:rFonts w:ascii="Consolas" w:hAnsi="Consolas"/>
          <w:color w:val="40404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940177" cy="4181475"/>
            <wp:effectExtent l="0" t="0" r="3810" b="0"/>
            <wp:docPr id="62" name="图片 62" descr="https://www.mathworks.com/help/examples/driving/win64/AutomateLabelingOfLaneBoundarie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mathworks.com/help/examples/driving/win64/AutomateLabelingOfLaneBoundariesExample_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4440" cy="4184476"/>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标记车道边界点</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在上一步中检测到的车道是一个</w:t>
      </w:r>
      <w:r>
        <w:rPr>
          <w:rStyle w:val="a5"/>
          <w:rFonts w:ascii="Arial" w:hAnsi="Arial" w:cs="Arial"/>
          <w:color w:val="404040"/>
          <w:sz w:val="20"/>
          <w:szCs w:val="20"/>
        </w:rPr>
        <w:t>模型</w:t>
      </w:r>
      <w:r>
        <w:rPr>
          <w:rFonts w:ascii="Arial" w:hAnsi="Arial" w:cs="Arial"/>
          <w:color w:val="404040"/>
          <w:sz w:val="20"/>
          <w:szCs w:val="20"/>
        </w:rPr>
        <w:t xml:space="preserve"> , </w:t>
      </w:r>
      <w:r>
        <w:rPr>
          <w:rFonts w:ascii="Arial" w:hAnsi="Arial" w:cs="Arial"/>
          <w:color w:val="404040"/>
          <w:sz w:val="20"/>
          <w:szCs w:val="20"/>
        </w:rPr>
        <w:t>必须转换为一组离散点。这些点类似于用户可能在图像上手动放置的内容。在相机视图中</w:t>
      </w:r>
      <w:r>
        <w:rPr>
          <w:rFonts w:ascii="Arial" w:hAnsi="Arial" w:cs="Arial"/>
          <w:color w:val="404040"/>
          <w:sz w:val="20"/>
          <w:szCs w:val="20"/>
        </w:rPr>
        <w:t xml:space="preserve">, </w:t>
      </w:r>
      <w:r>
        <w:rPr>
          <w:rFonts w:ascii="Arial" w:hAnsi="Arial" w:cs="Arial"/>
          <w:color w:val="404040"/>
          <w:sz w:val="20"/>
          <w:szCs w:val="20"/>
        </w:rPr>
        <w:t>靠近车辆的车道边界部分</w:t>
      </w:r>
      <w:r>
        <w:rPr>
          <w:rFonts w:ascii="Arial" w:hAnsi="Arial" w:cs="Arial"/>
          <w:color w:val="404040"/>
          <w:sz w:val="20"/>
          <w:szCs w:val="20"/>
        </w:rPr>
        <w:t xml:space="preserve"> (</w:t>
      </w:r>
      <w:r>
        <w:rPr>
          <w:rFonts w:ascii="Arial" w:hAnsi="Arial" w:cs="Arial"/>
          <w:color w:val="404040"/>
          <w:sz w:val="20"/>
          <w:szCs w:val="20"/>
        </w:rPr>
        <w:t>相机图像的下部</w:t>
      </w:r>
      <w:r>
        <w:rPr>
          <w:rFonts w:ascii="Arial" w:hAnsi="Arial" w:cs="Arial"/>
          <w:color w:val="404040"/>
          <w:sz w:val="20"/>
          <w:szCs w:val="20"/>
        </w:rPr>
        <w:t xml:space="preserve">) </w:t>
      </w:r>
      <w:r>
        <w:rPr>
          <w:rFonts w:ascii="Arial" w:hAnsi="Arial" w:cs="Arial"/>
          <w:color w:val="404040"/>
          <w:sz w:val="20"/>
          <w:szCs w:val="20"/>
        </w:rPr>
        <w:t>将超过更多的像素。因此</w:t>
      </w:r>
      <w:r>
        <w:rPr>
          <w:rFonts w:ascii="Arial" w:hAnsi="Arial" w:cs="Arial"/>
          <w:color w:val="404040"/>
          <w:sz w:val="20"/>
          <w:szCs w:val="20"/>
        </w:rPr>
        <w:t xml:space="preserve">, </w:t>
      </w:r>
      <w:r>
        <w:rPr>
          <w:rFonts w:ascii="Arial" w:hAnsi="Arial" w:cs="Arial"/>
          <w:color w:val="404040"/>
          <w:sz w:val="20"/>
          <w:szCs w:val="20"/>
        </w:rPr>
        <w:t>用户将在相机图像的较低部分放置更多的置信点。要复制此行为</w:t>
      </w:r>
      <w:r>
        <w:rPr>
          <w:rFonts w:ascii="Arial" w:hAnsi="Arial" w:cs="Arial"/>
          <w:color w:val="404040"/>
          <w:sz w:val="20"/>
          <w:szCs w:val="20"/>
        </w:rPr>
        <w:t xml:space="preserve">, </w:t>
      </w:r>
      <w:proofErr w:type="gramStart"/>
      <w:r>
        <w:rPr>
          <w:rFonts w:ascii="Arial" w:hAnsi="Arial" w:cs="Arial"/>
          <w:color w:val="404040"/>
          <w:sz w:val="20"/>
          <w:szCs w:val="20"/>
        </w:rPr>
        <w:t>请确定</w:t>
      </w:r>
      <w:proofErr w:type="gramEnd"/>
      <w:r>
        <w:rPr>
          <w:rFonts w:ascii="Arial" w:hAnsi="Arial" w:cs="Arial"/>
          <w:color w:val="404040"/>
          <w:sz w:val="20"/>
          <w:szCs w:val="20"/>
        </w:rPr>
        <w:t>边界模型中的车道边界位置</w:t>
      </w:r>
      <w:r>
        <w:rPr>
          <w:rFonts w:ascii="Arial" w:hAnsi="Arial" w:cs="Arial"/>
          <w:color w:val="404040"/>
          <w:sz w:val="20"/>
          <w:szCs w:val="20"/>
        </w:rPr>
        <w:t xml:space="preserve">, </w:t>
      </w:r>
      <w:r>
        <w:rPr>
          <w:rFonts w:ascii="Arial" w:hAnsi="Arial" w:cs="Arial"/>
          <w:color w:val="404040"/>
          <w:sz w:val="20"/>
          <w:szCs w:val="20"/>
        </w:rPr>
        <w:t>更密集地在靠近车辆的点处。</w:t>
      </w:r>
    </w:p>
    <w:p w:rsidR="00A90337" w:rsidRDefault="00A90337" w:rsidP="00A90337">
      <w:pPr>
        <w:pStyle w:val="HTML"/>
        <w:rPr>
          <w:rFonts w:ascii="Consolas" w:hAnsi="Consolas"/>
          <w:color w:val="404040"/>
        </w:rPr>
      </w:pPr>
      <w:r>
        <w:rPr>
          <w:rFonts w:ascii="Consolas" w:hAnsi="Consolas"/>
          <w:color w:val="404040"/>
        </w:rPr>
        <w:t>ROI      = [3 30];</w:t>
      </w:r>
    </w:p>
    <w:p w:rsidR="00A90337" w:rsidRDefault="00A90337" w:rsidP="00A90337">
      <w:pPr>
        <w:pStyle w:val="HTML"/>
        <w:rPr>
          <w:rFonts w:ascii="Consolas" w:hAnsi="Consolas"/>
          <w:color w:val="404040"/>
        </w:rPr>
      </w:pPr>
      <w:proofErr w:type="gramStart"/>
      <w:r>
        <w:rPr>
          <w:rFonts w:ascii="Consolas" w:hAnsi="Consolas"/>
          <w:color w:val="404040"/>
        </w:rPr>
        <w:t>xPoints  =</w:t>
      </w:r>
      <w:proofErr w:type="gramEnd"/>
      <w:r>
        <w:rPr>
          <w:rFonts w:ascii="Consolas" w:hAnsi="Consolas"/>
          <w:color w:val="404040"/>
        </w:rPr>
        <w:t xml:space="preserve"> [3 3.5 4 5 7 12 30]'; </w:t>
      </w:r>
      <w:r>
        <w:rPr>
          <w:rFonts w:ascii="Consolas" w:hAnsi="Consolas"/>
          <w:color w:val="228B22"/>
        </w:rPr>
        <w:t>% More dense closer to the vehicle</w:t>
      </w:r>
    </w:p>
    <w:p w:rsidR="00A90337" w:rsidRDefault="00A90337" w:rsidP="00A90337">
      <w:pPr>
        <w:pStyle w:val="HTML"/>
        <w:rPr>
          <w:rFonts w:ascii="Consolas" w:hAnsi="Consolas"/>
          <w:color w:val="404040"/>
        </w:rPr>
      </w:pPr>
      <w:proofErr w:type="gramStart"/>
      <w:r>
        <w:rPr>
          <w:rFonts w:ascii="Consolas" w:hAnsi="Consolas"/>
          <w:color w:val="404040"/>
        </w:rPr>
        <w:t>yPoints  =</w:t>
      </w:r>
      <w:proofErr w:type="gramEnd"/>
      <w:r>
        <w:rPr>
          <w:rFonts w:ascii="Consolas" w:hAnsi="Consolas"/>
          <w:color w:val="404040"/>
        </w:rPr>
        <w:t xml:space="preserve"> lb.computeBoundaryModel(xPoints);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228B22"/>
        </w:rPr>
        <w:t>% Find corresponding image locations</w:t>
      </w:r>
    </w:p>
    <w:p w:rsidR="00A90337" w:rsidRDefault="00A90337" w:rsidP="00A90337">
      <w:pPr>
        <w:pStyle w:val="HTML"/>
        <w:rPr>
          <w:rFonts w:ascii="Consolas" w:hAnsi="Consolas"/>
          <w:color w:val="404040"/>
        </w:rPr>
      </w:pPr>
      <w:r>
        <w:rPr>
          <w:rFonts w:ascii="Consolas" w:hAnsi="Consolas"/>
          <w:color w:val="404040"/>
        </w:rPr>
        <w:t xml:space="preserve">boundaryPointsOnImage = </w:t>
      </w:r>
      <w:proofErr w:type="gramStart"/>
      <w:r>
        <w:rPr>
          <w:rFonts w:ascii="Consolas" w:hAnsi="Consolas"/>
          <w:color w:val="404040"/>
        </w:rPr>
        <w:t>vehicleToImage(</w:t>
      </w:r>
      <w:proofErr w:type="gramEnd"/>
      <w:r>
        <w:rPr>
          <w:rFonts w:ascii="Consolas" w:hAnsi="Consolas"/>
          <w:color w:val="404040"/>
        </w:rPr>
        <w:t>sensor, [xPoints, yPoints]);</w:t>
      </w:r>
    </w:p>
    <w:p w:rsidR="00A90337" w:rsidRDefault="00A90337" w:rsidP="00A90337">
      <w:pPr>
        <w:pStyle w:val="HTML"/>
        <w:rPr>
          <w:rFonts w:ascii="Consolas" w:hAnsi="Consolas"/>
          <w:color w:val="404040"/>
        </w:rPr>
      </w:pPr>
    </w:p>
    <w:p w:rsidR="00A90337" w:rsidRDefault="00A90337" w:rsidP="00A90337">
      <w:pPr>
        <w:pStyle w:val="HTML"/>
        <w:rPr>
          <w:rFonts w:ascii="Consolas" w:hAnsi="Consolas"/>
          <w:color w:val="404040"/>
        </w:rPr>
      </w:pPr>
      <w:r>
        <w:rPr>
          <w:rFonts w:ascii="Consolas" w:hAnsi="Consolas"/>
          <w:color w:val="404040"/>
        </w:rPr>
        <w:t>imshow(I)</w:t>
      </w:r>
    </w:p>
    <w:p w:rsidR="00A90337" w:rsidRDefault="00A90337" w:rsidP="00A90337">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A90337" w:rsidRDefault="00A90337" w:rsidP="00A90337">
      <w:pPr>
        <w:pStyle w:val="HTML"/>
        <w:rPr>
          <w:rFonts w:ascii="Consolas" w:hAnsi="Consolas"/>
          <w:color w:val="404040"/>
        </w:rPr>
      </w:pPr>
      <w:r>
        <w:rPr>
          <w:rFonts w:ascii="Consolas" w:hAnsi="Consolas"/>
          <w:color w:val="404040"/>
        </w:rPr>
        <w:t>plot(boundaryPointsOnImage</w:t>
      </w:r>
      <w:proofErr w:type="gramStart"/>
      <w:r>
        <w:rPr>
          <w:rFonts w:ascii="Consolas" w:hAnsi="Consolas"/>
          <w:color w:val="404040"/>
        </w:rPr>
        <w:t>(:,</w:t>
      </w:r>
      <w:proofErr w:type="gramEnd"/>
      <w:r>
        <w:rPr>
          <w:rFonts w:ascii="Consolas" w:hAnsi="Consolas"/>
          <w:color w:val="404040"/>
        </w:rPr>
        <w:t>1), boundaryPointsOnImage(:,2),</w:t>
      </w:r>
      <w:r>
        <w:rPr>
          <w:rFonts w:ascii="Consolas" w:hAnsi="Consolas"/>
          <w:color w:val="0000FF"/>
        </w:rPr>
        <w:t>...</w:t>
      </w:r>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'o</w:t>
      </w:r>
      <w:proofErr w:type="gramStart"/>
      <w:r>
        <w:rPr>
          <w:rFonts w:ascii="Consolas" w:hAnsi="Consolas"/>
          <w:color w:val="A020F0"/>
        </w:rPr>
        <w:t>'</w:t>
      </w:r>
      <w:r>
        <w:rPr>
          <w:rFonts w:ascii="Consolas" w:hAnsi="Consolas"/>
          <w:color w:val="404040"/>
        </w:rPr>
        <w:t>,</w:t>
      </w:r>
      <w:r>
        <w:rPr>
          <w:rFonts w:ascii="Consolas" w:hAnsi="Consolas"/>
          <w:color w:val="0000FF"/>
        </w:rPr>
        <w:t>...</w:t>
      </w:r>
      <w:proofErr w:type="gramEnd"/>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'MarkerEdgeColor'</w:t>
      </w:r>
      <w:r>
        <w:rPr>
          <w:rFonts w:ascii="Consolas" w:hAnsi="Consolas"/>
          <w:color w:val="404040"/>
        </w:rPr>
        <w:t>,</w:t>
      </w:r>
      <w:r>
        <w:rPr>
          <w:rFonts w:ascii="Consolas" w:hAnsi="Consolas"/>
          <w:color w:val="A020F0"/>
        </w:rPr>
        <w:t>'b</w:t>
      </w:r>
      <w:proofErr w:type="gramStart"/>
      <w:r>
        <w:rPr>
          <w:rFonts w:ascii="Consolas" w:hAnsi="Consolas"/>
          <w:color w:val="A020F0"/>
        </w:rPr>
        <w:t>'</w:t>
      </w:r>
      <w:r>
        <w:rPr>
          <w:rFonts w:ascii="Consolas" w:hAnsi="Consolas"/>
          <w:color w:val="404040"/>
        </w:rPr>
        <w:t>,</w:t>
      </w:r>
      <w:r>
        <w:rPr>
          <w:rFonts w:ascii="Consolas" w:hAnsi="Consolas"/>
          <w:color w:val="0000FF"/>
        </w:rPr>
        <w:t>...</w:t>
      </w:r>
      <w:proofErr w:type="gramEnd"/>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'MarkerFaceColor'</w:t>
      </w:r>
      <w:r>
        <w:rPr>
          <w:rFonts w:ascii="Consolas" w:hAnsi="Consolas"/>
          <w:color w:val="404040"/>
        </w:rPr>
        <w:t>,</w:t>
      </w:r>
      <w:r>
        <w:rPr>
          <w:rFonts w:ascii="Consolas" w:hAnsi="Consolas"/>
          <w:color w:val="A020F0"/>
        </w:rPr>
        <w:t>'b</w:t>
      </w:r>
      <w:proofErr w:type="gramStart"/>
      <w:r>
        <w:rPr>
          <w:rFonts w:ascii="Consolas" w:hAnsi="Consolas"/>
          <w:color w:val="A020F0"/>
        </w:rPr>
        <w:t>'</w:t>
      </w:r>
      <w:r>
        <w:rPr>
          <w:rFonts w:ascii="Consolas" w:hAnsi="Consolas"/>
          <w:color w:val="404040"/>
        </w:rPr>
        <w:t>,</w:t>
      </w:r>
      <w:r>
        <w:rPr>
          <w:rFonts w:ascii="Consolas" w:hAnsi="Consolas"/>
          <w:color w:val="0000FF"/>
        </w:rPr>
        <w:t>...</w:t>
      </w:r>
      <w:proofErr w:type="gramEnd"/>
    </w:p>
    <w:p w:rsidR="00A90337" w:rsidRDefault="00A90337" w:rsidP="00A90337">
      <w:pPr>
        <w:pStyle w:val="HTML"/>
        <w:rPr>
          <w:rFonts w:ascii="Consolas" w:hAnsi="Consolas"/>
          <w:color w:val="404040"/>
        </w:rPr>
      </w:pPr>
      <w:r>
        <w:rPr>
          <w:rFonts w:ascii="Consolas" w:hAnsi="Consolas"/>
          <w:color w:val="404040"/>
        </w:rPr>
        <w:t xml:space="preserve">    </w:t>
      </w:r>
      <w:r>
        <w:rPr>
          <w:rFonts w:ascii="Consolas" w:hAnsi="Consolas"/>
          <w:color w:val="A020F0"/>
        </w:rPr>
        <w:t>'MarkerSize'</w:t>
      </w:r>
      <w:r>
        <w:rPr>
          <w:rFonts w:ascii="Consolas" w:hAnsi="Consolas"/>
          <w:color w:val="404040"/>
        </w:rPr>
        <w:t>,10)</w:t>
      </w:r>
    </w:p>
    <w:p w:rsidR="00A90337" w:rsidRDefault="00A90337" w:rsidP="00A90337">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'Automatically Marked Lane Boundary Points'</w:t>
      </w:r>
      <w:r>
        <w:rPr>
          <w:rFonts w:ascii="Consolas" w:hAnsi="Consolas"/>
          <w:color w:val="404040"/>
        </w:rPr>
        <w:t>);</w:t>
      </w:r>
    </w:p>
    <w:p w:rsidR="00A90337" w:rsidRDefault="00A90337" w:rsidP="00A90337">
      <w:pPr>
        <w:pStyle w:val="HTML"/>
        <w:rPr>
          <w:rFonts w:ascii="Consolas" w:hAnsi="Consolas"/>
          <w:color w:val="404040"/>
        </w:rPr>
      </w:pPr>
      <w:r>
        <w:rPr>
          <w:rFonts w:ascii="Consolas" w:hAnsi="Consolas"/>
          <w:color w:val="404040"/>
        </w:rPr>
        <w:lastRenderedPageBreak/>
        <w:t xml:space="preserve">hold </w:t>
      </w:r>
      <w:r>
        <w:rPr>
          <w:rFonts w:ascii="Consolas" w:hAnsi="Consolas"/>
          <w:color w:val="A020F0"/>
        </w:rPr>
        <w:t>off</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858988" cy="4124325"/>
            <wp:effectExtent l="0" t="0" r="8890" b="0"/>
            <wp:docPr id="61" name="图片 61" descr="https://www.mathworks.com/help/examples/driving/win64/AutomateLabelingOfLaneBoundarie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mathworks.com/help/examples/driving/win64/AutomateLabelingOfLaneBoundariesExample_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62228" cy="4126606"/>
                    </a:xfrm>
                    <a:prstGeom prst="rect">
                      <a:avLst/>
                    </a:prstGeom>
                    <a:noFill/>
                    <a:ln>
                      <a:noFill/>
                    </a:ln>
                  </pic:spPr>
                </pic:pic>
              </a:graphicData>
            </a:graphic>
          </wp:inline>
        </w:drawing>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准备车道检测自动化类</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要将此车道检测算法合并到应用的自动</w:t>
      </w:r>
      <w:proofErr w:type="gramStart"/>
      <w:r>
        <w:rPr>
          <w:rFonts w:ascii="Arial" w:hAnsi="Arial" w:cs="Arial"/>
          <w:color w:val="404040"/>
          <w:sz w:val="20"/>
          <w:szCs w:val="20"/>
        </w:rPr>
        <w:t>化工作流中</w:t>
      </w:r>
      <w:proofErr w:type="gramEnd"/>
      <w:r>
        <w:rPr>
          <w:rFonts w:ascii="Arial" w:hAnsi="Arial" w:cs="Arial"/>
          <w:color w:val="404040"/>
          <w:sz w:val="20"/>
          <w:szCs w:val="20"/>
        </w:rPr>
        <w:t xml:space="preserve">, </w:t>
      </w:r>
      <w:r>
        <w:rPr>
          <w:rFonts w:ascii="Arial" w:hAnsi="Arial" w:cs="Arial"/>
          <w:color w:val="404040"/>
          <w:sz w:val="20"/>
          <w:szCs w:val="20"/>
        </w:rPr>
        <w:t>请构造一个从</w:t>
      </w:r>
      <w:proofErr w:type="gramStart"/>
      <w:r>
        <w:rPr>
          <w:rFonts w:ascii="Arial" w:hAnsi="Arial" w:cs="Arial"/>
          <w:color w:val="404040"/>
          <w:sz w:val="20"/>
          <w:szCs w:val="20"/>
        </w:rPr>
        <w:t>抽象基</w:t>
      </w:r>
      <w:proofErr w:type="gramEnd"/>
      <w:r>
        <w:rPr>
          <w:rFonts w:ascii="Arial" w:hAnsi="Arial" w:cs="Arial"/>
          <w:color w:val="404040"/>
          <w:sz w:val="20"/>
          <w:szCs w:val="20"/>
        </w:rPr>
        <w:t>类</w:t>
      </w:r>
      <w:hyperlink r:id="rId199" w:history="1">
        <w:r>
          <w:rPr>
            <w:rStyle w:val="HTML1"/>
            <w:rFonts w:ascii="Consolas" w:hAnsi="Consolas"/>
            <w:color w:val="004B87"/>
          </w:rPr>
          <w:t>vision.labeler.AutomationAlgorithm</w:t>
        </w:r>
      </w:hyperlink>
      <w:r>
        <w:rPr>
          <w:rFonts w:ascii="Arial" w:hAnsi="Arial" w:cs="Arial"/>
          <w:color w:val="404040"/>
          <w:sz w:val="20"/>
          <w:szCs w:val="20"/>
        </w:rPr>
        <w:t>继承的类。</w:t>
      </w:r>
      <w:proofErr w:type="gramStart"/>
      <w:r>
        <w:rPr>
          <w:rFonts w:ascii="Arial" w:hAnsi="Arial" w:cs="Arial"/>
          <w:color w:val="404040"/>
          <w:sz w:val="20"/>
          <w:szCs w:val="20"/>
        </w:rPr>
        <w:t>此基类定义</w:t>
      </w:r>
      <w:proofErr w:type="gramEnd"/>
      <w:r>
        <w:rPr>
          <w:rFonts w:ascii="Arial" w:hAnsi="Arial" w:cs="Arial"/>
          <w:color w:val="404040"/>
          <w:sz w:val="20"/>
          <w:szCs w:val="20"/>
        </w:rPr>
        <w:t>应用程序用于配置和运行自定义算法的方法的属性和签名。地面真相贴标机应用程序提供了一种获取初始自动化类模板的便捷方法。有关详细信息</w:t>
      </w:r>
      <w:r>
        <w:rPr>
          <w:rFonts w:ascii="Arial" w:hAnsi="Arial" w:cs="Arial"/>
          <w:color w:val="404040"/>
          <w:sz w:val="20"/>
          <w:szCs w:val="20"/>
        </w:rPr>
        <w:t xml:space="preserve">, </w:t>
      </w:r>
      <w:r>
        <w:rPr>
          <w:rFonts w:ascii="Arial" w:hAnsi="Arial" w:cs="Arial"/>
          <w:color w:val="404040"/>
          <w:sz w:val="20"/>
          <w:szCs w:val="20"/>
        </w:rPr>
        <w:t>请参阅</w:t>
      </w:r>
      <w:hyperlink r:id="rId200" w:history="1">
        <w:r>
          <w:rPr>
            <w:rStyle w:val="a3"/>
            <w:rFonts w:ascii="Arial" w:hAnsi="Arial" w:cs="Arial"/>
            <w:color w:val="004B87"/>
            <w:sz w:val="20"/>
            <w:szCs w:val="20"/>
          </w:rPr>
          <w:t>创建用于标记的自动化算法</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w:t>
      </w:r>
      <w:r>
        <w:rPr>
          <w:rFonts w:ascii="Arial" w:hAnsi="Arial" w:cs="Arial"/>
          <w:color w:val="404040"/>
          <w:sz w:val="20"/>
          <w:szCs w:val="20"/>
        </w:rPr>
        <w:t>。</w:t>
      </w:r>
      <w:hyperlink r:id="rId201" w:tgtFrame="_blank" w:history="1">
        <w:r>
          <w:rPr>
            <w:rStyle w:val="a3"/>
            <w:rFonts w:ascii="Arial" w:hAnsi="Arial" w:cs="Arial"/>
            <w:color w:val="004B87"/>
            <w:sz w:val="20"/>
            <w:szCs w:val="20"/>
          </w:rPr>
          <w:t> </w:t>
        </w:r>
        <w:r>
          <w:rPr>
            <w:rStyle w:val="HTML1"/>
            <w:rFonts w:ascii="Consolas" w:hAnsi="Consolas"/>
            <w:color w:val="004B87"/>
          </w:rPr>
          <w:t>AutoLaneMarking</w:t>
        </w:r>
        <w:r>
          <w:rPr>
            <w:rStyle w:val="a3"/>
            <w:rFonts w:ascii="Arial" w:hAnsi="Arial" w:cs="Arial"/>
            <w:color w:val="004B87"/>
            <w:sz w:val="20"/>
            <w:szCs w:val="20"/>
          </w:rPr>
          <w:t> </w:t>
        </w:r>
      </w:hyperlink>
      <w:r>
        <w:rPr>
          <w:rFonts w:ascii="Arial" w:hAnsi="Arial" w:cs="Arial"/>
          <w:color w:val="404040"/>
          <w:sz w:val="20"/>
          <w:szCs w:val="20"/>
        </w:rPr>
        <w:t>类基于此模板</w:t>
      </w:r>
      <w:r>
        <w:rPr>
          <w:rFonts w:ascii="Arial" w:hAnsi="Arial" w:cs="Arial"/>
          <w:color w:val="404040"/>
          <w:sz w:val="20"/>
          <w:szCs w:val="20"/>
        </w:rPr>
        <w:t xml:space="preserve">, </w:t>
      </w:r>
      <w:r>
        <w:rPr>
          <w:rFonts w:ascii="Arial" w:hAnsi="Arial" w:cs="Arial"/>
          <w:color w:val="404040"/>
          <w:sz w:val="20"/>
          <w:szCs w:val="20"/>
        </w:rPr>
        <w:t>并为您提供了用于车道检测的现成的自动化类。类的注释概括了实现每个</w:t>
      </w:r>
      <w:r>
        <w:rPr>
          <w:rFonts w:ascii="Arial" w:hAnsi="Arial" w:cs="Arial"/>
          <w:color w:val="404040"/>
          <w:sz w:val="20"/>
          <w:szCs w:val="20"/>
        </w:rPr>
        <w:t xml:space="preserve"> API </w:t>
      </w:r>
      <w:r>
        <w:rPr>
          <w:rFonts w:ascii="Arial" w:hAnsi="Arial" w:cs="Arial"/>
          <w:color w:val="404040"/>
          <w:sz w:val="20"/>
          <w:szCs w:val="20"/>
        </w:rPr>
        <w:t>调用所需的基本步骤。</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1</w:t>
      </w:r>
      <w:r>
        <w:rPr>
          <w:rFonts w:ascii="Arial" w:hAnsi="Arial" w:cs="Arial"/>
          <w:color w:val="404040"/>
          <w:sz w:val="20"/>
          <w:szCs w:val="20"/>
        </w:rPr>
        <w:t>包含定义算法的名称和说明的属性</w:t>
      </w:r>
      <w:r>
        <w:rPr>
          <w:rFonts w:ascii="Arial" w:hAnsi="Arial" w:cs="Arial"/>
          <w:color w:val="404040"/>
          <w:sz w:val="20"/>
          <w:szCs w:val="20"/>
        </w:rPr>
        <w:t xml:space="preserve">, </w:t>
      </w:r>
      <w:r>
        <w:rPr>
          <w:rFonts w:ascii="Arial" w:hAnsi="Arial" w:cs="Arial"/>
          <w:color w:val="404040"/>
          <w:sz w:val="20"/>
          <w:szCs w:val="20"/>
        </w:rPr>
        <w:t>以及使用该算法的说明。</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Step 1: Define required properties describing the algorithm. This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includes Name, Description, and UserDirections.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properties(</w:t>
      </w:r>
      <w:proofErr w:type="gramEnd"/>
      <w:r>
        <w:rPr>
          <w:rFonts w:ascii="Consolas" w:hAnsi="Consolas"/>
          <w:color w:val="404040"/>
        </w:rPr>
        <w:t>Constant)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Name: Give a name for your algorithm.</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Name = 'Lane Detector';</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Description: Provide a one-line description for your algorithm.</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 xml:space="preserve">       Description = 'Automatically detect lane-like features';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UserDirections: Provide a set of directions that are displayed</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when this algorithm is invoked. The directions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are to be provided as a cell array of character</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vectors, with each element of the cell array</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representing a step in the list of directions.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UserDirections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'Load a MonoCamera configuration object from the workspace using the settings panel</w:t>
      </w:r>
      <w:proofErr w:type="gramStart"/>
      <w:r>
        <w:rPr>
          <w:rFonts w:ascii="Consolas" w:hAnsi="Consolas"/>
          <w:color w:val="404040"/>
        </w:rPr>
        <w:t>',...</w:t>
      </w:r>
      <w:proofErr w:type="gramEnd"/>
    </w:p>
    <w:p w:rsidR="00A90337" w:rsidRDefault="00A90337" w:rsidP="00A90337">
      <w:pPr>
        <w:pStyle w:val="HTML"/>
        <w:spacing w:after="150"/>
        <w:ind w:left="480"/>
        <w:rPr>
          <w:rFonts w:ascii="Consolas" w:hAnsi="Consolas"/>
          <w:color w:val="404040"/>
        </w:rPr>
      </w:pPr>
      <w:r>
        <w:rPr>
          <w:rFonts w:ascii="Consolas" w:hAnsi="Consolas"/>
          <w:color w:val="404040"/>
        </w:rPr>
        <w:t xml:space="preserve">           'Specify additional parameters in the settings panel</w:t>
      </w:r>
      <w:proofErr w:type="gramStart"/>
      <w:r>
        <w:rPr>
          <w:rFonts w:ascii="Consolas" w:hAnsi="Consolas"/>
          <w:color w:val="404040"/>
        </w:rPr>
        <w:t>',...</w:t>
      </w:r>
      <w:proofErr w:type="gramEnd"/>
    </w:p>
    <w:p w:rsidR="00A90337" w:rsidRDefault="00A90337" w:rsidP="00A90337">
      <w:pPr>
        <w:pStyle w:val="HTML"/>
        <w:spacing w:after="150"/>
        <w:ind w:left="480"/>
        <w:rPr>
          <w:rFonts w:ascii="Consolas" w:hAnsi="Consolas"/>
          <w:color w:val="404040"/>
        </w:rPr>
      </w:pPr>
      <w:r>
        <w:rPr>
          <w:rFonts w:ascii="Consolas" w:hAnsi="Consolas"/>
          <w:color w:val="404040"/>
        </w:rPr>
        <w:t xml:space="preserve">           'Run the algorithm</w:t>
      </w:r>
      <w:proofErr w:type="gramStart"/>
      <w:r>
        <w:rPr>
          <w:rFonts w:ascii="Consolas" w:hAnsi="Consolas"/>
          <w:color w:val="404040"/>
        </w:rPr>
        <w:t>',...</w:t>
      </w:r>
      <w:proofErr w:type="gramEnd"/>
    </w:p>
    <w:p w:rsidR="00A90337" w:rsidRDefault="00A90337" w:rsidP="00A90337">
      <w:pPr>
        <w:pStyle w:val="HTML"/>
        <w:spacing w:after="150"/>
        <w:ind w:left="480"/>
        <w:rPr>
          <w:rFonts w:ascii="Consolas" w:hAnsi="Consolas"/>
          <w:color w:val="404040"/>
        </w:rPr>
      </w:pPr>
      <w:r>
        <w:rPr>
          <w:rFonts w:ascii="Consolas" w:hAnsi="Consolas"/>
          <w:color w:val="404040"/>
        </w:rPr>
        <w:t xml:space="preserve">           'Manually inspect and modify results if needed'};</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2</w:t>
      </w:r>
      <w:r>
        <w:rPr>
          <w:rFonts w:ascii="Arial" w:hAnsi="Arial" w:cs="Arial"/>
          <w:color w:val="404040"/>
          <w:sz w:val="20"/>
          <w:szCs w:val="20"/>
        </w:rPr>
        <w:t>包含核心算法所需的自定义属性。所需的属性由上述车道检测和车道点创建部分确定。</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Step 2: Define properties to be used during the algorithm. These are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user-defined properties that can be defined to manage algorithm</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execution.</w:t>
      </w:r>
    </w:p>
    <w:p w:rsidR="00A90337" w:rsidRDefault="00A90337" w:rsidP="00A90337">
      <w:pPr>
        <w:pStyle w:val="HTML"/>
        <w:spacing w:after="150"/>
        <w:ind w:left="480"/>
        <w:rPr>
          <w:rFonts w:ascii="Consolas" w:hAnsi="Consolas"/>
          <w:color w:val="404040"/>
        </w:rPr>
      </w:pPr>
      <w:r>
        <w:rPr>
          <w:rFonts w:ascii="Consolas" w:hAnsi="Consolas"/>
          <w:color w:val="404040"/>
        </w:rPr>
        <w:t xml:space="preserve">   properties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%MonoCamera</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The</w:t>
      </w:r>
      <w:proofErr w:type="gramEnd"/>
      <w:r>
        <w:rPr>
          <w:rFonts w:ascii="Consolas" w:hAnsi="Consolas"/>
          <w:color w:val="404040"/>
        </w:rPr>
        <w:t xml:space="preserve"> monoCamera object associated with this video</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MonoCamera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%MonoCameraVarname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The</w:t>
      </w:r>
      <w:proofErr w:type="gramEnd"/>
      <w:r>
        <w:rPr>
          <w:rFonts w:ascii="Consolas" w:hAnsi="Consolas"/>
          <w:color w:val="404040"/>
        </w:rPr>
        <w:t xml:space="preserve"> workspace variable name of the monoCamera object</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 xml:space="preserve">       MonoCameraVarname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%BirdsEyeConfig</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The</w:t>
      </w:r>
      <w:proofErr w:type="gramEnd"/>
      <w:r>
        <w:rPr>
          <w:rFonts w:ascii="Consolas" w:hAnsi="Consolas"/>
          <w:color w:val="404040"/>
        </w:rPr>
        <w:t xml:space="preserve"> birdsEyeView object needed to create the bird's-eye view</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BirdsEyeConfig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%MaxNumLanes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The</w:t>
      </w:r>
      <w:proofErr w:type="gramEnd"/>
      <w:r>
        <w:rPr>
          <w:rFonts w:ascii="Consolas" w:hAnsi="Consolas"/>
          <w:color w:val="404040"/>
        </w:rPr>
        <w:t xml:space="preserve"> maximum number of lanes the algorithm tries to annotate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MaxNumLanes         = 2;</w:t>
      </w:r>
    </w:p>
    <w:p w:rsidR="00A90337" w:rsidRDefault="00A90337" w:rsidP="00A90337">
      <w:pPr>
        <w:pStyle w:val="HTML"/>
        <w:spacing w:after="150"/>
        <w:ind w:left="480"/>
        <w:rPr>
          <w:rFonts w:ascii="Consolas" w:hAnsi="Consolas"/>
          <w:color w:val="404040"/>
        </w:rPr>
      </w:pPr>
      <w:r>
        <w:rPr>
          <w:rFonts w:ascii="Consolas" w:hAnsi="Consolas"/>
          <w:color w:val="404040"/>
        </w:rPr>
        <w:t xml:space="preserve">       %ROI</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The</w:t>
      </w:r>
      <w:proofErr w:type="gramEnd"/>
      <w:r>
        <w:rPr>
          <w:rFonts w:ascii="Consolas" w:hAnsi="Consolas"/>
          <w:color w:val="404040"/>
        </w:rPr>
        <w:t xml:space="preserve"> region of interest around the vehicle used to search for</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lanes</w:t>
      </w:r>
      <w:proofErr w:type="gramEnd"/>
    </w:p>
    <w:p w:rsidR="00A90337" w:rsidRDefault="00A90337" w:rsidP="00A90337">
      <w:pPr>
        <w:pStyle w:val="HTML"/>
        <w:spacing w:after="150"/>
        <w:ind w:left="480"/>
        <w:rPr>
          <w:rFonts w:ascii="Consolas" w:hAnsi="Consolas"/>
          <w:color w:val="404040"/>
        </w:rPr>
      </w:pPr>
      <w:r>
        <w:rPr>
          <w:rFonts w:ascii="Consolas" w:hAnsi="Consolas"/>
          <w:color w:val="404040"/>
        </w:rPr>
        <w:t xml:space="preserve">       ROI            = [3, 30, -3, 3];</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%LaneMaskSensitivity</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The</w:t>
      </w:r>
      <w:proofErr w:type="gramEnd"/>
      <w:r>
        <w:rPr>
          <w:rFonts w:ascii="Consolas" w:hAnsi="Consolas"/>
          <w:color w:val="404040"/>
        </w:rPr>
        <w:t xml:space="preserve"> sensitivity parameter used in the segmentLaneMarkerRidge function</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LaneMaskSensitivity = 0.25;</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%LaneBoundaryWidth</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The</w:t>
      </w:r>
      <w:proofErr w:type="gramEnd"/>
      <w:r>
        <w:rPr>
          <w:rFonts w:ascii="Consolas" w:hAnsi="Consolas"/>
          <w:color w:val="404040"/>
        </w:rPr>
        <w:t xml:space="preserve"> lane boundary width, used in findParabolicLaneBoundaries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LaneBoundaryWidth   = 0.6;</w:t>
      </w:r>
    </w:p>
    <w:p w:rsidR="00A90337" w:rsidRDefault="00A90337" w:rsidP="00A90337">
      <w:pPr>
        <w:pStyle w:val="HTML"/>
        <w:spacing w:after="150"/>
        <w:ind w:left="480"/>
        <w:rPr>
          <w:rFonts w:ascii="Consolas" w:hAnsi="Consolas"/>
          <w:color w:val="404040"/>
        </w:rPr>
      </w:pPr>
      <w:r>
        <w:rPr>
          <w:rFonts w:ascii="Consolas" w:hAnsi="Consolas"/>
          <w:color w:val="404040"/>
        </w:rPr>
        <w:t xml:space="preserve">       %XPoints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The</w:t>
      </w:r>
      <w:proofErr w:type="gramEnd"/>
      <w:r>
        <w:rPr>
          <w:rFonts w:ascii="Consolas" w:hAnsi="Consolas"/>
          <w:color w:val="404040"/>
        </w:rPr>
        <w:t xml:space="preserve"> x-axis points along which to mark the lane boundaries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XPoints             = [3 3.5 4 4.5 5 6 7 10 30];</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3</w:t>
      </w:r>
      <w:r>
        <w:rPr>
          <w:rFonts w:ascii="Arial" w:hAnsi="Arial" w:cs="Arial"/>
          <w:color w:val="404040"/>
          <w:sz w:val="20"/>
          <w:szCs w:val="20"/>
        </w:rPr>
        <w:t>处理函数定义。第一个函数</w:t>
      </w:r>
      <w:r>
        <w:rPr>
          <w:rStyle w:val="HTML1"/>
          <w:rFonts w:ascii="Consolas" w:hAnsi="Consolas"/>
          <w:color w:val="404040"/>
        </w:rPr>
        <w:t>checkLabelDefinition</w:t>
      </w:r>
      <w:r>
        <w:rPr>
          <w:rFonts w:ascii="Arial" w:hAnsi="Arial" w:cs="Arial"/>
          <w:color w:val="404040"/>
          <w:sz w:val="20"/>
          <w:szCs w:val="20"/>
        </w:rPr>
        <w:t>确保只为自动化启用适当类型的标签。对于车道检测</w:t>
      </w:r>
      <w:r>
        <w:rPr>
          <w:rFonts w:ascii="Arial" w:hAnsi="Arial" w:cs="Arial"/>
          <w:color w:val="404040"/>
          <w:sz w:val="20"/>
          <w:szCs w:val="20"/>
        </w:rPr>
        <w:t xml:space="preserve">, </w:t>
      </w:r>
      <w:r>
        <w:rPr>
          <w:rFonts w:ascii="Arial" w:hAnsi="Arial" w:cs="Arial"/>
          <w:color w:val="404040"/>
          <w:sz w:val="20"/>
          <w:szCs w:val="20"/>
        </w:rPr>
        <w:t>您需要确保只启用类型</w:t>
      </w:r>
      <w:r>
        <w:rPr>
          <w:rStyle w:val="HTML1"/>
          <w:rFonts w:ascii="Consolas" w:hAnsi="Consolas"/>
          <w:color w:val="404040"/>
        </w:rPr>
        <w:t>Line</w:t>
      </w:r>
      <w:r>
        <w:rPr>
          <w:rFonts w:ascii="Arial" w:hAnsi="Arial" w:cs="Arial"/>
          <w:color w:val="404040"/>
          <w:sz w:val="20"/>
          <w:szCs w:val="20"/>
        </w:rPr>
        <w:t>的标签</w:t>
      </w:r>
      <w:r>
        <w:rPr>
          <w:rFonts w:ascii="Arial" w:hAnsi="Arial" w:cs="Arial"/>
          <w:color w:val="404040"/>
          <w:sz w:val="20"/>
          <w:szCs w:val="20"/>
        </w:rPr>
        <w:t xml:space="preserve">, </w:t>
      </w:r>
      <w:r>
        <w:rPr>
          <w:rFonts w:ascii="Arial" w:hAnsi="Arial" w:cs="Arial"/>
          <w:color w:val="404040"/>
          <w:sz w:val="20"/>
          <w:szCs w:val="20"/>
        </w:rPr>
        <w:t>因此</w:t>
      </w:r>
      <w:proofErr w:type="gramStart"/>
      <w:r>
        <w:rPr>
          <w:rFonts w:ascii="Arial" w:hAnsi="Arial" w:cs="Arial"/>
          <w:color w:val="404040"/>
          <w:sz w:val="20"/>
          <w:szCs w:val="20"/>
        </w:rPr>
        <w:t>此</w:t>
      </w:r>
      <w:proofErr w:type="gramEnd"/>
      <w:r>
        <w:rPr>
          <w:rFonts w:ascii="Arial" w:hAnsi="Arial" w:cs="Arial"/>
          <w:color w:val="404040"/>
          <w:sz w:val="20"/>
          <w:szCs w:val="20"/>
        </w:rPr>
        <w:t>版本的函数检查标签的</w:t>
      </w:r>
      <w:r>
        <w:rPr>
          <w:rStyle w:val="HTML1"/>
          <w:rFonts w:ascii="Consolas" w:hAnsi="Consolas"/>
          <w:color w:val="404040"/>
        </w:rPr>
        <w:t>Type</w:t>
      </w:r>
      <w:r>
        <w:rPr>
          <w:rFonts w:ascii="Arial" w:hAnsi="Arial" w:cs="Arial"/>
          <w:color w:val="404040"/>
          <w:sz w:val="20"/>
          <w:szCs w:val="20"/>
        </w:rPr>
        <w: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TF = </w:t>
      </w:r>
      <w:proofErr w:type="gramStart"/>
      <w:r>
        <w:rPr>
          <w:rFonts w:ascii="Consolas" w:hAnsi="Consolas"/>
          <w:color w:val="404040"/>
        </w:rPr>
        <w:t>checkLabelDefinition(</w:t>
      </w:r>
      <w:proofErr w:type="gramEnd"/>
      <w:r>
        <w:rPr>
          <w:rFonts w:ascii="Consolas" w:hAnsi="Consolas"/>
          <w:color w:val="404040"/>
        </w:rPr>
        <w:t>~, labelDef)</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Lane detection only works with Line type labels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TF = labelDef.Type == labelType.Line;</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下一个函数是</w:t>
      </w:r>
      <w:r>
        <w:rPr>
          <w:rStyle w:val="HTML1"/>
          <w:rFonts w:ascii="Consolas" w:hAnsi="Consolas"/>
          <w:color w:val="404040"/>
        </w:rPr>
        <w:t>checkSetup</w:t>
      </w: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此算法</w:t>
      </w:r>
      <w:r>
        <w:rPr>
          <w:rStyle w:val="a5"/>
          <w:rFonts w:ascii="Arial" w:hAnsi="Arial" w:cs="Arial"/>
          <w:color w:val="404040"/>
          <w:sz w:val="20"/>
          <w:szCs w:val="20"/>
        </w:rPr>
        <w:t>需要</w:t>
      </w:r>
      <w:r>
        <w:rPr>
          <w:rFonts w:ascii="Arial" w:hAnsi="Arial" w:cs="Arial"/>
          <w:color w:val="404040"/>
          <w:sz w:val="20"/>
          <w:szCs w:val="20"/>
        </w:rPr>
        <w:t> </w:t>
      </w:r>
      <w:r>
        <w:rPr>
          <w:rStyle w:val="HTML1"/>
          <w:rFonts w:ascii="Consolas" w:hAnsi="Consolas"/>
          <w:color w:val="404040"/>
        </w:rPr>
        <w:t>monoCamera</w:t>
      </w:r>
      <w:r>
        <w:rPr>
          <w:rFonts w:ascii="Arial" w:hAnsi="Arial" w:cs="Arial"/>
          <w:color w:val="404040"/>
          <w:sz w:val="20"/>
          <w:szCs w:val="20"/>
        </w:rPr>
        <w:t>传感器配置才能使用。所有其他属性都定义了合理的默认值。</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TF = </w:t>
      </w:r>
      <w:proofErr w:type="gramStart"/>
      <w:r>
        <w:rPr>
          <w:rFonts w:ascii="Consolas" w:hAnsi="Consolas"/>
          <w:color w:val="404040"/>
        </w:rPr>
        <w:t>checkSetup(</w:t>
      </w:r>
      <w:proofErr w:type="gramEnd"/>
      <w:r>
        <w:rPr>
          <w:rFonts w:ascii="Consolas" w:hAnsi="Consolas"/>
          <w:color w:val="404040"/>
        </w:rPr>
        <w:t>algObj,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This is the only required input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TF = ~</w:t>
      </w:r>
      <w:proofErr w:type="gramStart"/>
      <w:r>
        <w:rPr>
          <w:rFonts w:ascii="Consolas" w:hAnsi="Consolas"/>
          <w:color w:val="404040"/>
        </w:rPr>
        <w:t>isempty(</w:t>
      </w:r>
      <w:proofErr w:type="gramEnd"/>
      <w:r>
        <w:rPr>
          <w:rFonts w:ascii="Consolas" w:hAnsi="Consolas"/>
          <w:color w:val="404040"/>
        </w:rPr>
        <w:t>algObj.MonoCamera);</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w:t>
      </w:r>
      <w:r>
        <w:rPr>
          <w:rStyle w:val="HTML1"/>
          <w:rFonts w:ascii="Consolas" w:hAnsi="Consolas"/>
          <w:color w:val="404040"/>
        </w:rPr>
        <w:t>settingsDialog</w:t>
      </w:r>
      <w:r>
        <w:rPr>
          <w:rFonts w:ascii="Arial" w:hAnsi="Arial" w:cs="Arial"/>
          <w:color w:val="404040"/>
          <w:sz w:val="20"/>
          <w:szCs w:val="20"/>
        </w:rPr>
        <w:t>函数获取并修改在步骤</w:t>
      </w:r>
      <w:r>
        <w:rPr>
          <w:rFonts w:ascii="Arial" w:hAnsi="Arial" w:cs="Arial"/>
          <w:color w:val="404040"/>
          <w:sz w:val="20"/>
          <w:szCs w:val="20"/>
        </w:rPr>
        <w:t>2</w:t>
      </w:r>
      <w:r>
        <w:rPr>
          <w:rFonts w:ascii="Arial" w:hAnsi="Arial" w:cs="Arial"/>
          <w:color w:val="404040"/>
          <w:sz w:val="20"/>
          <w:szCs w:val="20"/>
        </w:rPr>
        <w:t>中定义的属性。通过此</w:t>
      </w:r>
      <w:r>
        <w:rPr>
          <w:rFonts w:ascii="Arial" w:hAnsi="Arial" w:cs="Arial"/>
          <w:color w:val="404040"/>
          <w:sz w:val="20"/>
          <w:szCs w:val="20"/>
        </w:rPr>
        <w:t xml:space="preserve"> API </w:t>
      </w:r>
      <w:r>
        <w:rPr>
          <w:rFonts w:ascii="Arial" w:hAnsi="Arial" w:cs="Arial"/>
          <w:color w:val="404040"/>
          <w:sz w:val="20"/>
          <w:szCs w:val="20"/>
        </w:rPr>
        <w:t>调用</w:t>
      </w:r>
      <w:r>
        <w:rPr>
          <w:rFonts w:ascii="Arial" w:hAnsi="Arial" w:cs="Arial"/>
          <w:color w:val="404040"/>
          <w:sz w:val="20"/>
          <w:szCs w:val="20"/>
        </w:rPr>
        <w:t xml:space="preserve">, </w:t>
      </w:r>
      <w:r>
        <w:rPr>
          <w:rFonts w:ascii="Arial" w:hAnsi="Arial" w:cs="Arial"/>
          <w:color w:val="404040"/>
          <w:sz w:val="20"/>
          <w:szCs w:val="20"/>
        </w:rPr>
        <w:t>您可以创建在用户单击</w:t>
      </w:r>
      <w:r>
        <w:rPr>
          <w:rFonts w:ascii="Arial" w:hAnsi="Arial" w:cs="Arial"/>
          <w:color w:val="404040"/>
          <w:sz w:val="20"/>
          <w:szCs w:val="20"/>
        </w:rPr>
        <w:t xml:space="preserve"> "</w:t>
      </w:r>
      <w:r>
        <w:rPr>
          <w:rStyle w:val="a6"/>
          <w:rFonts w:ascii="Arial" w:hAnsi="Arial" w:cs="Arial"/>
          <w:color w:val="404040"/>
          <w:sz w:val="20"/>
          <w:szCs w:val="20"/>
        </w:rPr>
        <w:t>自动</w:t>
      </w:r>
      <w:r>
        <w:rPr>
          <w:rFonts w:ascii="Arial" w:hAnsi="Arial" w:cs="Arial"/>
          <w:color w:val="404040"/>
          <w:sz w:val="20"/>
          <w:szCs w:val="20"/>
        </w:rPr>
        <w:t xml:space="preserve">" </w:t>
      </w:r>
      <w:r>
        <w:rPr>
          <w:rFonts w:ascii="Arial" w:hAnsi="Arial" w:cs="Arial"/>
          <w:color w:val="404040"/>
          <w:sz w:val="20"/>
          <w:szCs w:val="20"/>
        </w:rPr>
        <w:t>选项卡中的</w:t>
      </w:r>
      <w:r>
        <w:rPr>
          <w:rFonts w:ascii="Arial" w:hAnsi="Arial" w:cs="Arial"/>
          <w:color w:val="404040"/>
          <w:sz w:val="20"/>
          <w:szCs w:val="20"/>
        </w:rPr>
        <w:t xml:space="preserve"> "</w:t>
      </w:r>
      <w:r>
        <w:rPr>
          <w:rStyle w:val="a6"/>
          <w:rFonts w:ascii="Arial" w:hAnsi="Arial" w:cs="Arial"/>
          <w:color w:val="404040"/>
          <w:sz w:val="20"/>
          <w:szCs w:val="20"/>
        </w:rPr>
        <w:t>设置</w:t>
      </w:r>
      <w:r>
        <w:rPr>
          <w:rFonts w:ascii="Arial" w:hAnsi="Arial" w:cs="Arial"/>
          <w:color w:val="404040"/>
          <w:sz w:val="20"/>
          <w:szCs w:val="20"/>
        </w:rPr>
        <w:t xml:space="preserve">" </w:t>
      </w:r>
      <w:r>
        <w:rPr>
          <w:rFonts w:ascii="Arial" w:hAnsi="Arial" w:cs="Arial"/>
          <w:color w:val="404040"/>
          <w:sz w:val="20"/>
          <w:szCs w:val="20"/>
        </w:rPr>
        <w:t>按钮时打开的对话框。若要创建此对话框</w:t>
      </w:r>
      <w:r>
        <w:rPr>
          <w:rFonts w:ascii="Arial" w:hAnsi="Arial" w:cs="Arial"/>
          <w:color w:val="404040"/>
          <w:sz w:val="20"/>
          <w:szCs w:val="20"/>
        </w:rPr>
        <w:t xml:space="preserve">, </w:t>
      </w:r>
      <w:r>
        <w:rPr>
          <w:rFonts w:ascii="Arial" w:hAnsi="Arial" w:cs="Arial"/>
          <w:color w:val="404040"/>
          <w:sz w:val="20"/>
          <w:szCs w:val="20"/>
        </w:rPr>
        <w:t>请使用</w:t>
      </w:r>
      <w:hyperlink r:id="rId202" w:history="1">
        <w:r>
          <w:rPr>
            <w:rStyle w:val="HTML1"/>
            <w:rFonts w:ascii="Consolas" w:hAnsi="Consolas"/>
            <w:color w:val="004B87"/>
          </w:rPr>
          <w:t>inputdlg</w:t>
        </w:r>
      </w:hyperlink>
      <w:r>
        <w:rPr>
          <w:rFonts w:ascii="Arial" w:hAnsi="Arial" w:cs="Arial"/>
          <w:color w:val="404040"/>
          <w:sz w:val="20"/>
          <w:szCs w:val="20"/>
        </w:rPr>
        <w:t>函数快速创建一个简单的模式窗口</w:t>
      </w:r>
      <w:r>
        <w:rPr>
          <w:rFonts w:ascii="Arial" w:hAnsi="Arial" w:cs="Arial"/>
          <w:color w:val="404040"/>
          <w:sz w:val="20"/>
          <w:szCs w:val="20"/>
        </w:rPr>
        <w:t xml:space="preserve">, </w:t>
      </w:r>
      <w:r>
        <w:rPr>
          <w:rFonts w:ascii="Arial" w:hAnsi="Arial" w:cs="Arial"/>
          <w:color w:val="404040"/>
          <w:sz w:val="20"/>
          <w:szCs w:val="20"/>
        </w:rPr>
        <w:t>要求用户指定</w:t>
      </w:r>
      <w:r>
        <w:rPr>
          <w:rStyle w:val="HTML1"/>
          <w:rFonts w:ascii="Consolas" w:hAnsi="Consolas"/>
          <w:color w:val="404040"/>
        </w:rPr>
        <w:t>monoCamera</w:t>
      </w:r>
      <w:r>
        <w:rPr>
          <w:rFonts w:ascii="Arial" w:hAnsi="Arial" w:cs="Arial"/>
          <w:color w:val="404040"/>
          <w:sz w:val="20"/>
          <w:szCs w:val="20"/>
        </w:rPr>
        <w:t>对象。下面的代码段概述了基本语法。完整的</w:t>
      </w:r>
      <w:hyperlink r:id="rId203" w:tgtFrame="_blank" w:history="1">
        <w:r>
          <w:rPr>
            <w:rStyle w:val="a3"/>
            <w:rFonts w:ascii="Arial" w:hAnsi="Arial" w:cs="Arial"/>
            <w:color w:val="004B87"/>
            <w:sz w:val="20"/>
            <w:szCs w:val="20"/>
          </w:rPr>
          <w:t> </w:t>
        </w:r>
        <w:r>
          <w:rPr>
            <w:rStyle w:val="HTML1"/>
            <w:rFonts w:ascii="Consolas" w:hAnsi="Consolas"/>
            <w:color w:val="004B87"/>
          </w:rPr>
          <w:t>AutoLaneMarking</w:t>
        </w:r>
        <w:r>
          <w:rPr>
            <w:rStyle w:val="a3"/>
            <w:rFonts w:ascii="Arial" w:hAnsi="Arial" w:cs="Arial"/>
            <w:color w:val="004B87"/>
            <w:sz w:val="20"/>
            <w:szCs w:val="20"/>
          </w:rPr>
          <w:t> </w:t>
        </w:r>
      </w:hyperlink>
      <w:r>
        <w:rPr>
          <w:rFonts w:ascii="Arial" w:hAnsi="Arial" w:cs="Arial"/>
          <w:color w:val="404040"/>
          <w:sz w:val="20"/>
          <w:szCs w:val="20"/>
        </w:rPr>
        <w:t>代码扩展了此逻辑</w:t>
      </w:r>
      <w:r>
        <w:rPr>
          <w:rFonts w:ascii="Arial" w:hAnsi="Arial" w:cs="Arial"/>
          <w:color w:val="404040"/>
          <w:sz w:val="20"/>
          <w:szCs w:val="20"/>
        </w:rPr>
        <w:t xml:space="preserve">, </w:t>
      </w:r>
      <w:r>
        <w:rPr>
          <w:rFonts w:ascii="Arial" w:hAnsi="Arial" w:cs="Arial"/>
          <w:color w:val="404040"/>
          <w:sz w:val="20"/>
          <w:szCs w:val="20"/>
        </w:rPr>
        <w:t>还添加了输入验证步骤。</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Describe the inputs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prompt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'Enter the MonoCamera variable name</w:t>
      </w:r>
      <w:proofErr w:type="gramStart"/>
      <w:r>
        <w:rPr>
          <w:rFonts w:ascii="Consolas" w:hAnsi="Consolas"/>
          <w:color w:val="404040"/>
        </w:rPr>
        <w:t>',...</w:t>
      </w:r>
      <w:proofErr w:type="gramEnd"/>
    </w:p>
    <w:p w:rsidR="00A90337" w:rsidRDefault="00A90337" w:rsidP="00A90337">
      <w:pPr>
        <w:pStyle w:val="HTML"/>
        <w:spacing w:after="150"/>
        <w:ind w:left="480"/>
        <w:rPr>
          <w:rFonts w:ascii="Consolas" w:hAnsi="Consolas"/>
          <w:color w:val="404040"/>
        </w:rPr>
      </w:pPr>
      <w:r>
        <w:rPr>
          <w:rFonts w:ascii="Consolas" w:hAnsi="Consolas"/>
          <w:color w:val="404040"/>
        </w:rPr>
        <w:t xml:space="preserve">       'Maximum number of Lanes</w:t>
      </w:r>
      <w:proofErr w:type="gramStart"/>
      <w:r>
        <w:rPr>
          <w:rFonts w:ascii="Consolas" w:hAnsi="Consolas"/>
          <w:color w:val="404040"/>
        </w:rPr>
        <w:t>',...</w:t>
      </w:r>
      <w:proofErr w:type="gramEnd"/>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defaultAnswer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num2</w:t>
      </w:r>
      <w:proofErr w:type="gramStart"/>
      <w:r>
        <w:rPr>
          <w:rFonts w:ascii="Consolas" w:hAnsi="Consolas"/>
          <w:color w:val="404040"/>
        </w:rPr>
        <w:t>str(</w:t>
      </w:r>
      <w:proofErr w:type="gramEnd"/>
      <w:r>
        <w:rPr>
          <w:rFonts w:ascii="Consolas" w:hAnsi="Consolas"/>
          <w:color w:val="404040"/>
        </w:rPr>
        <w:t>2),...</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Create an input dialog</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name = 'Settings for lane detection';</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numLines = 1;</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options.Resize</w:t>
      </w:r>
      <w:proofErr w:type="gramEnd"/>
      <w:r>
        <w:rPr>
          <w:rFonts w:ascii="Consolas" w:hAnsi="Consolas"/>
          <w:color w:val="404040"/>
        </w:rPr>
        <w:t xml:space="preserve">      = 'on';</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options.WindowStyle</w:t>
      </w:r>
      <w:proofErr w:type="gramEnd"/>
      <w:r>
        <w:rPr>
          <w:rFonts w:ascii="Consolas" w:hAnsi="Consolas"/>
          <w:color w:val="404040"/>
        </w:rPr>
        <w:t xml:space="preserve"> = 'normal';</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options.Interpreter</w:t>
      </w:r>
      <w:proofErr w:type="gramEnd"/>
      <w:r>
        <w:rPr>
          <w:rFonts w:ascii="Consolas" w:hAnsi="Consolas"/>
          <w:color w:val="404040"/>
        </w:rPr>
        <w:t xml:space="preserve"> = 'none';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answer = inputdlg(</w:t>
      </w:r>
      <w:proofErr w:type="gramStart"/>
      <w:r>
        <w:rPr>
          <w:rFonts w:ascii="Consolas" w:hAnsi="Consolas"/>
          <w:color w:val="404040"/>
        </w:rPr>
        <w:t>prompt,name</w:t>
      </w:r>
      <w:proofErr w:type="gramEnd"/>
      <w:r>
        <w:rPr>
          <w:rFonts w:ascii="Consolas" w:hAnsi="Consolas"/>
          <w:color w:val="404040"/>
        </w:rPr>
        <w:t>,numLines,defaultAnswer,options);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Obtain the inputs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monoCameraVarname = </w:t>
      </w:r>
      <w:proofErr w:type="gramStart"/>
      <w:r>
        <w:rPr>
          <w:rFonts w:ascii="Consolas" w:hAnsi="Consolas"/>
          <w:color w:val="404040"/>
        </w:rPr>
        <w:t>answer{</w:t>
      </w:r>
      <w:proofErr w:type="gramEnd"/>
      <w:r>
        <w:rPr>
          <w:rFonts w:ascii="Consolas" w:hAnsi="Consolas"/>
          <w:color w:val="404040"/>
        </w:rPr>
        <w:t>1};</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maxNumberOfLanes  =</w:t>
      </w:r>
      <w:proofErr w:type="gramEnd"/>
      <w:r>
        <w:rPr>
          <w:rFonts w:ascii="Consolas" w:hAnsi="Consolas"/>
          <w:color w:val="404040"/>
        </w:rPr>
        <w:t xml:space="preserve"> answer{2};</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步骤</w:t>
      </w:r>
      <w:r>
        <w:rPr>
          <w:rFonts w:ascii="Arial" w:hAnsi="Arial" w:cs="Arial"/>
          <w:color w:val="404040"/>
          <w:sz w:val="20"/>
          <w:szCs w:val="20"/>
        </w:rPr>
        <w:t>4</w:t>
      </w:r>
      <w:r>
        <w:rPr>
          <w:rFonts w:ascii="Arial" w:hAnsi="Arial" w:cs="Arial"/>
          <w:color w:val="404040"/>
          <w:sz w:val="20"/>
          <w:szCs w:val="20"/>
        </w:rPr>
        <w:t>指定执行函数。某些自动化算法需要实现</w:t>
      </w:r>
      <w:r>
        <w:rPr>
          <w:rStyle w:val="HTML1"/>
          <w:rFonts w:ascii="Consolas" w:hAnsi="Consolas"/>
          <w:color w:val="404040"/>
        </w:rPr>
        <w:t>initialize</w:t>
      </w:r>
      <w:r>
        <w:rPr>
          <w:rFonts w:ascii="Arial" w:hAnsi="Arial" w:cs="Arial"/>
          <w:color w:val="404040"/>
          <w:sz w:val="20"/>
          <w:szCs w:val="20"/>
        </w:rPr>
        <w:t>例程</w:t>
      </w:r>
      <w:r>
        <w:rPr>
          <w:rFonts w:ascii="Arial" w:hAnsi="Arial" w:cs="Arial"/>
          <w:color w:val="404040"/>
          <w:sz w:val="20"/>
          <w:szCs w:val="20"/>
        </w:rPr>
        <w:t xml:space="preserve">, </w:t>
      </w:r>
      <w:r>
        <w:rPr>
          <w:rFonts w:ascii="Arial" w:hAnsi="Arial" w:cs="Arial"/>
          <w:color w:val="404040"/>
          <w:sz w:val="20"/>
          <w:szCs w:val="20"/>
        </w:rPr>
        <w:t>以根据应用中的现有标签填充初始算法状态。此车道检测算法独立地在</w:t>
      </w:r>
      <w:proofErr w:type="gramStart"/>
      <w:r>
        <w:rPr>
          <w:rFonts w:ascii="Arial" w:hAnsi="Arial" w:cs="Arial"/>
          <w:color w:val="404040"/>
          <w:sz w:val="20"/>
          <w:szCs w:val="20"/>
        </w:rPr>
        <w:t>每个帧上工作</w:t>
      </w:r>
      <w:proofErr w:type="gramEnd"/>
      <w:r>
        <w:rPr>
          <w:rFonts w:ascii="Arial" w:hAnsi="Arial" w:cs="Arial"/>
          <w:color w:val="404040"/>
          <w:sz w:val="20"/>
          <w:szCs w:val="20"/>
        </w:rPr>
        <w:t xml:space="preserve">, </w:t>
      </w:r>
      <w:r>
        <w:rPr>
          <w:rFonts w:ascii="Arial" w:hAnsi="Arial" w:cs="Arial"/>
          <w:color w:val="404040"/>
          <w:sz w:val="20"/>
          <w:szCs w:val="20"/>
        </w:rPr>
        <w:t>因此已修剪模板的默认版本以不采取任何操作。</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w:t>
      </w:r>
      <w:proofErr w:type="gramStart"/>
      <w:r>
        <w:rPr>
          <w:rFonts w:ascii="Consolas" w:hAnsi="Consolas"/>
          <w:color w:val="404040"/>
        </w:rPr>
        <w:t>initialize(</w:t>
      </w:r>
      <w:proofErr w:type="gramEnd"/>
      <w:r>
        <w:rPr>
          <w:rFonts w:ascii="Consolas" w:hAnsi="Consolas"/>
          <w:color w:val="404040"/>
        </w:rPr>
        <w:t>~, ~,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w:t>
      </w:r>
      <w:r>
        <w:rPr>
          <w:rStyle w:val="HTML1"/>
          <w:rFonts w:ascii="Consolas" w:hAnsi="Consolas"/>
          <w:color w:val="404040"/>
        </w:rPr>
        <w:t>run</w:t>
      </w:r>
      <w:r>
        <w:rPr>
          <w:rFonts w:ascii="Arial" w:hAnsi="Arial" w:cs="Arial"/>
          <w:color w:val="404040"/>
          <w:sz w:val="20"/>
          <w:szCs w:val="20"/>
        </w:rPr>
        <w:t>函数</w:t>
      </w:r>
      <w:proofErr w:type="gramStart"/>
      <w:r>
        <w:rPr>
          <w:rFonts w:ascii="Arial" w:hAnsi="Arial" w:cs="Arial"/>
          <w:color w:val="404040"/>
          <w:sz w:val="20"/>
          <w:szCs w:val="20"/>
        </w:rPr>
        <w:t>定义此</w:t>
      </w:r>
      <w:proofErr w:type="gramEnd"/>
      <w:r>
        <w:rPr>
          <w:rFonts w:ascii="Arial" w:hAnsi="Arial" w:cs="Arial"/>
          <w:color w:val="404040"/>
          <w:sz w:val="20"/>
          <w:szCs w:val="20"/>
        </w:rPr>
        <w:t>自动化类的核心车道检测算法。为每个视频</w:t>
      </w:r>
      <w:proofErr w:type="gramStart"/>
      <w:r>
        <w:rPr>
          <w:rFonts w:ascii="Arial" w:hAnsi="Arial" w:cs="Arial"/>
          <w:color w:val="404040"/>
          <w:sz w:val="20"/>
          <w:szCs w:val="20"/>
        </w:rPr>
        <w:t>帧</w:t>
      </w:r>
      <w:proofErr w:type="gramEnd"/>
      <w:r>
        <w:rPr>
          <w:rFonts w:ascii="Arial" w:hAnsi="Arial" w:cs="Arial"/>
          <w:color w:val="404040"/>
          <w:sz w:val="20"/>
          <w:szCs w:val="20"/>
        </w:rPr>
        <w:t>调用</w:t>
      </w:r>
      <w:r>
        <w:rPr>
          <w:rStyle w:val="HTML1"/>
          <w:rFonts w:ascii="Consolas" w:hAnsi="Consolas"/>
          <w:color w:val="404040"/>
        </w:rPr>
        <w:t>run</w:t>
      </w:r>
      <w:r>
        <w:rPr>
          <w:rFonts w:ascii="Arial" w:hAnsi="Arial" w:cs="Arial"/>
          <w:color w:val="404040"/>
          <w:sz w:val="20"/>
          <w:szCs w:val="20"/>
        </w:rPr>
        <w:t xml:space="preserve"> , </w:t>
      </w:r>
      <w:r>
        <w:rPr>
          <w:rFonts w:ascii="Arial" w:hAnsi="Arial" w:cs="Arial"/>
          <w:color w:val="404040"/>
          <w:sz w:val="20"/>
          <w:szCs w:val="20"/>
        </w:rPr>
        <w:t>并期望自动化类返回一组标签。</w:t>
      </w:r>
      <w:hyperlink r:id="rId204" w:tgtFrame="_blank" w:history="1">
        <w:r>
          <w:rPr>
            <w:rStyle w:val="HTML1"/>
            <w:rFonts w:ascii="Consolas" w:hAnsi="Consolas"/>
            <w:color w:val="004B87"/>
          </w:rPr>
          <w:t>AutoLaneMarking</w:t>
        </w:r>
        <w:r>
          <w:rPr>
            <w:rStyle w:val="a3"/>
            <w:rFonts w:ascii="Arial" w:hAnsi="Arial" w:cs="Arial"/>
            <w:color w:val="004B87"/>
            <w:sz w:val="20"/>
            <w:szCs w:val="20"/>
          </w:rPr>
          <w:t> </w:t>
        </w:r>
      </w:hyperlink>
      <w:r>
        <w:rPr>
          <w:rFonts w:ascii="Arial" w:hAnsi="Arial" w:cs="Arial"/>
          <w:color w:val="404040"/>
          <w:sz w:val="20"/>
          <w:szCs w:val="20"/>
        </w:rPr>
        <w:t>中的</w:t>
      </w:r>
      <w:r>
        <w:rPr>
          <w:rStyle w:val="HTML1"/>
          <w:rFonts w:ascii="Consolas" w:hAnsi="Consolas"/>
          <w:color w:val="404040"/>
        </w:rPr>
        <w:t>run</w:t>
      </w:r>
      <w:r>
        <w:rPr>
          <w:rFonts w:ascii="Arial" w:hAnsi="Arial" w:cs="Arial"/>
          <w:color w:val="404040"/>
          <w:sz w:val="20"/>
          <w:szCs w:val="20"/>
        </w:rPr>
        <w:t>函数包含以前为车道检测和转换为点而引入的逻辑。</w:t>
      </w:r>
      <w:hyperlink r:id="rId205" w:tgtFrame="_blank" w:history="1">
        <w:r>
          <w:rPr>
            <w:rStyle w:val="a3"/>
            <w:rFonts w:ascii="Arial" w:hAnsi="Arial" w:cs="Arial"/>
            <w:color w:val="004B87"/>
            <w:sz w:val="20"/>
            <w:szCs w:val="20"/>
          </w:rPr>
          <w:t> </w:t>
        </w:r>
        <w:r>
          <w:rPr>
            <w:rStyle w:val="HTML1"/>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中的代码也被折叠起来</w:t>
      </w:r>
      <w:r>
        <w:rPr>
          <w:rFonts w:ascii="Arial" w:hAnsi="Arial" w:cs="Arial"/>
          <w:color w:val="404040"/>
          <w:sz w:val="20"/>
          <w:szCs w:val="20"/>
        </w:rPr>
        <w:t xml:space="preserve">, </w:t>
      </w:r>
      <w:r>
        <w:rPr>
          <w:rFonts w:ascii="Arial" w:hAnsi="Arial" w:cs="Arial"/>
          <w:color w:val="404040"/>
          <w:sz w:val="20"/>
          <w:szCs w:val="20"/>
        </w:rPr>
        <w:t>以获得更紧凑的参考。</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autoLabels = </w:t>
      </w:r>
      <w:proofErr w:type="gramStart"/>
      <w:r>
        <w:rPr>
          <w:rFonts w:ascii="Consolas" w:hAnsi="Consolas"/>
          <w:color w:val="404040"/>
        </w:rPr>
        <w:t>run(</w:t>
      </w:r>
      <w:proofErr w:type="gramEnd"/>
      <w:r>
        <w:rPr>
          <w:rFonts w:ascii="Consolas" w:hAnsi="Consolas"/>
          <w:color w:val="404040"/>
        </w:rPr>
        <w:t>algObj, I)</w:t>
      </w:r>
    </w:p>
    <w:p w:rsidR="00A90337" w:rsidRDefault="00A90337" w:rsidP="00A90337">
      <w:pPr>
        <w:pStyle w:val="HTML"/>
        <w:spacing w:after="150"/>
        <w:ind w:left="480"/>
        <w:rPr>
          <w:rFonts w:ascii="Consolas" w:hAnsi="Consolas"/>
          <w:color w:val="404040"/>
        </w:rPr>
      </w:pPr>
      <w:r>
        <w:rPr>
          <w:rFonts w:ascii="Consolas" w:hAnsi="Consolas"/>
          <w:color w:val="404040"/>
        </w:rPr>
        <w:t xml:space="preserve">           Ig = rgb2gray(I);</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birdsEyeViewImage = </w:t>
      </w:r>
      <w:proofErr w:type="gramStart"/>
      <w:r>
        <w:rPr>
          <w:rFonts w:ascii="Consolas" w:hAnsi="Consolas"/>
          <w:color w:val="404040"/>
        </w:rPr>
        <w:t>transformImage(</w:t>
      </w:r>
      <w:proofErr w:type="gramEnd"/>
      <w:r>
        <w:rPr>
          <w:rFonts w:ascii="Consolas" w:hAnsi="Consolas"/>
          <w:color w:val="404040"/>
        </w:rPr>
        <w:t>algObj.BirdsEyeConfig, Ig);</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birdsEyeViewBW    = </w:t>
      </w:r>
      <w:proofErr w:type="gramStart"/>
      <w:r>
        <w:rPr>
          <w:rFonts w:ascii="Consolas" w:hAnsi="Consolas"/>
          <w:color w:val="404040"/>
        </w:rPr>
        <w:t>segmentLaneMarkerRidge(</w:t>
      </w:r>
      <w:proofErr w:type="gramEnd"/>
      <w:r>
        <w:rPr>
          <w:rFonts w:ascii="Consolas" w:hAnsi="Consolas"/>
          <w:color w:val="404040"/>
        </w:rPr>
        <w:t>birdsEyeViewImage,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algObj.BirdsEyeConfig, algObj.LaneBoundaryWidth,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'Sensitivity', algObj.LaneMaskSensitivity);</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Obtain lane candidate points in world coordinates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[imageX, imageY] = find(birdsEyeViewBW);</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boundaryPointsxy = </w:t>
      </w:r>
      <w:proofErr w:type="gramStart"/>
      <w:r>
        <w:rPr>
          <w:rFonts w:ascii="Consolas" w:hAnsi="Consolas"/>
          <w:color w:val="404040"/>
        </w:rPr>
        <w:t>imageToVehicle(</w:t>
      </w:r>
      <w:proofErr w:type="gramEnd"/>
      <w:r>
        <w:rPr>
          <w:rFonts w:ascii="Consolas" w:hAnsi="Consolas"/>
          <w:color w:val="404040"/>
        </w:rPr>
        <w:t>algObj.BirdsEyeConfig, [imageY, imageX]);</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Fit requested number of boundaries to it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lbs = </w:t>
      </w:r>
      <w:proofErr w:type="gramStart"/>
      <w:r>
        <w:rPr>
          <w:rFonts w:ascii="Consolas" w:hAnsi="Consolas"/>
          <w:color w:val="404040"/>
        </w:rPr>
        <w:t>findParabolicLaneBoundaries(</w:t>
      </w:r>
      <w:proofErr w:type="gramEnd"/>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boundaryPointsxy,algObj.LaneBoundaryWidth</w:t>
      </w:r>
      <w:proofErr w:type="gramEnd"/>
      <w:r>
        <w:rPr>
          <w:rFonts w:ascii="Consolas" w:hAnsi="Consolas"/>
          <w:color w:val="404040"/>
        </w:rPr>
        <w:t>, ...</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'MaxNumBoundaries</w:t>
      </w:r>
      <w:proofErr w:type="gramStart"/>
      <w:r>
        <w:rPr>
          <w:rFonts w:ascii="Consolas" w:hAnsi="Consolas"/>
          <w:color w:val="404040"/>
        </w:rPr>
        <w:t>',algObj.MaxNumLanes</w:t>
      </w:r>
      <w:proofErr w:type="gramEnd"/>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numDetectedLanes = numel(lbs);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Convert the model to discrete set of points at the specified</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x coordinates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boundaryPoints = cell(</w:t>
      </w:r>
      <w:proofErr w:type="gramStart"/>
      <w:r>
        <w:rPr>
          <w:rFonts w:ascii="Consolas" w:hAnsi="Consolas"/>
          <w:color w:val="404040"/>
        </w:rPr>
        <w:t>1,numDetectedLanes</w:t>
      </w:r>
      <w:proofErr w:type="gramEnd"/>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xPoints = algObj.XPoints';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for ind = </w:t>
      </w:r>
      <w:proofErr w:type="gramStart"/>
      <w:r>
        <w:rPr>
          <w:rFonts w:ascii="Consolas" w:hAnsi="Consolas"/>
          <w:color w:val="404040"/>
        </w:rPr>
        <w:t>1:numel</w:t>
      </w:r>
      <w:proofErr w:type="gramEnd"/>
      <w:r>
        <w:rPr>
          <w:rFonts w:ascii="Consolas" w:hAnsi="Consolas"/>
          <w:color w:val="404040"/>
        </w:rPr>
        <w:t>(lbs)</w:t>
      </w:r>
    </w:p>
    <w:p w:rsidR="00A90337" w:rsidRDefault="00A90337" w:rsidP="00A90337">
      <w:pPr>
        <w:pStyle w:val="HTML"/>
        <w:spacing w:after="150"/>
        <w:ind w:left="480"/>
        <w:rPr>
          <w:rFonts w:ascii="Consolas" w:hAnsi="Consolas"/>
          <w:color w:val="404040"/>
        </w:rPr>
      </w:pPr>
      <w:r>
        <w:rPr>
          <w:rFonts w:ascii="Consolas" w:hAnsi="Consolas"/>
          <w:color w:val="404040"/>
        </w:rPr>
        <w:lastRenderedPageBreak/>
        <w:t xml:space="preserve">               yPoints             = lbs(ind</w:t>
      </w:r>
      <w:proofErr w:type="gramStart"/>
      <w:r>
        <w:rPr>
          <w:rFonts w:ascii="Consolas" w:hAnsi="Consolas"/>
          <w:color w:val="404040"/>
        </w:rPr>
        <w:t>).computeBoundaryModel</w:t>
      </w:r>
      <w:proofErr w:type="gramEnd"/>
      <w:r>
        <w:rPr>
          <w:rFonts w:ascii="Consolas" w:hAnsi="Consolas"/>
          <w:color w:val="404040"/>
        </w:rPr>
        <w:t>(xPoints);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boundaryPoints{ind} = </w:t>
      </w:r>
      <w:proofErr w:type="gramStart"/>
      <w:r>
        <w:rPr>
          <w:rFonts w:ascii="Consolas" w:hAnsi="Consolas"/>
          <w:color w:val="404040"/>
        </w:rPr>
        <w:t>vehicleToImage(</w:t>
      </w:r>
      <w:proofErr w:type="gramEnd"/>
      <w:r>
        <w:rPr>
          <w:rFonts w:ascii="Consolas" w:hAnsi="Consolas"/>
          <w:color w:val="404040"/>
        </w:rPr>
        <w:t>algObj.MonoCamera, [xPoints, yPoints]);</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HTML"/>
        <w:spacing w:after="150"/>
        <w:ind w:left="480"/>
        <w:rPr>
          <w:rFonts w:ascii="Consolas" w:hAnsi="Consolas"/>
          <w:color w:val="404040"/>
        </w:rPr>
      </w:pPr>
      <w:r>
        <w:rPr>
          <w:rFonts w:ascii="Consolas" w:hAnsi="Consolas"/>
          <w:color w:val="404040"/>
        </w:rPr>
        <w:t xml:space="preserve">           % Package up the results in a table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autoLabels = </w:t>
      </w:r>
      <w:proofErr w:type="gramStart"/>
      <w:r>
        <w:rPr>
          <w:rFonts w:ascii="Consolas" w:hAnsi="Consolas"/>
          <w:color w:val="404040"/>
        </w:rPr>
        <w:t>table(</w:t>
      </w:r>
      <w:proofErr w:type="gramEnd"/>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boundaryPoints</w:t>
      </w:r>
      <w:proofErr w:type="gramStart"/>
      <w:r>
        <w:rPr>
          <w:rFonts w:ascii="Consolas" w:hAnsi="Consolas"/>
          <w:color w:val="404040"/>
        </w:rPr>
        <w:t>',...</w:t>
      </w:r>
      <w:proofErr w:type="gramEnd"/>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repmat(</w:t>
      </w:r>
      <w:proofErr w:type="gramEnd"/>
      <w:r>
        <w:rPr>
          <w:rFonts w:ascii="Consolas" w:hAnsi="Consolas"/>
          <w:color w:val="404040"/>
        </w:rPr>
        <w:t>labelType.Line, [numDetectedLanes,1]),...</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repmat(</w:t>
      </w:r>
      <w:proofErr w:type="gramEnd"/>
      <w:r>
        <w:rPr>
          <w:rFonts w:ascii="Consolas" w:hAnsi="Consolas"/>
          <w:color w:val="404040"/>
        </w:rPr>
        <w:t>algObj.SelectedLabelDefinitions.Name, [numDetectedLanes,1]));</w:t>
      </w:r>
    </w:p>
    <w:p w:rsidR="00A90337" w:rsidRDefault="00A90337" w:rsidP="00A90337">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autoLabels.Properties.VariableNames</w:t>
      </w:r>
      <w:proofErr w:type="gramEnd"/>
      <w:r>
        <w:rPr>
          <w:rFonts w:ascii="Consolas" w:hAnsi="Consolas"/>
          <w:color w:val="404040"/>
        </w:rPr>
        <w:t xml:space="preserve"> = {'Position','Type','Name'};</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最后</w:t>
      </w:r>
      <w:r>
        <w:rPr>
          <w:rFonts w:ascii="Arial" w:hAnsi="Arial" w:cs="Arial"/>
          <w:color w:val="404040"/>
          <w:sz w:val="20"/>
          <w:szCs w:val="20"/>
        </w:rPr>
        <w:t>,</w:t>
      </w:r>
      <w:r>
        <w:rPr>
          <w:rStyle w:val="HTML1"/>
          <w:rFonts w:ascii="Consolas" w:hAnsi="Consolas"/>
          <w:color w:val="404040"/>
        </w:rPr>
        <w:t>terminate</w:t>
      </w:r>
      <w:r>
        <w:rPr>
          <w:rFonts w:ascii="Arial" w:hAnsi="Arial" w:cs="Arial"/>
          <w:color w:val="404040"/>
          <w:sz w:val="20"/>
          <w:szCs w:val="20"/>
        </w:rPr>
        <w:t>函数处理自动化完成后所需的任何清理或拆下操作。此算法不需要任何清理</w:t>
      </w:r>
      <w:r>
        <w:rPr>
          <w:rFonts w:ascii="Arial" w:hAnsi="Arial" w:cs="Arial"/>
          <w:color w:val="404040"/>
          <w:sz w:val="20"/>
          <w:szCs w:val="20"/>
        </w:rPr>
        <w:t xml:space="preserve">, </w:t>
      </w:r>
      <w:r>
        <w:rPr>
          <w:rFonts w:ascii="Arial" w:hAnsi="Arial" w:cs="Arial"/>
          <w:color w:val="404040"/>
          <w:sz w:val="20"/>
          <w:szCs w:val="20"/>
        </w:rPr>
        <w:t>因此该函数为空。</w:t>
      </w:r>
    </w:p>
    <w:p w:rsidR="00A90337" w:rsidRDefault="00A90337" w:rsidP="00A90337">
      <w:pPr>
        <w:pStyle w:val="HTML"/>
        <w:spacing w:after="150"/>
        <w:ind w:left="480"/>
        <w:rPr>
          <w:rFonts w:ascii="Consolas" w:hAnsi="Consolas"/>
          <w:color w:val="404040"/>
        </w:rPr>
      </w:pPr>
      <w:r>
        <w:rPr>
          <w:rFonts w:ascii="Consolas" w:hAnsi="Consolas"/>
          <w:color w:val="404040"/>
        </w:rPr>
        <w:t xml:space="preserve">       function </w:t>
      </w:r>
      <w:proofErr w:type="gramStart"/>
      <w:r>
        <w:rPr>
          <w:rFonts w:ascii="Consolas" w:hAnsi="Consolas"/>
          <w:color w:val="404040"/>
        </w:rPr>
        <w:t>terminate(</w:t>
      </w:r>
      <w:proofErr w:type="gramEnd"/>
      <w:r>
        <w:rPr>
          <w:rFonts w:ascii="Consolas" w:hAnsi="Consolas"/>
          <w:color w:val="404040"/>
        </w:rPr>
        <w:t>~)</w:t>
      </w:r>
    </w:p>
    <w:p w:rsidR="00A90337" w:rsidRDefault="00A90337" w:rsidP="00A90337">
      <w:pPr>
        <w:pStyle w:val="HTML"/>
        <w:spacing w:after="150"/>
        <w:ind w:left="480"/>
        <w:rPr>
          <w:rFonts w:ascii="Consolas" w:hAnsi="Consolas"/>
          <w:color w:val="404040"/>
        </w:rPr>
      </w:pPr>
      <w:r>
        <w:rPr>
          <w:rFonts w:ascii="Consolas" w:hAnsi="Consolas"/>
          <w:color w:val="404040"/>
        </w:rPr>
        <w:t xml:space="preserve">       end</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在应用中使用</w:t>
      </w:r>
      <w:r>
        <w:rPr>
          <w:rFonts w:ascii="Arial" w:hAnsi="Arial" w:cs="Arial"/>
          <w:color w:val="C45400"/>
          <w:sz w:val="23"/>
          <w:szCs w:val="23"/>
        </w:rPr>
        <w:t xml:space="preserve"> AutoLaneMarking </w:t>
      </w:r>
      <w:r>
        <w:rPr>
          <w:rFonts w:ascii="Arial" w:hAnsi="Arial" w:cs="Arial"/>
          <w:color w:val="C45400"/>
          <w:sz w:val="23"/>
          <w:szCs w:val="23"/>
        </w:rPr>
        <w:t>自动化类</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车道检测算法的封装版本已准备好用于</w:t>
      </w:r>
      <w:hyperlink r:id="rId206" w:tgtFrame="_blank" w:history="1">
        <w:r>
          <w:rPr>
            <w:rStyle w:val="a3"/>
            <w:rFonts w:ascii="Arial" w:hAnsi="Arial" w:cs="Arial"/>
            <w:color w:val="004B87"/>
            <w:sz w:val="20"/>
            <w:szCs w:val="20"/>
          </w:rPr>
          <w:t> </w:t>
        </w:r>
        <w:r>
          <w:rPr>
            <w:rStyle w:val="HTML1"/>
            <w:rFonts w:ascii="Consolas" w:hAnsi="Consolas"/>
            <w:color w:val="004B87"/>
          </w:rPr>
          <w:t>AutoLaneMarking</w:t>
        </w:r>
        <w:r>
          <w:rPr>
            <w:rStyle w:val="a3"/>
            <w:rFonts w:ascii="Arial" w:hAnsi="Arial" w:cs="Arial"/>
            <w:color w:val="004B87"/>
            <w:sz w:val="20"/>
            <w:szCs w:val="20"/>
          </w:rPr>
          <w:t> </w:t>
        </w:r>
      </w:hyperlink>
      <w:r>
        <w:rPr>
          <w:rFonts w:ascii="Arial" w:hAnsi="Arial" w:cs="Arial"/>
          <w:color w:val="404040"/>
          <w:sz w:val="20"/>
          <w:szCs w:val="20"/>
        </w:rPr>
        <w:t>类。要在应用中使用此类</w:t>
      </w:r>
      <w:r>
        <w:rPr>
          <w:rFonts w:ascii="Arial" w:hAnsi="Arial" w:cs="Arial"/>
          <w:color w:val="404040"/>
          <w:sz w:val="20"/>
          <w:szCs w:val="20"/>
        </w:rPr>
        <w:t>:</w:t>
      </w:r>
    </w:p>
    <w:p w:rsidR="00A90337" w:rsidRDefault="00A90337" w:rsidP="00A90337">
      <w:pPr>
        <w:pStyle w:val="a4"/>
        <w:numPr>
          <w:ilvl w:val="0"/>
          <w:numId w:val="3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创建当前文件夹下所需的文件夹结构</w:t>
      </w:r>
      <w:r>
        <w:rPr>
          <w:rFonts w:ascii="Arial" w:hAnsi="Arial" w:cs="Arial"/>
          <w:color w:val="404040"/>
          <w:sz w:val="20"/>
          <w:szCs w:val="20"/>
        </w:rPr>
        <w:t xml:space="preserve">, </w:t>
      </w:r>
      <w:r>
        <w:rPr>
          <w:rFonts w:ascii="Arial" w:hAnsi="Arial" w:cs="Arial"/>
          <w:color w:val="404040"/>
          <w:sz w:val="20"/>
          <w:szCs w:val="20"/>
        </w:rPr>
        <w:t>并将自动化类复制到其中。</w:t>
      </w:r>
    </w:p>
    <w:p w:rsidR="00A90337" w:rsidRDefault="00A90337" w:rsidP="00A90337">
      <w:pPr>
        <w:pStyle w:val="HTML"/>
        <w:spacing w:after="150"/>
        <w:ind w:left="480"/>
        <w:rPr>
          <w:rFonts w:ascii="Consolas" w:hAnsi="Consolas"/>
          <w:color w:val="404040"/>
        </w:rPr>
      </w:pPr>
      <w:r>
        <w:rPr>
          <w:rFonts w:ascii="Consolas" w:hAnsi="Consolas"/>
          <w:color w:val="404040"/>
        </w:rPr>
        <w:t xml:space="preserve">     mkdir('+vision/+labeler');</w:t>
      </w:r>
    </w:p>
    <w:p w:rsidR="00A90337" w:rsidRDefault="00A90337" w:rsidP="00A90337">
      <w:pPr>
        <w:pStyle w:val="HTML"/>
        <w:spacing w:after="150"/>
        <w:ind w:left="480"/>
        <w:rPr>
          <w:rFonts w:ascii="Consolas" w:hAnsi="Consolas"/>
          <w:color w:val="404040"/>
        </w:rPr>
      </w:pPr>
      <w:r>
        <w:rPr>
          <w:rFonts w:ascii="Consolas" w:hAnsi="Consolas"/>
          <w:color w:val="404040"/>
        </w:rPr>
        <w:t xml:space="preserve">     copyfile(fullfile(matlabroot,'toolbox','driving','drivingdemos','AutoLaneMarking.m'),'+vision/+labeler');</w:t>
      </w:r>
    </w:p>
    <w:p w:rsidR="00A90337" w:rsidRDefault="00A90337" w:rsidP="00A90337">
      <w:pPr>
        <w:pStyle w:val="a4"/>
        <w:numPr>
          <w:ilvl w:val="0"/>
          <w:numId w:val="3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将</w:t>
      </w:r>
      <w:hyperlink r:id="rId207" w:history="1">
        <w:r>
          <w:rPr>
            <w:rStyle w:val="HTML1"/>
            <w:rFonts w:ascii="Consolas" w:hAnsi="Consolas"/>
            <w:color w:val="004B87"/>
          </w:rPr>
          <w:t>monoCamera</w:t>
        </w:r>
      </w:hyperlink>
      <w:r>
        <w:rPr>
          <w:rFonts w:ascii="Arial" w:hAnsi="Arial" w:cs="Arial"/>
          <w:color w:val="404040"/>
          <w:sz w:val="20"/>
          <w:szCs w:val="20"/>
        </w:rPr>
        <w:t>信息加载到工作区中。</w:t>
      </w:r>
    </w:p>
    <w:p w:rsidR="00A90337" w:rsidRDefault="00A90337" w:rsidP="00A90337">
      <w:pPr>
        <w:pStyle w:val="HTML"/>
        <w:spacing w:after="150"/>
        <w:ind w:left="480"/>
        <w:rPr>
          <w:rFonts w:ascii="Consolas" w:hAnsi="Consolas"/>
          <w:color w:val="404040"/>
        </w:rPr>
      </w:pPr>
      <w:r>
        <w:rPr>
          <w:rFonts w:ascii="Consolas" w:hAnsi="Consolas"/>
          <w:color w:val="404040"/>
        </w:rPr>
        <w:t xml:space="preserve">    configData = load('birdsEyeConfig');</w:t>
      </w:r>
    </w:p>
    <w:p w:rsidR="00A90337" w:rsidRDefault="00A90337" w:rsidP="00A90337">
      <w:pPr>
        <w:pStyle w:val="HTML"/>
        <w:spacing w:after="150"/>
        <w:ind w:left="480"/>
        <w:rPr>
          <w:rFonts w:ascii="Consolas" w:hAnsi="Consolas"/>
          <w:color w:val="404040"/>
        </w:rPr>
      </w:pPr>
      <w:r>
        <w:rPr>
          <w:rFonts w:ascii="Consolas" w:hAnsi="Consolas"/>
          <w:color w:val="404040"/>
        </w:rPr>
        <w:t xml:space="preserve">    sensor   = </w:t>
      </w:r>
      <w:proofErr w:type="gramStart"/>
      <w:r>
        <w:rPr>
          <w:rFonts w:ascii="Consolas" w:hAnsi="Consolas"/>
          <w:color w:val="404040"/>
        </w:rPr>
        <w:t>configData.birdsEyeConfig.Sensor</w:t>
      </w:r>
      <w:proofErr w:type="gramEnd"/>
      <w:r>
        <w:rPr>
          <w:rFonts w:ascii="Consolas" w:hAnsi="Consolas"/>
          <w:color w:val="404040"/>
        </w:rPr>
        <w:t>;</w:t>
      </w:r>
    </w:p>
    <w:p w:rsidR="00A90337" w:rsidRDefault="00A90337" w:rsidP="00A90337">
      <w:pPr>
        <w:pStyle w:val="a4"/>
        <w:numPr>
          <w:ilvl w:val="0"/>
          <w:numId w:val="3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打开</w:t>
      </w:r>
      <w:hyperlink r:id="rId208" w:history="1">
        <w:r>
          <w:rPr>
            <w:rStyle w:val="a3"/>
            <w:rFonts w:ascii="Arial" w:hAnsi="Arial" w:cs="Arial"/>
            <w:color w:val="004B87"/>
            <w:sz w:val="20"/>
            <w:szCs w:val="20"/>
          </w:rPr>
          <w:t>地面真相</w:t>
        </w:r>
      </w:hyperlink>
      <w:r>
        <w:rPr>
          <w:rFonts w:ascii="Arial" w:hAnsi="Arial" w:cs="Arial"/>
          <w:color w:val="404040"/>
          <w:sz w:val="20"/>
          <w:szCs w:val="20"/>
        </w:rPr>
        <w:t>贴标机应用程序。</w:t>
      </w:r>
    </w:p>
    <w:p w:rsidR="00A90337" w:rsidRDefault="00A90337" w:rsidP="00A90337">
      <w:pPr>
        <w:pStyle w:val="HTML"/>
        <w:spacing w:after="150"/>
        <w:ind w:left="480"/>
        <w:rPr>
          <w:rFonts w:ascii="Consolas" w:hAnsi="Consolas"/>
          <w:color w:val="404040"/>
        </w:rPr>
      </w:pPr>
      <w:r>
        <w:rPr>
          <w:rFonts w:ascii="Consolas" w:hAnsi="Consolas"/>
          <w:color w:val="404040"/>
        </w:rPr>
        <w:t xml:space="preserve">     groundTruthLabeler caltech_cordova1.avi</w:t>
      </w:r>
    </w:p>
    <w:p w:rsidR="00A90337" w:rsidRDefault="00A90337" w:rsidP="00A90337">
      <w:pPr>
        <w:pStyle w:val="a4"/>
        <w:numPr>
          <w:ilvl w:val="0"/>
          <w:numId w:val="3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在左窗格中</w:t>
      </w:r>
      <w:r>
        <w:rPr>
          <w:rFonts w:ascii="Arial" w:hAnsi="Arial" w:cs="Arial"/>
          <w:color w:val="404040"/>
          <w:sz w:val="20"/>
          <w:szCs w:val="20"/>
        </w:rPr>
        <w:t xml:space="preserve">, </w:t>
      </w: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定义新</w:t>
      </w:r>
      <w:r>
        <w:rPr>
          <w:rStyle w:val="a6"/>
          <w:rFonts w:ascii="Arial" w:hAnsi="Arial" w:cs="Arial"/>
          <w:color w:val="404040"/>
          <w:sz w:val="20"/>
          <w:szCs w:val="20"/>
        </w:rPr>
        <w:t xml:space="preserve"> roi </w:t>
      </w:r>
      <w:r>
        <w:rPr>
          <w:rStyle w:val="a6"/>
          <w:rFonts w:ascii="Arial" w:hAnsi="Arial" w:cs="Arial"/>
          <w:color w:val="404040"/>
          <w:sz w:val="20"/>
          <w:szCs w:val="20"/>
        </w:rPr>
        <w:t>标签</w:t>
      </w:r>
      <w:r>
        <w:rPr>
          <w:rFonts w:ascii="Arial" w:hAnsi="Arial" w:cs="Arial"/>
          <w:color w:val="404040"/>
          <w:sz w:val="20"/>
          <w:szCs w:val="20"/>
        </w:rPr>
        <w:t xml:space="preserve">" </w:t>
      </w:r>
      <w:r>
        <w:rPr>
          <w:rFonts w:ascii="Arial" w:hAnsi="Arial" w:cs="Arial"/>
          <w:color w:val="404040"/>
          <w:sz w:val="20"/>
          <w:szCs w:val="20"/>
        </w:rPr>
        <w:t>按钮并定义显示的</w:t>
      </w:r>
      <w:r>
        <w:rPr>
          <w:rFonts w:ascii="Arial" w:hAnsi="Arial" w:cs="Arial"/>
          <w:color w:val="404040"/>
          <w:sz w:val="20"/>
          <w:szCs w:val="20"/>
        </w:rPr>
        <w:t xml:space="preserve"> roi </w:t>
      </w:r>
      <w:r>
        <w:rPr>
          <w:rFonts w:ascii="Arial" w:hAnsi="Arial" w:cs="Arial"/>
          <w:color w:val="404040"/>
          <w:sz w:val="20"/>
          <w:szCs w:val="20"/>
        </w:rPr>
        <w:t>线样式。然后单击</w:t>
      </w:r>
      <w:r>
        <w:rPr>
          <w:rFonts w:ascii="Arial" w:hAnsi="Arial" w:cs="Arial"/>
          <w:color w:val="404040"/>
          <w:sz w:val="20"/>
          <w:szCs w:val="20"/>
        </w:rPr>
        <w:t xml:space="preserve"> "</w:t>
      </w:r>
      <w:r>
        <w:rPr>
          <w:rFonts w:ascii="Arial" w:hAnsi="Arial" w:cs="Arial"/>
          <w:color w:val="404040"/>
          <w:sz w:val="20"/>
          <w:szCs w:val="20"/>
        </w:rPr>
        <w:t>确定</w:t>
      </w:r>
      <w:r>
        <w:rPr>
          <w:rFonts w:ascii="Arial" w:hAnsi="Arial" w:cs="Arial"/>
          <w:color w:val="404040"/>
          <w:sz w:val="20"/>
          <w:szCs w:val="20"/>
        </w:rPr>
        <w:t>"</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10225" cy="3866431"/>
            <wp:effectExtent l="0" t="0" r="0" b="1270"/>
            <wp:docPr id="60" name="图片 60" descr="https://www.mathworks.com/help/examples/driving/win64/xxAutoLaneMarkingDefine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mathworks.com/help/examples/driving/win64/xxAutoLaneMarkingDefineLabel.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7249" cy="3871272"/>
                    </a:xfrm>
                    <a:prstGeom prst="rect">
                      <a:avLst/>
                    </a:prstGeom>
                    <a:noFill/>
                    <a:ln>
                      <a:noFill/>
                    </a:ln>
                  </pic:spPr>
                </pic:pic>
              </a:graphicData>
            </a:graphic>
          </wp:inline>
        </w:drawing>
      </w:r>
    </w:p>
    <w:p w:rsidR="00A90337" w:rsidRDefault="00A90337" w:rsidP="00A90337">
      <w:pPr>
        <w:pStyle w:val="a4"/>
        <w:numPr>
          <w:ilvl w:val="0"/>
          <w:numId w:val="3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选择算法</w:t>
      </w:r>
      <w:r>
        <w:rPr>
          <w:rStyle w:val="a6"/>
          <w:rFonts w:ascii="Arial" w:hAnsi="Arial" w:cs="Arial"/>
          <w:color w:val="404040"/>
          <w:sz w:val="20"/>
          <w:szCs w:val="20"/>
        </w:rPr>
        <w:t xml:space="preserve"> &gt; </w:t>
      </w:r>
      <w:r>
        <w:rPr>
          <w:rStyle w:val="a6"/>
          <w:rFonts w:ascii="Arial" w:hAnsi="Arial" w:cs="Arial"/>
          <w:color w:val="404040"/>
          <w:sz w:val="20"/>
          <w:szCs w:val="20"/>
        </w:rPr>
        <w:t>刷新列表</w:t>
      </w:r>
      <w:r>
        <w:rPr>
          <w:rFonts w:ascii="Arial" w:hAnsi="Arial" w:cs="Arial"/>
          <w:color w:val="404040"/>
          <w:sz w:val="20"/>
          <w:szCs w:val="20"/>
        </w:rPr>
        <w:t>.</w:t>
      </w:r>
    </w:p>
    <w:p w:rsidR="00A90337" w:rsidRDefault="00A90337" w:rsidP="00A90337">
      <w:pPr>
        <w:pStyle w:val="a4"/>
        <w:numPr>
          <w:ilvl w:val="0"/>
          <w:numId w:val="3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自动车道检测</w:t>
      </w:r>
      <w:r>
        <w:rPr>
          <w:rFonts w:ascii="Arial" w:hAnsi="Arial" w:cs="Arial"/>
          <w:color w:val="404040"/>
          <w:sz w:val="20"/>
          <w:szCs w:val="20"/>
        </w:rPr>
        <w:t>。如果看不到此选项</w:t>
      </w:r>
      <w:r>
        <w:rPr>
          <w:rFonts w:ascii="Arial" w:hAnsi="Arial" w:cs="Arial"/>
          <w:color w:val="404040"/>
          <w:sz w:val="20"/>
          <w:szCs w:val="20"/>
        </w:rPr>
        <w:t xml:space="preserve">, </w:t>
      </w:r>
      <w:proofErr w:type="gramStart"/>
      <w:r>
        <w:rPr>
          <w:rFonts w:ascii="Arial" w:hAnsi="Arial" w:cs="Arial"/>
          <w:color w:val="404040"/>
          <w:sz w:val="20"/>
          <w:szCs w:val="20"/>
        </w:rPr>
        <w:t>请确保</w:t>
      </w:r>
      <w:proofErr w:type="gramEnd"/>
      <w:r>
        <w:rPr>
          <w:rFonts w:ascii="Arial" w:hAnsi="Arial" w:cs="Arial"/>
          <w:color w:val="404040"/>
          <w:sz w:val="20"/>
          <w:szCs w:val="20"/>
        </w:rPr>
        <w:t>当前工作文件夹中有一个名为</w:t>
      </w:r>
      <w:r>
        <w:rPr>
          <w:rStyle w:val="HTML1"/>
          <w:rFonts w:ascii="Consolas" w:hAnsi="Consolas"/>
          <w:color w:val="404040"/>
        </w:rPr>
        <w:t>+vision/+labeler</w:t>
      </w:r>
      <w:r>
        <w:rPr>
          <w:rFonts w:ascii="Arial" w:hAnsi="Arial" w:cs="Arial"/>
          <w:color w:val="404040"/>
          <w:sz w:val="20"/>
          <w:szCs w:val="20"/>
        </w:rPr>
        <w:t>贴标的文件夹</w:t>
      </w:r>
      <w:r>
        <w:rPr>
          <w:rFonts w:ascii="Arial" w:hAnsi="Arial" w:cs="Arial"/>
          <w:color w:val="404040"/>
          <w:sz w:val="20"/>
          <w:szCs w:val="20"/>
        </w:rPr>
        <w:t xml:space="preserve">, </w:t>
      </w:r>
      <w:r>
        <w:rPr>
          <w:rFonts w:ascii="Arial" w:hAnsi="Arial" w:cs="Arial"/>
          <w:color w:val="404040"/>
          <w:sz w:val="20"/>
          <w:szCs w:val="20"/>
        </w:rPr>
        <w:t>其中包含一个名为</w:t>
      </w:r>
      <w:r>
        <w:rPr>
          <w:rStyle w:val="HTML1"/>
          <w:rFonts w:ascii="Consolas" w:hAnsi="Consolas"/>
          <w:color w:val="404040"/>
        </w:rPr>
        <w:t>AutoLaneMarking.m</w:t>
      </w:r>
      <w:r>
        <w:rPr>
          <w:rFonts w:ascii="Arial" w:hAnsi="Arial" w:cs="Arial"/>
          <w:color w:val="404040"/>
          <w:sz w:val="20"/>
          <w:szCs w:val="20"/>
        </w:rPr>
        <w:t>的文件。</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663240" cy="4028812"/>
            <wp:effectExtent l="0" t="0" r="0" b="0"/>
            <wp:docPr id="59" name="图片 59" descr="https://www.mathworks.com/help/examples/driving/win64/xxAutoLaneMarkingSelect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mathworks.com/help/examples/driving/win64/xxAutoLaneMarkingSelectAlgorith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66209" cy="4030924"/>
                    </a:xfrm>
                    <a:prstGeom prst="rect">
                      <a:avLst/>
                    </a:prstGeom>
                    <a:noFill/>
                    <a:ln>
                      <a:noFill/>
                    </a:ln>
                  </pic:spPr>
                </pic:pic>
              </a:graphicData>
            </a:graphic>
          </wp:inline>
        </w:drawing>
      </w:r>
    </w:p>
    <w:p w:rsidR="00A90337" w:rsidRDefault="00A90337" w:rsidP="00A90337">
      <w:pPr>
        <w:pStyle w:val="a4"/>
        <w:numPr>
          <w:ilvl w:val="0"/>
          <w:numId w:val="3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单击</w:t>
      </w:r>
      <w:r>
        <w:rPr>
          <w:rFonts w:ascii="Arial" w:hAnsi="Arial" w:cs="Arial"/>
          <w:color w:val="404040"/>
          <w:sz w:val="20"/>
          <w:szCs w:val="20"/>
        </w:rPr>
        <w:t xml:space="preserve"> "</w:t>
      </w:r>
      <w:r>
        <w:rPr>
          <w:rStyle w:val="a6"/>
          <w:rFonts w:ascii="Arial" w:hAnsi="Arial" w:cs="Arial"/>
          <w:color w:val="404040"/>
          <w:sz w:val="20"/>
          <w:szCs w:val="20"/>
        </w:rPr>
        <w:t>自动</w:t>
      </w:r>
      <w:r>
        <w:rPr>
          <w:rFonts w:ascii="Arial" w:hAnsi="Arial" w:cs="Arial"/>
          <w:color w:val="404040"/>
          <w:sz w:val="20"/>
          <w:szCs w:val="20"/>
        </w:rPr>
        <w:t>"</w:t>
      </w:r>
      <w:r>
        <w:rPr>
          <w:rFonts w:ascii="Arial" w:hAnsi="Arial" w:cs="Arial"/>
          <w:color w:val="404040"/>
          <w:sz w:val="20"/>
          <w:szCs w:val="20"/>
        </w:rPr>
        <w:t>。将打开一个新选项卡</w:t>
      </w:r>
      <w:r>
        <w:rPr>
          <w:rFonts w:ascii="Arial" w:hAnsi="Arial" w:cs="Arial"/>
          <w:color w:val="404040"/>
          <w:sz w:val="20"/>
          <w:szCs w:val="20"/>
        </w:rPr>
        <w:t xml:space="preserve">, </w:t>
      </w:r>
      <w:r>
        <w:rPr>
          <w:rFonts w:ascii="Arial" w:hAnsi="Arial" w:cs="Arial"/>
          <w:color w:val="404040"/>
          <w:sz w:val="20"/>
          <w:szCs w:val="20"/>
        </w:rPr>
        <w:t>显示使用该算法的方向。</w:t>
      </w:r>
    </w:p>
    <w:p w:rsidR="00A90337" w:rsidRDefault="00A90337" w:rsidP="00A90337">
      <w:pPr>
        <w:pStyle w:val="a4"/>
        <w:numPr>
          <w:ilvl w:val="0"/>
          <w:numId w:val="3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设置</w:t>
      </w:r>
      <w:r>
        <w:rPr>
          <w:rFonts w:ascii="Arial" w:hAnsi="Arial" w:cs="Arial"/>
          <w:color w:val="404040"/>
          <w:sz w:val="20"/>
          <w:szCs w:val="20"/>
        </w:rPr>
        <w:t xml:space="preserve">", </w:t>
      </w:r>
      <w:r>
        <w:rPr>
          <w:rFonts w:ascii="Arial" w:hAnsi="Arial" w:cs="Arial"/>
          <w:color w:val="404040"/>
          <w:sz w:val="20"/>
          <w:szCs w:val="20"/>
        </w:rPr>
        <w:t>然后在打开的对话框中</w:t>
      </w:r>
      <w:r>
        <w:rPr>
          <w:rFonts w:ascii="Arial" w:hAnsi="Arial" w:cs="Arial"/>
          <w:color w:val="404040"/>
          <w:sz w:val="20"/>
          <w:szCs w:val="20"/>
        </w:rPr>
        <w:t xml:space="preserve">, </w:t>
      </w:r>
      <w:r>
        <w:rPr>
          <w:rFonts w:ascii="Arial" w:hAnsi="Arial" w:cs="Arial"/>
          <w:color w:val="404040"/>
          <w:sz w:val="20"/>
          <w:szCs w:val="20"/>
        </w:rPr>
        <w:t>在第一个文本框中输入</w:t>
      </w:r>
      <w:r>
        <w:rPr>
          <w:rStyle w:val="HTML1"/>
          <w:rFonts w:ascii="Consolas" w:hAnsi="Consolas"/>
          <w:color w:val="404040"/>
        </w:rPr>
        <w:t>sensor</w:t>
      </w:r>
      <w:r>
        <w:rPr>
          <w:rFonts w:ascii="Arial" w:hAnsi="Arial" w:cs="Arial"/>
          <w:color w:val="404040"/>
          <w:sz w:val="20"/>
          <w:szCs w:val="20"/>
        </w:rPr>
        <w:t>。在单击</w:t>
      </w:r>
      <w:r>
        <w:rPr>
          <w:rStyle w:val="a6"/>
          <w:rFonts w:ascii="Arial" w:hAnsi="Arial" w:cs="Arial"/>
          <w:color w:val="404040"/>
          <w:sz w:val="20"/>
          <w:szCs w:val="20"/>
        </w:rPr>
        <w:t>"</w:t>
      </w:r>
      <w:r>
        <w:rPr>
          <w:rStyle w:val="a6"/>
          <w:rFonts w:ascii="Arial" w:hAnsi="Arial" w:cs="Arial"/>
          <w:color w:val="404040"/>
          <w:sz w:val="20"/>
          <w:szCs w:val="20"/>
        </w:rPr>
        <w:t>确定</w:t>
      </w:r>
      <w:r>
        <w:rPr>
          <w:rStyle w:val="a6"/>
          <w:rFonts w:ascii="Arial" w:hAnsi="Arial" w:cs="Arial"/>
          <w:color w:val="404040"/>
          <w:sz w:val="20"/>
          <w:szCs w:val="20"/>
        </w:rPr>
        <w:t>"</w:t>
      </w:r>
      <w:r>
        <w:rPr>
          <w:rFonts w:ascii="Arial" w:hAnsi="Arial" w:cs="Arial"/>
          <w:color w:val="404040"/>
          <w:sz w:val="20"/>
          <w:szCs w:val="20"/>
        </w:rPr>
        <w:t>之前修改其他参数</w:t>
      </w:r>
      <w:r>
        <w:rPr>
          <w:rFonts w:ascii="Arial" w:hAnsi="Arial" w:cs="Arial"/>
          <w:color w:val="404040"/>
          <w:sz w:val="20"/>
          <w:szCs w:val="20"/>
        </w:rPr>
        <w:t xml:space="preserve"> (</w:t>
      </w:r>
      <w:r>
        <w:rPr>
          <w:rFonts w:ascii="Arial" w:hAnsi="Arial" w:cs="Arial"/>
          <w:color w:val="404040"/>
          <w:sz w:val="20"/>
          <w:szCs w:val="20"/>
        </w:rPr>
        <w:t>如果需要</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680372" cy="3914775"/>
            <wp:effectExtent l="0" t="0" r="0" b="0"/>
            <wp:docPr id="58" name="图片 58" descr="https://www.mathworks.com/help/examples/driving/win64/xxAutoLaneMarking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mathworks.com/help/examples/driving/win64/xxAutoLaneMarkingSettings.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86793" cy="3919200"/>
                    </a:xfrm>
                    <a:prstGeom prst="rect">
                      <a:avLst/>
                    </a:prstGeom>
                    <a:noFill/>
                    <a:ln>
                      <a:noFill/>
                    </a:ln>
                  </pic:spPr>
                </pic:pic>
              </a:graphicData>
            </a:graphic>
          </wp:inline>
        </w:drawing>
      </w:r>
    </w:p>
    <w:p w:rsidR="00A90337" w:rsidRDefault="00A90337" w:rsidP="00A90337">
      <w:pPr>
        <w:pStyle w:val="a4"/>
        <w:numPr>
          <w:ilvl w:val="0"/>
          <w:numId w:val="4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运行</w:t>
      </w:r>
      <w:r>
        <w:rPr>
          <w:rFonts w:ascii="Arial" w:hAnsi="Arial" w:cs="Arial"/>
          <w:color w:val="404040"/>
          <w:sz w:val="20"/>
          <w:szCs w:val="20"/>
        </w:rPr>
        <w:t>。车道检测算法在视频上的进展。请注意</w:t>
      </w:r>
      <w:r>
        <w:rPr>
          <w:rFonts w:ascii="Arial" w:hAnsi="Arial" w:cs="Arial"/>
          <w:color w:val="404040"/>
          <w:sz w:val="20"/>
          <w:szCs w:val="20"/>
        </w:rPr>
        <w:t xml:space="preserve">, </w:t>
      </w:r>
      <w:proofErr w:type="gramStart"/>
      <w:r>
        <w:rPr>
          <w:rFonts w:ascii="Arial" w:hAnsi="Arial" w:cs="Arial"/>
          <w:color w:val="404040"/>
          <w:sz w:val="20"/>
          <w:szCs w:val="20"/>
        </w:rPr>
        <w:t>某些帧中的</w:t>
      </w:r>
      <w:proofErr w:type="gramEnd"/>
      <w:r>
        <w:rPr>
          <w:rFonts w:ascii="Arial" w:hAnsi="Arial" w:cs="Arial"/>
          <w:color w:val="404040"/>
          <w:sz w:val="20"/>
          <w:szCs w:val="20"/>
        </w:rPr>
        <w:t>结果不令人满意。</w:t>
      </w:r>
    </w:p>
    <w:p w:rsidR="00A90337" w:rsidRDefault="00A90337" w:rsidP="00A90337">
      <w:pPr>
        <w:pStyle w:val="a4"/>
        <w:numPr>
          <w:ilvl w:val="0"/>
          <w:numId w:val="4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运行完成后</w:t>
      </w:r>
      <w:r>
        <w:rPr>
          <w:rFonts w:ascii="Arial" w:hAnsi="Arial" w:cs="Arial"/>
          <w:color w:val="404040"/>
          <w:sz w:val="20"/>
          <w:szCs w:val="20"/>
        </w:rPr>
        <w:t xml:space="preserve">, </w:t>
      </w:r>
      <w:r>
        <w:rPr>
          <w:rFonts w:ascii="Arial" w:hAnsi="Arial" w:cs="Arial"/>
          <w:color w:val="404040"/>
          <w:sz w:val="20"/>
          <w:szCs w:val="20"/>
        </w:rPr>
        <w:t>使用滑块或箭头键在视频中滚动以定位算法失败的帧。</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29275" cy="4004650"/>
            <wp:effectExtent l="0" t="0" r="0" b="0"/>
            <wp:docPr id="57" name="图片 57" descr="https://www.mathworks.com/help/examples/driving/win64/xxAutoLaneMarkingAuto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mathworks.com/help/examples/driving/win64/xxAutoLaneMarkingAutoResult.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38092" cy="4010923"/>
                    </a:xfrm>
                    <a:prstGeom prst="rect">
                      <a:avLst/>
                    </a:prstGeom>
                    <a:noFill/>
                    <a:ln>
                      <a:noFill/>
                    </a:ln>
                  </pic:spPr>
                </pic:pic>
              </a:graphicData>
            </a:graphic>
          </wp:inline>
        </w:drawing>
      </w:r>
    </w:p>
    <w:p w:rsidR="00A90337" w:rsidRDefault="00A90337" w:rsidP="00A90337">
      <w:pPr>
        <w:pStyle w:val="a4"/>
        <w:numPr>
          <w:ilvl w:val="0"/>
          <w:numId w:val="4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通过移动车道边界点或删除整个边界手动调整结果。</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770723" cy="4105275"/>
            <wp:effectExtent l="0" t="0" r="1905" b="0"/>
            <wp:docPr id="56" name="图片 56" descr="https://www.mathworks.com/help/examples/driving/win64/xxAutoLaneMarkingFinal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mathworks.com/help/examples/driving/win64/xxAutoLaneMarkingFinalResult.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75342" cy="4108561"/>
                    </a:xfrm>
                    <a:prstGeom prst="rect">
                      <a:avLst/>
                    </a:prstGeom>
                    <a:noFill/>
                    <a:ln>
                      <a:noFill/>
                    </a:ln>
                  </pic:spPr>
                </pic:pic>
              </a:graphicData>
            </a:graphic>
          </wp:inline>
        </w:drawing>
      </w:r>
    </w:p>
    <w:p w:rsidR="00A90337" w:rsidRDefault="00A90337" w:rsidP="00A90337">
      <w:pPr>
        <w:pStyle w:val="a4"/>
        <w:numPr>
          <w:ilvl w:val="0"/>
          <w:numId w:val="4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一旦您对整个视频的车道边界感到满意</w:t>
      </w:r>
      <w:r>
        <w:rPr>
          <w:rFonts w:ascii="Arial" w:hAnsi="Arial" w:cs="Arial"/>
          <w:color w:val="404040"/>
          <w:sz w:val="20"/>
          <w:szCs w:val="20"/>
        </w:rPr>
        <w:t xml:space="preserve">, </w:t>
      </w:r>
      <w:r>
        <w:rPr>
          <w:rFonts w:ascii="Arial" w:hAnsi="Arial" w:cs="Arial"/>
          <w:color w:val="404040"/>
          <w:sz w:val="20"/>
          <w:szCs w:val="20"/>
        </w:rPr>
        <w:t>请单击</w:t>
      </w:r>
      <w:r>
        <w:rPr>
          <w:rFonts w:ascii="Arial" w:hAnsi="Arial" w:cs="Arial"/>
          <w:color w:val="404040"/>
          <w:sz w:val="20"/>
          <w:szCs w:val="20"/>
        </w:rPr>
        <w:t xml:space="preserve"> "</w:t>
      </w:r>
      <w:r>
        <w:rPr>
          <w:rStyle w:val="a6"/>
          <w:rFonts w:ascii="Arial" w:hAnsi="Arial" w:cs="Arial"/>
          <w:color w:val="404040"/>
          <w:sz w:val="20"/>
          <w:szCs w:val="20"/>
        </w:rPr>
        <w:t>接受</w:t>
      </w:r>
      <w:r>
        <w:rPr>
          <w:rFonts w:ascii="Arial" w:hAnsi="Arial" w:cs="Arial"/>
          <w:color w:val="404040"/>
          <w:sz w:val="20"/>
          <w:szCs w:val="20"/>
        </w:rPr>
        <w:t>".</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自动车道检测部分的标签视频是完整的。您可以继续标记感兴趣的其他对象、保存会话或导出此标记运行的结果。</w:t>
      </w:r>
    </w:p>
    <w:p w:rsidR="00A90337" w:rsidRDefault="00A90337" w:rsidP="00A90337">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A90337" w:rsidRDefault="00A90337" w:rsidP="00A90337">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本示例显示了将车道检测算法纳入</w:t>
      </w:r>
      <w:hyperlink r:id="rId214" w:history="1">
        <w:r>
          <w:rPr>
            <w:rStyle w:val="a3"/>
            <w:rFonts w:ascii="Arial" w:hAnsi="Arial" w:cs="Arial"/>
            <w:color w:val="004B87"/>
            <w:sz w:val="20"/>
            <w:szCs w:val="20"/>
          </w:rPr>
          <w:t>地面真相</w:t>
        </w:r>
      </w:hyperlink>
      <w:r>
        <w:rPr>
          <w:rFonts w:ascii="Arial" w:hAnsi="Arial" w:cs="Arial"/>
          <w:color w:val="404040"/>
          <w:sz w:val="20"/>
          <w:szCs w:val="20"/>
        </w:rPr>
        <w:t>贴标机应用程序的步骤。您可以将此概念扩展到其他自定义算法</w:t>
      </w:r>
      <w:r>
        <w:rPr>
          <w:rFonts w:ascii="Arial" w:hAnsi="Arial" w:cs="Arial"/>
          <w:color w:val="404040"/>
          <w:sz w:val="20"/>
          <w:szCs w:val="20"/>
        </w:rPr>
        <w:t xml:space="preserve">, </w:t>
      </w:r>
      <w:r>
        <w:rPr>
          <w:rFonts w:ascii="Arial" w:hAnsi="Arial" w:cs="Arial"/>
          <w:color w:val="404040"/>
          <w:sz w:val="20"/>
          <w:szCs w:val="20"/>
        </w:rPr>
        <w:t>以简化和扩展应用的功能。</w:t>
      </w:r>
    </w:p>
    <w:p w:rsidR="00176B4B" w:rsidRDefault="00176B4B">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176B4B" w:rsidRDefault="00176B4B" w:rsidP="00176B4B">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自动进行语义分割的地面真相标注</w:t>
      </w:r>
    </w:p>
    <w:p w:rsidR="00176B4B" w:rsidRDefault="00176B4B" w:rsidP="00176B4B">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本示例演示如何使用预先训练语义分割算法来分割图像中的天空和道路</w:t>
      </w:r>
      <w:r>
        <w:rPr>
          <w:rFonts w:ascii="Arial" w:hAnsi="Arial" w:cs="Arial"/>
          <w:color w:val="404040"/>
          <w:sz w:val="20"/>
          <w:szCs w:val="20"/>
        </w:rPr>
        <w:t xml:space="preserve">, </w:t>
      </w:r>
      <w:r>
        <w:rPr>
          <w:rFonts w:ascii="Arial" w:hAnsi="Arial" w:cs="Arial"/>
          <w:color w:val="404040"/>
          <w:sz w:val="20"/>
          <w:szCs w:val="20"/>
        </w:rPr>
        <w:t>并使用此算法在</w:t>
      </w:r>
      <w:hyperlink r:id="rId215" w:history="1">
        <w:r>
          <w:rPr>
            <w:rStyle w:val="a3"/>
            <w:rFonts w:ascii="Arial" w:hAnsi="Arial" w:cs="Arial"/>
            <w:color w:val="004B87"/>
            <w:sz w:val="20"/>
            <w:szCs w:val="20"/>
          </w:rPr>
          <w:t>地面真相</w:t>
        </w:r>
      </w:hyperlink>
      <w:r>
        <w:rPr>
          <w:rFonts w:ascii="Arial" w:hAnsi="Arial" w:cs="Arial"/>
          <w:color w:val="404040"/>
          <w:sz w:val="20"/>
          <w:szCs w:val="20"/>
        </w:rPr>
        <w:t>贴标机应用程序中自动进行地面真相标注。</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地面真相贴标机应用程序</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良好的地面事实数据对于开发自动驾驶算法和评估其性能至关重要。但是</w:t>
      </w:r>
      <w:r>
        <w:rPr>
          <w:rFonts w:ascii="Arial" w:hAnsi="Arial" w:cs="Arial"/>
          <w:color w:val="404040"/>
          <w:sz w:val="20"/>
          <w:szCs w:val="20"/>
        </w:rPr>
        <w:t xml:space="preserve">, </w:t>
      </w:r>
      <w:r>
        <w:rPr>
          <w:rFonts w:ascii="Arial" w:hAnsi="Arial" w:cs="Arial"/>
          <w:color w:val="404040"/>
          <w:sz w:val="20"/>
          <w:szCs w:val="20"/>
        </w:rPr>
        <w:t>创建和维护一组不同的、高质量的带注释的驱动数据需要大量的努力。</w:t>
      </w:r>
      <w:hyperlink r:id="rId216" w:history="1">
        <w:r>
          <w:rPr>
            <w:rStyle w:val="a3"/>
            <w:rFonts w:ascii="Arial" w:hAnsi="Arial" w:cs="Arial"/>
            <w:color w:val="004B87"/>
            <w:sz w:val="20"/>
            <w:szCs w:val="20"/>
          </w:rPr>
          <w:t>地面真相</w:t>
        </w:r>
      </w:hyperlink>
      <w:r>
        <w:rPr>
          <w:rFonts w:ascii="Arial" w:hAnsi="Arial" w:cs="Arial"/>
          <w:color w:val="404040"/>
          <w:sz w:val="20"/>
          <w:szCs w:val="20"/>
        </w:rPr>
        <w:t>贴标机应用程序使这个过程变得简单和高效。此应用包括将对象批注为矩形、线条或像素标签的功能。像素标记是一个过程</w:t>
      </w:r>
      <w:r>
        <w:rPr>
          <w:rFonts w:ascii="Arial" w:hAnsi="Arial" w:cs="Arial"/>
          <w:color w:val="404040"/>
          <w:sz w:val="20"/>
          <w:szCs w:val="20"/>
        </w:rPr>
        <w:t xml:space="preserve">, </w:t>
      </w:r>
      <w:r>
        <w:rPr>
          <w:rFonts w:ascii="Arial" w:hAnsi="Arial" w:cs="Arial"/>
          <w:color w:val="404040"/>
          <w:sz w:val="20"/>
          <w:szCs w:val="20"/>
        </w:rPr>
        <w:t>其中每个像素的图像被分配一个类或类别</w:t>
      </w:r>
      <w:r>
        <w:rPr>
          <w:rFonts w:ascii="Arial" w:hAnsi="Arial" w:cs="Arial"/>
          <w:color w:val="404040"/>
          <w:sz w:val="20"/>
          <w:szCs w:val="20"/>
        </w:rPr>
        <w:t xml:space="preserve">, </w:t>
      </w:r>
      <w:r>
        <w:rPr>
          <w:rFonts w:ascii="Arial" w:hAnsi="Arial" w:cs="Arial"/>
          <w:color w:val="404040"/>
          <w:sz w:val="20"/>
          <w:szCs w:val="20"/>
        </w:rPr>
        <w:t>然后可以用来训练</w:t>
      </w:r>
      <w:proofErr w:type="gramStart"/>
      <w:r>
        <w:rPr>
          <w:rFonts w:ascii="Arial" w:hAnsi="Arial" w:cs="Arial"/>
          <w:color w:val="404040"/>
          <w:sz w:val="20"/>
          <w:szCs w:val="20"/>
        </w:rPr>
        <w:t>像素级分割</w:t>
      </w:r>
      <w:proofErr w:type="gramEnd"/>
      <w:r>
        <w:rPr>
          <w:rFonts w:ascii="Arial" w:hAnsi="Arial" w:cs="Arial"/>
          <w:color w:val="404040"/>
          <w:sz w:val="20"/>
          <w:szCs w:val="20"/>
        </w:rPr>
        <w:t>算法。尽管您可以使用该应用程序手动标记所有数据</w:t>
      </w:r>
      <w:r>
        <w:rPr>
          <w:rFonts w:ascii="Arial" w:hAnsi="Arial" w:cs="Arial"/>
          <w:color w:val="404040"/>
          <w:sz w:val="20"/>
          <w:szCs w:val="20"/>
        </w:rPr>
        <w:t xml:space="preserve">, </w:t>
      </w:r>
      <w:r>
        <w:rPr>
          <w:rFonts w:ascii="Arial" w:hAnsi="Arial" w:cs="Arial"/>
          <w:color w:val="404040"/>
          <w:sz w:val="20"/>
          <w:szCs w:val="20"/>
        </w:rPr>
        <w:t>但此过程需要大量的时间和资源</w:t>
      </w:r>
      <w:r>
        <w:rPr>
          <w:rFonts w:ascii="Arial" w:hAnsi="Arial" w:cs="Arial"/>
          <w:color w:val="404040"/>
          <w:sz w:val="20"/>
          <w:szCs w:val="20"/>
        </w:rPr>
        <w:t xml:space="preserve">, </w:t>
      </w:r>
      <w:r>
        <w:rPr>
          <w:rFonts w:ascii="Arial" w:hAnsi="Arial" w:cs="Arial"/>
          <w:color w:val="404040"/>
          <w:sz w:val="20"/>
          <w:szCs w:val="20"/>
        </w:rPr>
        <w:t>尤其是对于像素标记。作为一种替代方法</w:t>
      </w:r>
      <w:r>
        <w:rPr>
          <w:rFonts w:ascii="Arial" w:hAnsi="Arial" w:cs="Arial"/>
          <w:color w:val="404040"/>
          <w:sz w:val="20"/>
          <w:szCs w:val="20"/>
        </w:rPr>
        <w:t xml:space="preserve">, </w:t>
      </w:r>
      <w:r>
        <w:rPr>
          <w:rFonts w:ascii="Arial" w:hAnsi="Arial" w:cs="Arial"/>
          <w:color w:val="404040"/>
          <w:sz w:val="20"/>
          <w:szCs w:val="20"/>
        </w:rPr>
        <w:t>该应用还提供了一个框架</w:t>
      </w:r>
      <w:r>
        <w:rPr>
          <w:rFonts w:ascii="Arial" w:hAnsi="Arial" w:cs="Arial"/>
          <w:color w:val="404040"/>
          <w:sz w:val="20"/>
          <w:szCs w:val="20"/>
        </w:rPr>
        <w:t xml:space="preserve">, </w:t>
      </w:r>
      <w:r>
        <w:rPr>
          <w:rFonts w:ascii="Arial" w:hAnsi="Arial" w:cs="Arial"/>
          <w:color w:val="404040"/>
          <w:sz w:val="20"/>
          <w:szCs w:val="20"/>
        </w:rPr>
        <w:t>用于合并算法以扩展和自动化标记过程。您可以使用创建的算法自动标记整个数据集</w:t>
      </w:r>
      <w:r>
        <w:rPr>
          <w:rFonts w:ascii="Arial" w:hAnsi="Arial" w:cs="Arial"/>
          <w:color w:val="404040"/>
          <w:sz w:val="20"/>
          <w:szCs w:val="20"/>
        </w:rPr>
        <w:t xml:space="preserve">, </w:t>
      </w:r>
      <w:r>
        <w:rPr>
          <w:rFonts w:ascii="Arial" w:hAnsi="Arial" w:cs="Arial"/>
          <w:color w:val="404040"/>
          <w:sz w:val="20"/>
          <w:szCs w:val="20"/>
        </w:rPr>
        <w:t>然后以更高效、更短的手动验证步骤结束。还可以编辑自动化步骤的结果</w:t>
      </w:r>
      <w:r>
        <w:rPr>
          <w:rFonts w:ascii="Arial" w:hAnsi="Arial" w:cs="Arial"/>
          <w:color w:val="404040"/>
          <w:sz w:val="20"/>
          <w:szCs w:val="20"/>
        </w:rPr>
        <w:t xml:space="preserve">, </w:t>
      </w:r>
      <w:r>
        <w:rPr>
          <w:rFonts w:ascii="Arial" w:hAnsi="Arial" w:cs="Arial"/>
          <w:color w:val="404040"/>
          <w:sz w:val="20"/>
          <w:szCs w:val="20"/>
        </w:rPr>
        <w:t>以考虑算法可能遗漏的具有挑战性的方案。</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您将</w:t>
      </w:r>
      <w:r>
        <w:rPr>
          <w:rFonts w:ascii="Arial" w:hAnsi="Arial" w:cs="Arial"/>
          <w:color w:val="404040"/>
          <w:sz w:val="20"/>
          <w:szCs w:val="20"/>
        </w:rPr>
        <w:t>:</w:t>
      </w:r>
    </w:p>
    <w:p w:rsidR="00176B4B" w:rsidRDefault="00176B4B" w:rsidP="00176B4B">
      <w:pPr>
        <w:pStyle w:val="a4"/>
        <w:numPr>
          <w:ilvl w:val="0"/>
          <w:numId w:val="4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使用预先训练分割算法来分割属于</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 xml:space="preserve">" </w:t>
      </w:r>
      <w:r>
        <w:rPr>
          <w:rFonts w:ascii="Arial" w:hAnsi="Arial" w:cs="Arial"/>
          <w:color w:val="404040"/>
          <w:sz w:val="20"/>
          <w:szCs w:val="20"/>
        </w:rPr>
        <w:t>类别的像素。</w:t>
      </w:r>
    </w:p>
    <w:p w:rsidR="00176B4B" w:rsidRDefault="00176B4B" w:rsidP="00176B4B">
      <w:pPr>
        <w:pStyle w:val="a4"/>
        <w:numPr>
          <w:ilvl w:val="0"/>
          <w:numId w:val="4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创建可在地面真相贴标机应用中自动标注道路和天空像素的自动化算法。</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然后</w:t>
      </w:r>
      <w:r>
        <w:rPr>
          <w:rFonts w:ascii="Arial" w:hAnsi="Arial" w:cs="Arial"/>
          <w:color w:val="404040"/>
          <w:sz w:val="20"/>
          <w:szCs w:val="20"/>
        </w:rPr>
        <w:t xml:space="preserve">, </w:t>
      </w:r>
      <w:r>
        <w:rPr>
          <w:rFonts w:ascii="Arial" w:hAnsi="Arial" w:cs="Arial"/>
          <w:color w:val="404040"/>
          <w:sz w:val="20"/>
          <w:szCs w:val="20"/>
        </w:rPr>
        <w:t>可以使用这一地面真理数据训练一个新的语义分割网络</w:t>
      </w:r>
      <w:r>
        <w:rPr>
          <w:rFonts w:ascii="Arial" w:hAnsi="Arial" w:cs="Arial"/>
          <w:color w:val="404040"/>
          <w:sz w:val="20"/>
          <w:szCs w:val="20"/>
        </w:rPr>
        <w:t xml:space="preserve">, </w:t>
      </w:r>
      <w:r>
        <w:rPr>
          <w:rFonts w:ascii="Arial" w:hAnsi="Arial" w:cs="Arial"/>
          <w:color w:val="404040"/>
          <w:sz w:val="20"/>
          <w:szCs w:val="20"/>
        </w:rPr>
        <w:t>或重新训练现有的一个。</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创建道路和天空检测算法</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创建一个在图像中分段道路和天空像素的语义分割算法。</w:t>
      </w:r>
      <w:hyperlink r:id="rId217" w:history="1">
        <w:r>
          <w:rPr>
            <w:rStyle w:val="a3"/>
            <w:rFonts w:ascii="Arial" w:hAnsi="Arial" w:cs="Arial"/>
            <w:color w:val="004B87"/>
            <w:sz w:val="20"/>
            <w:szCs w:val="20"/>
          </w:rPr>
          <w:t>利用深度学习</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 xml:space="preserve">) </w:t>
      </w:r>
      <w:r>
        <w:rPr>
          <w:rFonts w:ascii="Arial" w:hAnsi="Arial" w:cs="Arial"/>
          <w:color w:val="404040"/>
          <w:sz w:val="20"/>
          <w:szCs w:val="20"/>
        </w:rPr>
        <w:t>的语义分割</w:t>
      </w:r>
      <w:r>
        <w:rPr>
          <w:rFonts w:ascii="Arial" w:hAnsi="Arial" w:cs="Arial"/>
          <w:color w:val="404040"/>
          <w:sz w:val="20"/>
          <w:szCs w:val="20"/>
        </w:rPr>
        <w:t xml:space="preserve">, </w:t>
      </w:r>
      <w:r>
        <w:rPr>
          <w:rFonts w:ascii="Arial" w:hAnsi="Arial" w:cs="Arial"/>
          <w:color w:val="404040"/>
          <w:sz w:val="20"/>
          <w:szCs w:val="20"/>
        </w:rPr>
        <w:t>描述了如何训练深度学习网络进行语义分割。该网络已经过培训</w:t>
      </w:r>
      <w:r>
        <w:rPr>
          <w:rFonts w:ascii="Arial" w:hAnsi="Arial" w:cs="Arial"/>
          <w:color w:val="404040"/>
          <w:sz w:val="20"/>
          <w:szCs w:val="20"/>
        </w:rPr>
        <w:t xml:space="preserve">, </w:t>
      </w:r>
      <w:r>
        <w:rPr>
          <w:rFonts w:ascii="Arial" w:hAnsi="Arial" w:cs="Arial"/>
          <w:color w:val="404040"/>
          <w:sz w:val="20"/>
          <w:szCs w:val="20"/>
        </w:rPr>
        <w:t>可预测</w:t>
      </w:r>
      <w:r>
        <w:rPr>
          <w:rFonts w:ascii="Arial" w:hAnsi="Arial" w:cs="Arial"/>
          <w:color w:val="404040"/>
          <w:sz w:val="20"/>
          <w:szCs w:val="20"/>
        </w:rPr>
        <w:t>11</w:t>
      </w:r>
      <w:r>
        <w:rPr>
          <w:rFonts w:ascii="Arial" w:hAnsi="Arial" w:cs="Arial"/>
          <w:color w:val="404040"/>
          <w:sz w:val="20"/>
          <w:szCs w:val="20"/>
        </w:rPr>
        <w:t>类语义标签</w:t>
      </w:r>
      <w:r>
        <w:rPr>
          <w:rFonts w:ascii="Arial" w:hAnsi="Arial" w:cs="Arial"/>
          <w:color w:val="404040"/>
          <w:sz w:val="20"/>
          <w:szCs w:val="20"/>
        </w:rPr>
        <w:t xml:space="preserve">, </w:t>
      </w:r>
      <w:r>
        <w:rPr>
          <w:rFonts w:ascii="Arial" w:hAnsi="Arial" w:cs="Arial"/>
          <w:color w:val="404040"/>
          <w:sz w:val="20"/>
          <w:szCs w:val="20"/>
        </w:rPr>
        <w:t>包括</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w:t>
      </w:r>
      <w:r>
        <w:rPr>
          <w:rFonts w:ascii="Arial" w:hAnsi="Arial" w:cs="Arial"/>
          <w:color w:val="404040"/>
          <w:sz w:val="20"/>
          <w:szCs w:val="20"/>
        </w:rPr>
        <w:t>。这些网络的性能取决于它们的推广。将网络应用到他们在训练过程中没有遇到的情况可能会导致欠佳结果。迭代地将自定义培训数据引入到学习过程中</w:t>
      </w:r>
      <w:r>
        <w:rPr>
          <w:rFonts w:ascii="Arial" w:hAnsi="Arial" w:cs="Arial"/>
          <w:color w:val="404040"/>
          <w:sz w:val="20"/>
          <w:szCs w:val="20"/>
        </w:rPr>
        <w:t xml:space="preserve">, </w:t>
      </w:r>
      <w:r>
        <w:rPr>
          <w:rFonts w:ascii="Arial" w:hAnsi="Arial" w:cs="Arial"/>
          <w:color w:val="404040"/>
          <w:sz w:val="20"/>
          <w:szCs w:val="20"/>
        </w:rPr>
        <w:t>可以使网络在类似的数据集上表现更好。</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下载一个网络</w:t>
      </w:r>
      <w:r>
        <w:rPr>
          <w:rFonts w:ascii="Arial" w:hAnsi="Arial" w:cs="Arial"/>
          <w:color w:val="404040"/>
          <w:sz w:val="20"/>
          <w:szCs w:val="20"/>
        </w:rPr>
        <w:t xml:space="preserve">, </w:t>
      </w:r>
      <w:r>
        <w:rPr>
          <w:rFonts w:ascii="Arial" w:hAnsi="Arial" w:cs="Arial"/>
          <w:color w:val="404040"/>
          <w:sz w:val="20"/>
          <w:szCs w:val="20"/>
        </w:rPr>
        <w:t>这是预先训练的</w:t>
      </w:r>
      <w:hyperlink r:id="rId218" w:tgtFrame="_blank" w:history="1">
        <w:r>
          <w:rPr>
            <w:rStyle w:val="a3"/>
            <w:rFonts w:ascii="Arial" w:hAnsi="Arial" w:cs="Arial"/>
            <w:color w:val="004B87"/>
            <w:sz w:val="20"/>
            <w:szCs w:val="20"/>
          </w:rPr>
          <w:t xml:space="preserve">CamVid </w:t>
        </w:r>
        <w:r>
          <w:rPr>
            <w:rStyle w:val="a3"/>
            <w:rFonts w:ascii="Arial" w:hAnsi="Arial" w:cs="Arial"/>
            <w:color w:val="004B87"/>
            <w:sz w:val="20"/>
            <w:szCs w:val="20"/>
          </w:rPr>
          <w:t>数据集</w:t>
        </w:r>
        <w:r>
          <w:rPr>
            <w:rStyle w:val="a3"/>
            <w:rFonts w:ascii="Arial" w:hAnsi="Arial" w:cs="Arial"/>
            <w:color w:val="004B87"/>
            <w:sz w:val="20"/>
            <w:szCs w:val="20"/>
          </w:rPr>
          <w:t xml:space="preserve"> [1] [2]</w:t>
        </w:r>
      </w:hyperlink>
      <w:r>
        <w:rPr>
          <w:rFonts w:ascii="Arial" w:hAnsi="Arial" w:cs="Arial"/>
          <w:color w:val="404040"/>
          <w:sz w:val="20"/>
          <w:szCs w:val="20"/>
        </w:rPr>
        <w:t>从剑桥大学。</w:t>
      </w:r>
    </w:p>
    <w:p w:rsidR="00176B4B" w:rsidRDefault="00176B4B" w:rsidP="00176B4B">
      <w:pPr>
        <w:pStyle w:val="HTML"/>
        <w:rPr>
          <w:rFonts w:ascii="Consolas" w:hAnsi="Consolas"/>
          <w:color w:val="404040"/>
        </w:rPr>
      </w:pPr>
      <w:r>
        <w:rPr>
          <w:rFonts w:ascii="Consolas" w:hAnsi="Consolas"/>
          <w:color w:val="404040"/>
        </w:rPr>
        <w:t xml:space="preserve">pretrainedURL = </w:t>
      </w:r>
      <w:r>
        <w:rPr>
          <w:rFonts w:ascii="Consolas" w:hAnsi="Consolas"/>
          <w:color w:val="A020F0"/>
        </w:rPr>
        <w:t>'https://www.mathworks.com/supportfiles/vision/data/segnetVGG16CamVid.mat'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pretrainedFolder = fullfile(tempdir,</w:t>
      </w:r>
      <w:r>
        <w:rPr>
          <w:rFonts w:ascii="Consolas" w:hAnsi="Consolas"/>
          <w:color w:val="A020F0"/>
        </w:rPr>
        <w:t>'pretrainedSegNet'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pretrainedSegNet = fullfile(pretrainedFolder,</w:t>
      </w:r>
      <w:r>
        <w:rPr>
          <w:rFonts w:ascii="Consolas" w:hAnsi="Consolas"/>
          <w:color w:val="A020F0"/>
        </w:rPr>
        <w:t>'segnetVGG16CamVid.mat'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0000FF"/>
        </w:rPr>
        <w:t>if</w:t>
      </w:r>
      <w:r>
        <w:rPr>
          <w:rFonts w:ascii="Consolas" w:hAnsi="Consolas"/>
          <w:color w:val="404040"/>
        </w:rPr>
        <w:t xml:space="preserve"> ~exist(pretrainedSegNet,</w:t>
      </w:r>
      <w:r>
        <w:rPr>
          <w:rFonts w:ascii="Consolas" w:hAnsi="Consolas"/>
          <w:color w:val="A020F0"/>
        </w:rPr>
        <w:t>'file'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~exist(pretrainedFolder,</w:t>
      </w:r>
      <w:r>
        <w:rPr>
          <w:rFonts w:ascii="Consolas" w:hAnsi="Consolas"/>
          <w:color w:val="A020F0"/>
        </w:rPr>
        <w:t>'dir'</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mkdir(pretrainedFolder);</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disp(</w:t>
      </w:r>
      <w:proofErr w:type="gramEnd"/>
      <w:r>
        <w:rPr>
          <w:rFonts w:ascii="Consolas" w:hAnsi="Consolas"/>
          <w:color w:val="A020F0"/>
        </w:rPr>
        <w:t>'Downloading pretrained SegNet (107 MB)...'</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websave(</w:t>
      </w:r>
      <w:proofErr w:type="gramStart"/>
      <w:r>
        <w:rPr>
          <w:rFonts w:ascii="Consolas" w:hAnsi="Consolas"/>
          <w:color w:val="404040"/>
        </w:rPr>
        <w:t>pretrainedSegNet,pretrainedURL</w:t>
      </w:r>
      <w:proofErr w:type="gramEnd"/>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分割图像并显示它。</w:t>
      </w:r>
    </w:p>
    <w:p w:rsidR="00176B4B" w:rsidRDefault="00176B4B" w:rsidP="00176B4B">
      <w:pPr>
        <w:pStyle w:val="HTML"/>
        <w:rPr>
          <w:rFonts w:ascii="Consolas" w:hAnsi="Consolas"/>
          <w:color w:val="404040"/>
        </w:rPr>
      </w:pPr>
      <w:r>
        <w:rPr>
          <w:rFonts w:ascii="Consolas" w:hAnsi="Consolas"/>
          <w:color w:val="228B22"/>
        </w:rPr>
        <w:t>% Load the semantic segmentation network</w:t>
      </w:r>
    </w:p>
    <w:p w:rsidR="00176B4B" w:rsidRDefault="00176B4B" w:rsidP="00176B4B">
      <w:pPr>
        <w:pStyle w:val="HTML"/>
        <w:rPr>
          <w:rFonts w:ascii="Consolas" w:hAnsi="Consolas"/>
          <w:color w:val="404040"/>
        </w:rPr>
      </w:pPr>
      <w:r>
        <w:rPr>
          <w:rFonts w:ascii="Consolas" w:hAnsi="Consolas"/>
          <w:color w:val="404040"/>
        </w:rPr>
        <w:lastRenderedPageBreak/>
        <w:t>data = load(pretrainedSegNet);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Load a test image from drivingdata</w:t>
      </w:r>
    </w:p>
    <w:p w:rsidR="00176B4B" w:rsidRDefault="00176B4B" w:rsidP="00176B4B">
      <w:pPr>
        <w:pStyle w:val="HTML"/>
        <w:rPr>
          <w:rFonts w:ascii="Consolas" w:hAnsi="Consolas"/>
          <w:color w:val="404040"/>
        </w:rPr>
      </w:pPr>
      <w:r>
        <w:rPr>
          <w:rFonts w:ascii="Consolas" w:hAnsi="Consolas"/>
          <w:color w:val="404040"/>
        </w:rPr>
        <w:t>roadSequenceData = fullfile(toolboxdir(</w:t>
      </w:r>
      <w:r>
        <w:rPr>
          <w:rFonts w:ascii="Consolas" w:hAnsi="Consolas"/>
          <w:color w:val="A020F0"/>
        </w:rPr>
        <w:t>'driving'</w:t>
      </w:r>
      <w:r>
        <w:rPr>
          <w:rFonts w:ascii="Consolas" w:hAnsi="Consolas"/>
          <w:color w:val="404040"/>
        </w:rPr>
        <w:t xml:space="preserve">), </w:t>
      </w:r>
      <w:r>
        <w:rPr>
          <w:rFonts w:ascii="Consolas" w:hAnsi="Consolas"/>
          <w:color w:val="A020F0"/>
        </w:rPr>
        <w:t>'drivingdata'</w:t>
      </w:r>
      <w:r>
        <w:rPr>
          <w:rFonts w:ascii="Consolas" w:hAnsi="Consolas"/>
          <w:color w:val="404040"/>
        </w:rPr>
        <w:t xml:space="preserve">, </w:t>
      </w:r>
      <w:r>
        <w:rPr>
          <w:rFonts w:ascii="Consolas" w:hAnsi="Consolas"/>
          <w:color w:val="A020F0"/>
        </w:rPr>
        <w:t>'roadSequence'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I = </w:t>
      </w:r>
      <w:proofErr w:type="gramStart"/>
      <w:r>
        <w:rPr>
          <w:rFonts w:ascii="Consolas" w:hAnsi="Consolas"/>
          <w:color w:val="404040"/>
        </w:rPr>
        <w:t>imread(</w:t>
      </w:r>
      <w:proofErr w:type="gramEnd"/>
      <w:r>
        <w:rPr>
          <w:rFonts w:ascii="Consolas" w:hAnsi="Consolas"/>
          <w:color w:val="404040"/>
        </w:rPr>
        <w:t xml:space="preserve">fullfile(roadSequenceData, </w:t>
      </w:r>
      <w:r>
        <w:rPr>
          <w:rFonts w:ascii="Consolas" w:hAnsi="Consolas"/>
          <w:color w:val="A020F0"/>
        </w:rPr>
        <w:t>'f00000.png'</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Run the network on the image</w:t>
      </w:r>
    </w:p>
    <w:p w:rsidR="00176B4B" w:rsidRDefault="00176B4B" w:rsidP="00176B4B">
      <w:pPr>
        <w:pStyle w:val="HTML"/>
        <w:rPr>
          <w:rFonts w:ascii="Consolas" w:hAnsi="Consolas"/>
          <w:color w:val="404040"/>
        </w:rPr>
      </w:pPr>
      <w:r>
        <w:rPr>
          <w:rFonts w:ascii="Consolas" w:hAnsi="Consolas"/>
          <w:color w:val="404040"/>
        </w:rPr>
        <w:t xml:space="preserve">automatedLabels = </w:t>
      </w:r>
      <w:proofErr w:type="gramStart"/>
      <w:r>
        <w:rPr>
          <w:rFonts w:ascii="Consolas" w:hAnsi="Consolas"/>
          <w:color w:val="404040"/>
        </w:rPr>
        <w:t>semanticseg(</w:t>
      </w:r>
      <w:proofErr w:type="gramEnd"/>
      <w:r>
        <w:rPr>
          <w:rFonts w:ascii="Consolas" w:hAnsi="Consolas"/>
          <w:color w:val="404040"/>
        </w:rPr>
        <w:t>I, data.net);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the labels overlaid on the image, choosing relevant categories</w:t>
      </w:r>
    </w:p>
    <w:p w:rsidR="00176B4B" w:rsidRDefault="00176B4B" w:rsidP="00176B4B">
      <w:pPr>
        <w:pStyle w:val="HTML"/>
        <w:rPr>
          <w:rFonts w:ascii="Consolas" w:hAnsi="Consolas"/>
          <w:color w:val="404040"/>
        </w:rPr>
      </w:pPr>
      <w:r>
        <w:rPr>
          <w:rFonts w:ascii="Consolas" w:hAnsi="Consolas"/>
          <w:color w:val="404040"/>
        </w:rPr>
        <w:t xml:space="preserve">figure, </w:t>
      </w:r>
      <w:proofErr w:type="gramStart"/>
      <w:r>
        <w:rPr>
          <w:rFonts w:ascii="Consolas" w:hAnsi="Consolas"/>
          <w:color w:val="404040"/>
        </w:rPr>
        <w:t>imshow(</w:t>
      </w:r>
      <w:proofErr w:type="gramEnd"/>
      <w:r>
        <w:rPr>
          <w:rFonts w:ascii="Consolas" w:hAnsi="Consolas"/>
          <w:color w:val="404040"/>
        </w:rPr>
        <w:t xml:space="preserve">labeloverlay(I, automatedLabels, </w:t>
      </w:r>
      <w:r>
        <w:rPr>
          <w:rFonts w:ascii="Consolas" w:hAnsi="Consolas"/>
          <w:color w:val="A020F0"/>
        </w:rPr>
        <w:t>'IncludedLabels'</w:t>
      </w:r>
      <w:r>
        <w:rPr>
          <w:rFonts w:ascii="Consolas" w:hAnsi="Consolas"/>
          <w:color w:val="404040"/>
        </w:rPr>
        <w:t>, [</w:t>
      </w:r>
      <w:r>
        <w:rPr>
          <w:rFonts w:ascii="Consolas" w:hAnsi="Consolas"/>
          <w:color w:val="A020F0"/>
        </w:rPr>
        <w:t>"Sky"</w:t>
      </w:r>
      <w:r>
        <w:rPr>
          <w:rFonts w:ascii="Consolas" w:hAnsi="Consolas"/>
          <w:color w:val="404040"/>
        </w:rPr>
        <w:t xml:space="preserve">, </w:t>
      </w:r>
      <w:r>
        <w:rPr>
          <w:rFonts w:ascii="Consolas" w:hAnsi="Consolas"/>
          <w:color w:val="A020F0"/>
        </w:rPr>
        <w:t>"Road"</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网络的输出以</w:t>
      </w:r>
      <w:r>
        <w:rPr>
          <w:rFonts w:ascii="Arial" w:hAnsi="Arial" w:cs="Arial"/>
          <w:color w:val="404040"/>
          <w:sz w:val="20"/>
          <w:szCs w:val="20"/>
        </w:rPr>
        <w:t xml:space="preserve"> MATLAB </w:t>
      </w:r>
      <w:r>
        <w:rPr>
          <w:rFonts w:ascii="Arial" w:hAnsi="Arial" w:cs="Arial"/>
          <w:color w:val="404040"/>
          <w:sz w:val="20"/>
          <w:szCs w:val="20"/>
        </w:rPr>
        <w:t>为分类矩阵表示。列出的类别包括所有已对语义分段网络进行培训的内容</w:t>
      </w:r>
      <w:r>
        <w:rPr>
          <w:rFonts w:ascii="Arial" w:hAnsi="Arial" w:cs="Arial"/>
          <w:color w:val="404040"/>
          <w:sz w:val="20"/>
          <w:szCs w:val="20"/>
        </w:rPr>
        <w:t xml:space="preserve">, </w:t>
      </w:r>
      <w:r>
        <w:rPr>
          <w:rFonts w:ascii="Arial" w:hAnsi="Arial" w:cs="Arial"/>
          <w:color w:val="404040"/>
          <w:sz w:val="20"/>
          <w:szCs w:val="20"/>
        </w:rPr>
        <w:t>而不仅仅是输出中的类别。此信息也可从网络对象本身获得。</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data.net.Layers</w:t>
      </w:r>
      <w:proofErr w:type="gramEnd"/>
      <w:r>
        <w:rPr>
          <w:rFonts w:ascii="Consolas" w:hAnsi="Consolas"/>
          <w:color w:val="404040"/>
        </w:rPr>
        <w:t>(end).ClassNames</w:t>
      </w:r>
    </w:p>
    <w:p w:rsidR="00176B4B" w:rsidRDefault="00176B4B" w:rsidP="00176B4B">
      <w:pPr>
        <w:pStyle w:val="HTML"/>
        <w:rPr>
          <w:rFonts w:ascii="Consolas" w:hAnsi="Consolas"/>
          <w:color w:val="404040"/>
        </w:rPr>
      </w:pPr>
      <w:r>
        <w:rPr>
          <w:rFonts w:ascii="Consolas" w:hAnsi="Consolas"/>
          <w:color w:val="228B22"/>
        </w:rPr>
        <w:t>% List categories of pixels labeled</w:t>
      </w:r>
    </w:p>
    <w:p w:rsidR="00176B4B" w:rsidRDefault="00176B4B" w:rsidP="00176B4B">
      <w:pPr>
        <w:pStyle w:val="HTML"/>
        <w:rPr>
          <w:rFonts w:ascii="Consolas" w:hAnsi="Consolas"/>
          <w:color w:val="404040"/>
        </w:rPr>
      </w:pPr>
      <w:r>
        <w:rPr>
          <w:rFonts w:ascii="Consolas" w:hAnsi="Consolas"/>
          <w:color w:val="404040"/>
        </w:rPr>
        <w:t>categories(automatedLabels)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The blue overlay indicates the 'Sky' category, and the green overlay</w:t>
      </w:r>
    </w:p>
    <w:p w:rsidR="00176B4B" w:rsidRDefault="00176B4B" w:rsidP="00176B4B">
      <w:pPr>
        <w:pStyle w:val="HTML"/>
        <w:rPr>
          <w:rFonts w:ascii="Consolas" w:hAnsi="Consolas"/>
          <w:color w:val="404040"/>
        </w:rPr>
      </w:pPr>
      <w:r>
        <w:rPr>
          <w:rFonts w:ascii="Consolas" w:hAnsi="Consolas"/>
          <w:color w:val="228B22"/>
        </w:rPr>
        <w:t>% indicates 'Road'.</w:t>
      </w:r>
    </w:p>
    <w:p w:rsidR="00176B4B" w:rsidRDefault="00176B4B" w:rsidP="00176B4B">
      <w:pPr>
        <w:pStyle w:val="HTML"/>
        <w:rPr>
          <w:rFonts w:ascii="Consolas" w:hAnsi="Consolas"/>
          <w:color w:val="404040"/>
        </w:rPr>
      </w:pPr>
      <w:r>
        <w:rPr>
          <w:rFonts w:ascii="Consolas" w:hAnsi="Consolas"/>
          <w:color w:val="404040"/>
        </w:rPr>
        <w:t>ans =</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11×1 cell array</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{'Sky'     </w:t>
      </w:r>
      <w:proofErr w:type="gramStart"/>
      <w:r>
        <w:rPr>
          <w:rFonts w:ascii="Consolas" w:hAnsi="Consolas"/>
          <w:color w:val="404040"/>
        </w:rPr>
        <w:t xml:space="preserve">  }</w:t>
      </w:r>
      <w:proofErr w:type="gramEnd"/>
    </w:p>
    <w:p w:rsidR="00176B4B" w:rsidRDefault="00176B4B" w:rsidP="00176B4B">
      <w:pPr>
        <w:pStyle w:val="HTML"/>
        <w:rPr>
          <w:rFonts w:ascii="Consolas" w:hAnsi="Consolas"/>
          <w:color w:val="404040"/>
        </w:rPr>
      </w:pPr>
      <w:r>
        <w:rPr>
          <w:rFonts w:ascii="Consolas" w:hAnsi="Consolas"/>
          <w:color w:val="404040"/>
        </w:rPr>
        <w:t xml:space="preserve">    {'Building</w:t>
      </w:r>
      <w:proofErr w:type="gramStart"/>
      <w:r>
        <w:rPr>
          <w:rFonts w:ascii="Consolas" w:hAnsi="Consolas"/>
          <w:color w:val="404040"/>
        </w:rPr>
        <w:t>'  }</w:t>
      </w:r>
      <w:proofErr w:type="gramEnd"/>
    </w:p>
    <w:p w:rsidR="00176B4B" w:rsidRDefault="00176B4B" w:rsidP="00176B4B">
      <w:pPr>
        <w:pStyle w:val="HTML"/>
        <w:rPr>
          <w:rFonts w:ascii="Consolas" w:hAnsi="Consolas"/>
          <w:color w:val="404040"/>
        </w:rPr>
      </w:pPr>
      <w:r>
        <w:rPr>
          <w:rFonts w:ascii="Consolas" w:hAnsi="Consolas"/>
          <w:color w:val="404040"/>
        </w:rPr>
        <w:t xml:space="preserve">    {'Pole'    </w:t>
      </w:r>
      <w:proofErr w:type="gramStart"/>
      <w:r>
        <w:rPr>
          <w:rFonts w:ascii="Consolas" w:hAnsi="Consolas"/>
          <w:color w:val="404040"/>
        </w:rPr>
        <w:t xml:space="preserve">  }</w:t>
      </w:r>
      <w:proofErr w:type="gramEnd"/>
    </w:p>
    <w:p w:rsidR="00176B4B" w:rsidRDefault="00176B4B" w:rsidP="00176B4B">
      <w:pPr>
        <w:pStyle w:val="HTML"/>
        <w:rPr>
          <w:rFonts w:ascii="Consolas" w:hAnsi="Consolas"/>
          <w:color w:val="404040"/>
        </w:rPr>
      </w:pPr>
      <w:r>
        <w:rPr>
          <w:rFonts w:ascii="Consolas" w:hAnsi="Consolas"/>
          <w:color w:val="404040"/>
        </w:rPr>
        <w:t xml:space="preserve">    {'Road'    </w:t>
      </w:r>
      <w:proofErr w:type="gramStart"/>
      <w:r>
        <w:rPr>
          <w:rFonts w:ascii="Consolas" w:hAnsi="Consolas"/>
          <w:color w:val="404040"/>
        </w:rPr>
        <w:t xml:space="preserve">  }</w:t>
      </w:r>
      <w:proofErr w:type="gramEnd"/>
    </w:p>
    <w:p w:rsidR="00176B4B" w:rsidRDefault="00176B4B" w:rsidP="00176B4B">
      <w:pPr>
        <w:pStyle w:val="HTML"/>
        <w:rPr>
          <w:rFonts w:ascii="Consolas" w:hAnsi="Consolas"/>
          <w:color w:val="404040"/>
        </w:rPr>
      </w:pPr>
      <w:r>
        <w:rPr>
          <w:rFonts w:ascii="Consolas" w:hAnsi="Consolas"/>
          <w:color w:val="404040"/>
        </w:rPr>
        <w:t xml:space="preserve">    {'Pavement</w:t>
      </w:r>
      <w:proofErr w:type="gramStart"/>
      <w:r>
        <w:rPr>
          <w:rFonts w:ascii="Consolas" w:hAnsi="Consolas"/>
          <w:color w:val="404040"/>
        </w:rPr>
        <w:t>'  }</w:t>
      </w:r>
      <w:proofErr w:type="gramEnd"/>
    </w:p>
    <w:p w:rsidR="00176B4B" w:rsidRDefault="00176B4B" w:rsidP="00176B4B">
      <w:pPr>
        <w:pStyle w:val="HTML"/>
        <w:rPr>
          <w:rFonts w:ascii="Consolas" w:hAnsi="Consolas"/>
          <w:color w:val="404040"/>
        </w:rPr>
      </w:pPr>
      <w:r>
        <w:rPr>
          <w:rFonts w:ascii="Consolas" w:hAnsi="Consolas"/>
          <w:color w:val="404040"/>
        </w:rPr>
        <w:t xml:space="preserve">    {'Tree'    </w:t>
      </w:r>
      <w:proofErr w:type="gramStart"/>
      <w:r>
        <w:rPr>
          <w:rFonts w:ascii="Consolas" w:hAnsi="Consolas"/>
          <w:color w:val="404040"/>
        </w:rPr>
        <w:t xml:space="preserve">  }</w:t>
      </w:r>
      <w:proofErr w:type="gramEnd"/>
    </w:p>
    <w:p w:rsidR="00176B4B" w:rsidRDefault="00176B4B" w:rsidP="00176B4B">
      <w:pPr>
        <w:pStyle w:val="HTML"/>
        <w:rPr>
          <w:rFonts w:ascii="Consolas" w:hAnsi="Consolas"/>
          <w:color w:val="404040"/>
        </w:rPr>
      </w:pPr>
      <w:r>
        <w:rPr>
          <w:rFonts w:ascii="Consolas" w:hAnsi="Consolas"/>
          <w:color w:val="404040"/>
        </w:rPr>
        <w:t xml:space="preserve">    {'SignSymbol'}</w:t>
      </w:r>
    </w:p>
    <w:p w:rsidR="00176B4B" w:rsidRDefault="00176B4B" w:rsidP="00176B4B">
      <w:pPr>
        <w:pStyle w:val="HTML"/>
        <w:rPr>
          <w:rFonts w:ascii="Consolas" w:hAnsi="Consolas"/>
          <w:color w:val="404040"/>
        </w:rPr>
      </w:pPr>
      <w:r>
        <w:rPr>
          <w:rFonts w:ascii="Consolas" w:hAnsi="Consolas"/>
          <w:color w:val="404040"/>
        </w:rPr>
        <w:t xml:space="preserve">    {'Fence'   </w:t>
      </w:r>
      <w:proofErr w:type="gramStart"/>
      <w:r>
        <w:rPr>
          <w:rFonts w:ascii="Consolas" w:hAnsi="Consolas"/>
          <w:color w:val="404040"/>
        </w:rPr>
        <w:t xml:space="preserve">  }</w:t>
      </w:r>
      <w:proofErr w:type="gramEnd"/>
    </w:p>
    <w:p w:rsidR="00176B4B" w:rsidRDefault="00176B4B" w:rsidP="00176B4B">
      <w:pPr>
        <w:pStyle w:val="HTML"/>
        <w:rPr>
          <w:rFonts w:ascii="Consolas" w:hAnsi="Consolas"/>
          <w:color w:val="404040"/>
        </w:rPr>
      </w:pPr>
      <w:r>
        <w:rPr>
          <w:rFonts w:ascii="Consolas" w:hAnsi="Consolas"/>
          <w:color w:val="404040"/>
        </w:rPr>
        <w:t xml:space="preserve">    {'Car'     </w:t>
      </w:r>
      <w:proofErr w:type="gramStart"/>
      <w:r>
        <w:rPr>
          <w:rFonts w:ascii="Consolas" w:hAnsi="Consolas"/>
          <w:color w:val="404040"/>
        </w:rPr>
        <w:t xml:space="preserve">  }</w:t>
      </w:r>
      <w:proofErr w:type="gramEnd"/>
    </w:p>
    <w:p w:rsidR="00176B4B" w:rsidRDefault="00176B4B" w:rsidP="00176B4B">
      <w:pPr>
        <w:pStyle w:val="HTML"/>
        <w:rPr>
          <w:rFonts w:ascii="Consolas" w:hAnsi="Consolas"/>
          <w:color w:val="404040"/>
        </w:rPr>
      </w:pPr>
      <w:r>
        <w:rPr>
          <w:rFonts w:ascii="Consolas" w:hAnsi="Consolas"/>
          <w:color w:val="404040"/>
        </w:rPr>
        <w:t xml:space="preserve">    {'Pedestrian'}</w:t>
      </w:r>
    </w:p>
    <w:p w:rsidR="00176B4B" w:rsidRDefault="00176B4B" w:rsidP="00176B4B">
      <w:pPr>
        <w:pStyle w:val="HTML"/>
        <w:rPr>
          <w:rFonts w:ascii="Consolas" w:hAnsi="Consolas"/>
          <w:color w:val="404040"/>
        </w:rPr>
      </w:pPr>
      <w:r>
        <w:rPr>
          <w:rFonts w:ascii="Consolas" w:hAnsi="Consolas"/>
          <w:color w:val="404040"/>
        </w:rPr>
        <w:t xml:space="preserve">    {'Bicyclist</w:t>
      </w:r>
      <w:proofErr w:type="gramStart"/>
      <w:r>
        <w:rPr>
          <w:rFonts w:ascii="Consolas" w:hAnsi="Consolas"/>
          <w:color w:val="404040"/>
        </w:rPr>
        <w:t>' }</w:t>
      </w:r>
      <w:proofErr w:type="gramEnd"/>
    </w:p>
    <w:p w:rsidR="00176B4B" w:rsidRDefault="00176B4B" w:rsidP="00176B4B">
      <w:pPr>
        <w:pStyle w:val="HTML"/>
        <w:rPr>
          <w:rFonts w:ascii="Consolas" w:hAnsi="Consolas"/>
          <w:color w:val="404040"/>
        </w:rPr>
      </w:pP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96615" cy="4010025"/>
            <wp:effectExtent l="0" t="0" r="0" b="0"/>
            <wp:docPr id="196" name="图片 196" descr="https://www.mathworks.com/help/examples/driving/win64/AutomateGroundTruthLabelingForSemanticSegment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mathworks.com/help/examples/driving/win64/AutomateGroundTruthLabelingForSemanticSegmentationExample_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99281" cy="4011902"/>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查看像素分段自动化类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通过创建从</w:t>
      </w:r>
      <w:proofErr w:type="gramStart"/>
      <w:r>
        <w:rPr>
          <w:rFonts w:ascii="Arial" w:hAnsi="Arial" w:cs="Arial"/>
          <w:color w:val="404040"/>
          <w:sz w:val="20"/>
          <w:szCs w:val="20"/>
        </w:rPr>
        <w:t>抽象基类</w:t>
      </w:r>
      <w:proofErr w:type="gramEnd"/>
      <w:r w:rsidR="00BD0362">
        <w:rPr>
          <w:rStyle w:val="HTML1"/>
          <w:rFonts w:ascii="Consolas" w:hAnsi="Consolas"/>
          <w:color w:val="004B87"/>
        </w:rPr>
        <w:fldChar w:fldCharType="begin"/>
      </w:r>
      <w:r w:rsidR="00BD0362">
        <w:rPr>
          <w:rStyle w:val="HTML1"/>
          <w:rFonts w:ascii="Consolas" w:hAnsi="Consolas"/>
          <w:color w:val="004B87"/>
        </w:rPr>
        <w:instrText xml:space="preserve"> HYPERLINK "https://www.mathworks.com/help/vision/ref/vision.labeler.automationalgorithm.html" </w:instrText>
      </w:r>
      <w:r w:rsidR="00BD0362">
        <w:rPr>
          <w:rStyle w:val="HTML1"/>
          <w:rFonts w:ascii="Consolas" w:hAnsi="Consolas"/>
          <w:color w:val="004B87"/>
        </w:rPr>
        <w:fldChar w:fldCharType="separate"/>
      </w:r>
      <w:r>
        <w:rPr>
          <w:rStyle w:val="HTML1"/>
          <w:rFonts w:ascii="Consolas" w:hAnsi="Consolas"/>
          <w:color w:val="004B87"/>
        </w:rPr>
        <w:t>vision.labeler.AutomationAlgorithm</w:t>
      </w:r>
      <w:r w:rsidR="00BD0362">
        <w:rPr>
          <w:rStyle w:val="HTML1"/>
          <w:rFonts w:ascii="Consolas" w:hAnsi="Consolas"/>
          <w:color w:val="004B87"/>
        </w:rPr>
        <w:fldChar w:fldCharType="end"/>
      </w:r>
      <w:r>
        <w:rPr>
          <w:rFonts w:ascii="Arial" w:hAnsi="Arial" w:cs="Arial"/>
          <w:color w:val="404040"/>
          <w:sz w:val="20"/>
          <w:szCs w:val="20"/>
        </w:rPr>
        <w:t>继承的类</w:t>
      </w:r>
      <w:r>
        <w:rPr>
          <w:rFonts w:ascii="Arial" w:hAnsi="Arial" w:cs="Arial"/>
          <w:color w:val="404040"/>
          <w:sz w:val="20"/>
          <w:szCs w:val="20"/>
        </w:rPr>
        <w:t xml:space="preserve">, </w:t>
      </w:r>
      <w:r>
        <w:rPr>
          <w:rFonts w:ascii="Arial" w:hAnsi="Arial" w:cs="Arial"/>
          <w:color w:val="404040"/>
          <w:sz w:val="20"/>
          <w:szCs w:val="20"/>
        </w:rPr>
        <w:t>将此语义分割算法集成到应用程序的自动</w:t>
      </w:r>
      <w:proofErr w:type="gramStart"/>
      <w:r>
        <w:rPr>
          <w:rFonts w:ascii="Arial" w:hAnsi="Arial" w:cs="Arial"/>
          <w:color w:val="404040"/>
          <w:sz w:val="20"/>
          <w:szCs w:val="20"/>
        </w:rPr>
        <w:t>化工作流中</w:t>
      </w:r>
      <w:proofErr w:type="gramEnd"/>
      <w:r>
        <w:rPr>
          <w:rFonts w:ascii="Arial" w:hAnsi="Arial" w:cs="Arial"/>
          <w:color w:val="404040"/>
          <w:sz w:val="20"/>
          <w:szCs w:val="20"/>
        </w:rPr>
        <w:t>。</w:t>
      </w:r>
      <w:proofErr w:type="gramStart"/>
      <w:r>
        <w:rPr>
          <w:rFonts w:ascii="Arial" w:hAnsi="Arial" w:cs="Arial"/>
          <w:color w:val="404040"/>
          <w:sz w:val="20"/>
          <w:szCs w:val="20"/>
        </w:rPr>
        <w:t>此基类定义</w:t>
      </w:r>
      <w:proofErr w:type="gramEnd"/>
      <w:r>
        <w:rPr>
          <w:rFonts w:ascii="Arial" w:hAnsi="Arial" w:cs="Arial"/>
          <w:color w:val="404040"/>
          <w:sz w:val="20"/>
          <w:szCs w:val="20"/>
        </w:rPr>
        <w:t>应用程序用于配置和运行算法的</w:t>
      </w:r>
      <w:r>
        <w:rPr>
          <w:rFonts w:ascii="Arial" w:hAnsi="Arial" w:cs="Arial"/>
          <w:color w:val="404040"/>
          <w:sz w:val="20"/>
          <w:szCs w:val="20"/>
        </w:rPr>
        <w:t xml:space="preserve"> API</w:t>
      </w:r>
      <w:r>
        <w:rPr>
          <w:rFonts w:ascii="Arial" w:hAnsi="Arial" w:cs="Arial"/>
          <w:color w:val="404040"/>
          <w:sz w:val="20"/>
          <w:szCs w:val="20"/>
        </w:rPr>
        <w:t>。地面真相贴标机应用程序提供了一种获取初始自动化类模板的便捷方法。有关详细信息</w:t>
      </w:r>
      <w:r>
        <w:rPr>
          <w:rFonts w:ascii="Arial" w:hAnsi="Arial" w:cs="Arial"/>
          <w:color w:val="404040"/>
          <w:sz w:val="20"/>
          <w:szCs w:val="20"/>
        </w:rPr>
        <w:t xml:space="preserve">, </w:t>
      </w:r>
      <w:r>
        <w:rPr>
          <w:rFonts w:ascii="Arial" w:hAnsi="Arial" w:cs="Arial"/>
          <w:color w:val="404040"/>
          <w:sz w:val="20"/>
          <w:szCs w:val="20"/>
        </w:rPr>
        <w:t>请参阅</w:t>
      </w:r>
      <w:hyperlink r:id="rId220" w:history="1">
        <w:r>
          <w:rPr>
            <w:rStyle w:val="a3"/>
            <w:rFonts w:ascii="Arial" w:hAnsi="Arial" w:cs="Arial"/>
            <w:color w:val="004B87"/>
            <w:sz w:val="20"/>
            <w:szCs w:val="20"/>
          </w:rPr>
          <w:t>创建用于标记的自动化算法</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w:t>
      </w:r>
      <w:r>
        <w:rPr>
          <w:rFonts w:ascii="Arial" w:hAnsi="Arial" w:cs="Arial"/>
          <w:color w:val="404040"/>
          <w:sz w:val="20"/>
          <w:szCs w:val="20"/>
        </w:rPr>
        <w:t>。</w:t>
      </w:r>
      <w:hyperlink r:id="rId221" w:tgtFrame="_blank" w:history="1">
        <w:r>
          <w:rPr>
            <w:rStyle w:val="a3"/>
            <w:rFonts w:ascii="Arial" w:hAnsi="Arial" w:cs="Arial"/>
            <w:color w:val="004B87"/>
            <w:sz w:val="20"/>
            <w:szCs w:val="20"/>
          </w:rPr>
          <w:t> </w:t>
        </w:r>
        <w:r>
          <w:rPr>
            <w:rStyle w:val="HTML1"/>
            <w:rFonts w:ascii="Consolas" w:hAnsi="Consolas"/>
            <w:color w:val="004B87"/>
          </w:rPr>
          <w:t>RoadAndSkySegmentation</w:t>
        </w:r>
        <w:r>
          <w:rPr>
            <w:rStyle w:val="a3"/>
            <w:rFonts w:ascii="Arial" w:hAnsi="Arial" w:cs="Arial"/>
            <w:color w:val="004B87"/>
            <w:sz w:val="20"/>
            <w:szCs w:val="20"/>
          </w:rPr>
          <w:t> </w:t>
        </w:r>
      </w:hyperlink>
      <w:r>
        <w:rPr>
          <w:rFonts w:ascii="Arial" w:hAnsi="Arial" w:cs="Arial"/>
          <w:color w:val="404040"/>
          <w:sz w:val="20"/>
          <w:szCs w:val="20"/>
        </w:rPr>
        <w:t>类基于此模板</w:t>
      </w:r>
      <w:r>
        <w:rPr>
          <w:rFonts w:ascii="Arial" w:hAnsi="Arial" w:cs="Arial"/>
          <w:color w:val="404040"/>
          <w:sz w:val="20"/>
          <w:szCs w:val="20"/>
        </w:rPr>
        <w:t xml:space="preserve">, </w:t>
      </w:r>
      <w:r>
        <w:rPr>
          <w:rFonts w:ascii="Arial" w:hAnsi="Arial" w:cs="Arial"/>
          <w:color w:val="404040"/>
          <w:sz w:val="20"/>
          <w:szCs w:val="20"/>
        </w:rPr>
        <w:t>并提供了用于像素标签分割的现成的自动化类。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RoadAndSkySegmentation</w:t>
      </w:r>
      <w:r>
        <w:rPr>
          <w:rFonts w:ascii="Arial" w:hAnsi="Arial" w:cs="Arial"/>
          <w:color w:val="404040"/>
          <w:sz w:val="20"/>
          <w:szCs w:val="20"/>
        </w:rPr>
        <w:t>类中的第一组属性指定算法的名称</w:t>
      </w:r>
      <w:r>
        <w:rPr>
          <w:rFonts w:ascii="Arial" w:hAnsi="Arial" w:cs="Arial"/>
          <w:color w:val="404040"/>
          <w:sz w:val="20"/>
          <w:szCs w:val="20"/>
        </w:rPr>
        <w:t xml:space="preserve">, </w:t>
      </w:r>
      <w:r>
        <w:rPr>
          <w:rFonts w:ascii="Arial" w:hAnsi="Arial" w:cs="Arial"/>
          <w:color w:val="404040"/>
          <w:sz w:val="20"/>
          <w:szCs w:val="20"/>
        </w:rPr>
        <w:t>提供它的简要描述</w:t>
      </w:r>
      <w:r>
        <w:rPr>
          <w:rFonts w:ascii="Arial" w:hAnsi="Arial" w:cs="Arial"/>
          <w:color w:val="404040"/>
          <w:sz w:val="20"/>
          <w:szCs w:val="20"/>
        </w:rPr>
        <w:t xml:space="preserve">, </w:t>
      </w:r>
      <w:r>
        <w:rPr>
          <w:rFonts w:ascii="Arial" w:hAnsi="Arial" w:cs="Arial"/>
          <w:color w:val="404040"/>
          <w:sz w:val="20"/>
          <w:szCs w:val="20"/>
        </w:rPr>
        <w:t>并提供使用方法的说明。</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properties(</w:t>
      </w:r>
      <w:proofErr w:type="gramEnd"/>
      <w:r>
        <w:rPr>
          <w:rFonts w:ascii="Consolas" w:hAnsi="Consolas"/>
          <w:color w:val="404040"/>
        </w:rPr>
        <w:t>Constant)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Character vector specifying name of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Name = 'RoadAndSkySegmentation'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%Description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Character vector specifying short description of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Description = 'This algorithm uses semanticseg with a pretrained network to annotate roads and sky'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%UserDirections</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Cell array of character vectors specifying directions for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algorithm users to follow in order to use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UserDirections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['Automation algorithms are a way to automate manual labeling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'tasks. This AutomationAlgorithm automatically creates pixel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'labels for road and sky.'],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['Review and Modify: Review automated labels over the interval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'using playback controls. Modify/delete/add ROIs that were not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'satisfactorily automated at this stage. If the results are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'satisfactory, click Accept to accept the automated labels.'],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['Accept/Cancel: If results of automation are satisfactory,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'click Accept to accept all automated labels and return to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'manual labeling. If results of automation are not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'satisfactory, click Cancel to return to manual labeling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'without saving automated labels.']};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RoadAndSkySegmentation</w:t>
      </w:r>
      <w:r>
        <w:rPr>
          <w:rFonts w:ascii="Arial" w:hAnsi="Arial" w:cs="Arial"/>
          <w:color w:val="404040"/>
          <w:sz w:val="20"/>
          <w:szCs w:val="20"/>
        </w:rPr>
        <w:t>类的下一节指定核心算法所需的自定义属性。</w:t>
      </w:r>
      <w:r>
        <w:rPr>
          <w:rStyle w:val="HTML1"/>
          <w:rFonts w:ascii="Consolas" w:hAnsi="Consolas"/>
          <w:color w:val="404040"/>
        </w:rPr>
        <w:t>PretrainedNetwork</w:t>
      </w:r>
      <w:r>
        <w:rPr>
          <w:rFonts w:ascii="Arial" w:hAnsi="Arial" w:cs="Arial"/>
          <w:color w:val="404040"/>
          <w:sz w:val="20"/>
          <w:szCs w:val="20"/>
        </w:rPr>
        <w:t>属性保存预先训练网络。</w:t>
      </w:r>
      <w:r>
        <w:rPr>
          <w:rStyle w:val="HTML1"/>
          <w:rFonts w:ascii="Consolas" w:hAnsi="Consolas"/>
          <w:color w:val="404040"/>
        </w:rPr>
        <w:t>AllCategories</w:t>
      </w:r>
      <w:r>
        <w:rPr>
          <w:rFonts w:ascii="Arial" w:hAnsi="Arial" w:cs="Arial"/>
          <w:color w:val="404040"/>
          <w:sz w:val="20"/>
          <w:szCs w:val="20"/>
        </w:rPr>
        <w:t>属性包含三个类别的名称。</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properties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PretrainedNetwork saves the SeriesNetwork object that does the semantic</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segmentation.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PretrainedNetwork</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Categories holds the default 'background', 'road', and 'sky'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categorical types.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AllCategories = {'background'};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Store names for 'road' and 'sky'.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RoadName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SkyName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checkLabelDefinition</w:t>
      </w:r>
      <w:r>
        <w:rPr>
          <w:rFonts w:ascii="Arial" w:hAnsi="Arial" w:cs="Arial"/>
          <w:color w:val="404040"/>
          <w:sz w:val="20"/>
          <w:szCs w:val="20"/>
        </w:rPr>
        <w:t>是</w:t>
      </w:r>
      <w:r>
        <w:rPr>
          <w:rStyle w:val="HTML1"/>
          <w:rFonts w:ascii="Consolas" w:hAnsi="Consolas"/>
          <w:color w:val="404040"/>
        </w:rPr>
        <w:t>RoadAndSkySegmentation</w:t>
      </w:r>
      <w:r>
        <w:rPr>
          <w:rFonts w:ascii="Arial" w:hAnsi="Arial" w:cs="Arial"/>
          <w:color w:val="404040"/>
          <w:sz w:val="20"/>
          <w:szCs w:val="20"/>
        </w:rPr>
        <w:t>中定义的第一种方法</w:t>
      </w:r>
      <w:r>
        <w:rPr>
          <w:rFonts w:ascii="Arial" w:hAnsi="Arial" w:cs="Arial"/>
          <w:color w:val="404040"/>
          <w:sz w:val="20"/>
          <w:szCs w:val="20"/>
        </w:rPr>
        <w:t xml:space="preserve">, </w:t>
      </w:r>
      <w:r>
        <w:rPr>
          <w:rFonts w:ascii="Arial" w:hAnsi="Arial" w:cs="Arial"/>
          <w:color w:val="404040"/>
          <w:sz w:val="20"/>
          <w:szCs w:val="20"/>
        </w:rPr>
        <w:t>它检查是否为自动化启用了</w:t>
      </w:r>
      <w:r>
        <w:rPr>
          <w:rStyle w:val="HTML1"/>
          <w:rFonts w:ascii="Consolas" w:hAnsi="Consolas"/>
          <w:color w:val="404040"/>
        </w:rPr>
        <w:t>PixelLabel</w:t>
      </w:r>
      <w:r>
        <w:rPr>
          <w:rFonts w:ascii="Arial" w:hAnsi="Arial" w:cs="Arial"/>
          <w:color w:val="404040"/>
          <w:sz w:val="20"/>
          <w:szCs w:val="20"/>
        </w:rPr>
        <w:t>类型的标签。</w:t>
      </w:r>
      <w:r>
        <w:rPr>
          <w:rStyle w:val="HTML1"/>
          <w:rFonts w:ascii="Consolas" w:hAnsi="Consolas"/>
          <w:color w:val="404040"/>
        </w:rPr>
        <w:t>PixelLabel</w:t>
      </w:r>
      <w:r>
        <w:rPr>
          <w:rFonts w:ascii="Arial" w:hAnsi="Arial" w:cs="Arial"/>
          <w:color w:val="404040"/>
          <w:sz w:val="20"/>
          <w:szCs w:val="20"/>
        </w:rPr>
        <w:t>是语义分割所需的唯一类型。</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TF = </w:t>
      </w:r>
      <w:proofErr w:type="gramStart"/>
      <w:r>
        <w:rPr>
          <w:rFonts w:ascii="Consolas" w:hAnsi="Consolas"/>
          <w:color w:val="404040"/>
        </w:rPr>
        <w:t>checkLabelDefinition(</w:t>
      </w:r>
      <w:proofErr w:type="gramEnd"/>
      <w:r>
        <w:rPr>
          <w:rFonts w:ascii="Consolas" w:hAnsi="Consolas"/>
          <w:color w:val="404040"/>
        </w:rPr>
        <w:t>~, labelDef)</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isValid = false;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w:t>
      </w:r>
      <w:proofErr w:type="gramStart"/>
      <w:r>
        <w:rPr>
          <w:rFonts w:ascii="Consolas" w:hAnsi="Consolas"/>
          <w:color w:val="404040"/>
        </w:rPr>
        <w:t>strcmpi(</w:t>
      </w:r>
      <w:proofErr w:type="gramEnd"/>
      <w:r>
        <w:rPr>
          <w:rFonts w:ascii="Consolas" w:hAnsi="Consolas"/>
          <w:color w:val="404040"/>
        </w:rPr>
        <w:t>labelDef.Name, 'road') &amp;&amp; labelDef.Type == labelType.PixelLabel)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isValid = 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algObj.RoadName = labelDef.Name;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algObj.AllCategories{end+1} = labelDef.Name;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elseif (</w:t>
      </w:r>
      <w:proofErr w:type="gramStart"/>
      <w:r>
        <w:rPr>
          <w:rFonts w:ascii="Consolas" w:hAnsi="Consolas"/>
          <w:color w:val="404040"/>
        </w:rPr>
        <w:t>strcmpi(</w:t>
      </w:r>
      <w:proofErr w:type="gramEnd"/>
      <w:r>
        <w:rPr>
          <w:rFonts w:ascii="Consolas" w:hAnsi="Consolas"/>
          <w:color w:val="404040"/>
        </w:rPr>
        <w:t>labelDef.Name, 'sky') &amp;&amp; labelDef.Type == labelType.PixelLabel)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isValid = 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algObj.SkyName = labelDef.Name;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algObj.AllCategories{end+1} = labelDef.Name;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elseif(</w:t>
      </w:r>
      <w:proofErr w:type="gramEnd"/>
      <w:r>
        <w:rPr>
          <w:rFonts w:ascii="Consolas" w:hAnsi="Consolas"/>
          <w:color w:val="404040"/>
        </w:rPr>
        <w:t>labelDef.Type == labelType.PixelLabel)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isValid = 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下一组函数控制算法的执行。</w:t>
      </w:r>
      <w:r>
        <w:rPr>
          <w:rStyle w:val="HTML1"/>
          <w:rFonts w:ascii="Consolas" w:hAnsi="Consolas"/>
          <w:color w:val="404040"/>
        </w:rPr>
        <w:t>vision.labeler.AutomationAlgorithm</w:t>
      </w:r>
      <w:r>
        <w:rPr>
          <w:rFonts w:ascii="Arial" w:hAnsi="Arial" w:cs="Arial"/>
          <w:color w:val="404040"/>
          <w:sz w:val="20"/>
          <w:szCs w:val="20"/>
        </w:rPr>
        <w:t>类包括一个接口</w:t>
      </w:r>
      <w:r>
        <w:rPr>
          <w:rFonts w:ascii="Arial" w:hAnsi="Arial" w:cs="Arial"/>
          <w:color w:val="404040"/>
          <w:sz w:val="20"/>
          <w:szCs w:val="20"/>
        </w:rPr>
        <w:t xml:space="preserve">, </w:t>
      </w:r>
      <w:r>
        <w:rPr>
          <w:rFonts w:ascii="Arial" w:hAnsi="Arial" w:cs="Arial"/>
          <w:color w:val="404040"/>
          <w:sz w:val="20"/>
          <w:szCs w:val="20"/>
        </w:rPr>
        <w:t>其中包含诸如</w:t>
      </w:r>
      <w:r>
        <w:rPr>
          <w:rStyle w:val="HTML1"/>
          <w:rFonts w:ascii="Consolas" w:hAnsi="Consolas"/>
          <w:color w:val="404040"/>
        </w:rPr>
        <w:t>'initialize'</w:t>
      </w:r>
      <w:r>
        <w:rPr>
          <w:rFonts w:ascii="Arial" w:hAnsi="Arial" w:cs="Arial"/>
          <w:color w:val="404040"/>
          <w:sz w:val="20"/>
          <w:szCs w:val="20"/>
        </w:rPr>
        <w:t>、</w:t>
      </w:r>
      <w:r>
        <w:rPr>
          <w:rFonts w:ascii="Arial" w:hAnsi="Arial" w:cs="Arial"/>
          <w:color w:val="404040"/>
          <w:sz w:val="20"/>
          <w:szCs w:val="20"/>
        </w:rPr>
        <w:t> </w:t>
      </w:r>
      <w:r>
        <w:rPr>
          <w:rStyle w:val="HTML1"/>
          <w:rFonts w:ascii="Consolas" w:hAnsi="Consolas"/>
          <w:color w:val="404040"/>
        </w:rPr>
        <w:t>'run'</w:t>
      </w:r>
      <w:r>
        <w:rPr>
          <w:rFonts w:ascii="Arial" w:hAnsi="Arial" w:cs="Arial"/>
          <w:color w:val="404040"/>
          <w:sz w:val="20"/>
          <w:szCs w:val="20"/>
        </w:rPr>
        <w:t>和</w:t>
      </w:r>
      <w:r>
        <w:rPr>
          <w:rStyle w:val="HTML1"/>
          <w:rFonts w:ascii="Consolas" w:hAnsi="Consolas"/>
          <w:color w:val="404040"/>
        </w:rPr>
        <w:t>'terminate'</w:t>
      </w:r>
      <w:r>
        <w:rPr>
          <w:rFonts w:ascii="Arial" w:hAnsi="Arial" w:cs="Arial"/>
          <w:color w:val="404040"/>
          <w:sz w:val="20"/>
          <w:szCs w:val="20"/>
        </w:rPr>
        <w:t>等方法</w:t>
      </w:r>
      <w:r>
        <w:rPr>
          <w:rFonts w:ascii="Arial" w:hAnsi="Arial" w:cs="Arial"/>
          <w:color w:val="404040"/>
          <w:sz w:val="20"/>
          <w:szCs w:val="20"/>
        </w:rPr>
        <w:t xml:space="preserve">, </w:t>
      </w:r>
      <w:r>
        <w:rPr>
          <w:rFonts w:ascii="Arial" w:hAnsi="Arial" w:cs="Arial"/>
          <w:color w:val="404040"/>
          <w:sz w:val="20"/>
          <w:szCs w:val="20"/>
        </w:rPr>
        <w:t>以便轻松地设置和运行自动化。</w:t>
      </w:r>
      <w:r>
        <w:rPr>
          <w:rStyle w:val="HTML1"/>
          <w:rFonts w:ascii="Consolas" w:hAnsi="Consolas"/>
          <w:color w:val="404040"/>
        </w:rPr>
        <w:t>initialize</w:t>
      </w:r>
      <w:r>
        <w:rPr>
          <w:rFonts w:ascii="Arial" w:hAnsi="Arial" w:cs="Arial"/>
          <w:color w:val="404040"/>
          <w:sz w:val="20"/>
          <w:szCs w:val="20"/>
        </w:rPr>
        <w:t>函数根据应用中的现有标签填充初始算法状态。在</w:t>
      </w:r>
      <w:r>
        <w:rPr>
          <w:rStyle w:val="HTML1"/>
          <w:rFonts w:ascii="Consolas" w:hAnsi="Consolas"/>
          <w:color w:val="404040"/>
        </w:rPr>
        <w:t>RoadAndSkySegmentation</w:t>
      </w:r>
      <w:r>
        <w:rPr>
          <w:rFonts w:ascii="Arial" w:hAnsi="Arial" w:cs="Arial"/>
          <w:color w:val="404040"/>
          <w:sz w:val="20"/>
          <w:szCs w:val="20"/>
        </w:rPr>
        <w:t>类中</w:t>
      </w:r>
      <w:r>
        <w:rPr>
          <w:rFonts w:ascii="Arial" w:hAnsi="Arial" w:cs="Arial"/>
          <w:color w:val="404040"/>
          <w:sz w:val="20"/>
          <w:szCs w:val="20"/>
        </w:rPr>
        <w:t>,</w:t>
      </w:r>
      <w:r>
        <w:rPr>
          <w:rStyle w:val="HTML1"/>
          <w:rFonts w:ascii="Consolas" w:hAnsi="Consolas"/>
          <w:color w:val="404040"/>
        </w:rPr>
        <w:t>initialize</w:t>
      </w:r>
      <w:r>
        <w:rPr>
          <w:rFonts w:ascii="Arial" w:hAnsi="Arial" w:cs="Arial"/>
          <w:color w:val="404040"/>
          <w:sz w:val="20"/>
          <w:szCs w:val="20"/>
        </w:rPr>
        <w:t>函数已自定义为从</w:t>
      </w:r>
      <w:r>
        <w:rPr>
          <w:rStyle w:val="HTML1"/>
          <w:rFonts w:ascii="Consolas" w:hAnsi="Consolas"/>
          <w:color w:val="404040"/>
        </w:rPr>
        <w:t>tempdir</w:t>
      </w:r>
      <w:r>
        <w:rPr>
          <w:rFonts w:ascii="Arial" w:hAnsi="Arial" w:cs="Arial"/>
          <w:color w:val="404040"/>
          <w:sz w:val="20"/>
          <w:szCs w:val="20"/>
        </w:rPr>
        <w:t>加载预先训练语义分割网络</w:t>
      </w:r>
      <w:r>
        <w:rPr>
          <w:rFonts w:ascii="Arial" w:hAnsi="Arial" w:cs="Arial"/>
          <w:color w:val="404040"/>
          <w:sz w:val="20"/>
          <w:szCs w:val="20"/>
        </w:rPr>
        <w:t xml:space="preserve">, </w:t>
      </w:r>
      <w:r>
        <w:rPr>
          <w:rFonts w:ascii="Arial" w:hAnsi="Arial" w:cs="Arial"/>
          <w:color w:val="404040"/>
          <w:sz w:val="20"/>
          <w:szCs w:val="20"/>
        </w:rPr>
        <w:t>并将其保存到</w:t>
      </w:r>
      <w:r>
        <w:rPr>
          <w:rStyle w:val="HTML1"/>
          <w:rFonts w:ascii="Consolas" w:hAnsi="Consolas"/>
          <w:color w:val="404040"/>
        </w:rPr>
        <w:t>PretrainedNetwork</w:t>
      </w:r>
      <w:r>
        <w:rPr>
          <w:rFonts w:ascii="Arial" w:hAnsi="Arial" w:cs="Arial"/>
          <w:color w:val="404040"/>
          <w:sz w:val="20"/>
          <w:szCs w:val="20"/>
        </w:rPr>
        <w:t>属性。</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w:t>
      </w:r>
      <w:proofErr w:type="gramStart"/>
      <w:r>
        <w:rPr>
          <w:rFonts w:ascii="Consolas" w:hAnsi="Consolas"/>
          <w:color w:val="404040"/>
        </w:rPr>
        <w:t>initialize(</w:t>
      </w:r>
      <w:proofErr w:type="gramEnd"/>
      <w:r>
        <w:rPr>
          <w:rFonts w:ascii="Consolas" w:hAnsi="Consolas"/>
          <w:color w:val="404040"/>
        </w:rPr>
        <w:t>algObj, ~, ~)</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Point to tempdir where pretrainedSegNet was downloaded.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pretrainedFolder = fullfile(tempdir,'pretrainedSegNet');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pretrainedSegNet = fullfile(pretrainedFolder,'segnetVGG16CamVid.mat');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data = load(pretrainedSegNet);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Store the network in the 'PretrainedNetwork' property of this object.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algObj.PretrainedNetwork = data.net;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接下来</w:t>
      </w:r>
      <w:r>
        <w:rPr>
          <w:rFonts w:ascii="Arial" w:hAnsi="Arial" w:cs="Arial"/>
          <w:color w:val="404040"/>
          <w:sz w:val="20"/>
          <w:szCs w:val="20"/>
        </w:rPr>
        <w:t>, </w:t>
      </w:r>
      <w:r>
        <w:rPr>
          <w:rStyle w:val="HTML1"/>
          <w:rFonts w:ascii="Consolas" w:hAnsi="Consolas"/>
          <w:color w:val="404040"/>
        </w:rPr>
        <w:t>run</w:t>
      </w:r>
      <w:r>
        <w:rPr>
          <w:rFonts w:ascii="Arial" w:hAnsi="Arial" w:cs="Arial"/>
          <w:color w:val="404040"/>
          <w:sz w:val="20"/>
          <w:szCs w:val="20"/>
        </w:rPr>
        <w:t>函数定义了该自动化类的核心语义分割算法。为每个视频</w:t>
      </w:r>
      <w:proofErr w:type="gramStart"/>
      <w:r>
        <w:rPr>
          <w:rFonts w:ascii="Arial" w:hAnsi="Arial" w:cs="Arial"/>
          <w:color w:val="404040"/>
          <w:sz w:val="20"/>
          <w:szCs w:val="20"/>
        </w:rPr>
        <w:t>帧</w:t>
      </w:r>
      <w:proofErr w:type="gramEnd"/>
      <w:r>
        <w:rPr>
          <w:rFonts w:ascii="Arial" w:hAnsi="Arial" w:cs="Arial"/>
          <w:color w:val="404040"/>
          <w:sz w:val="20"/>
          <w:szCs w:val="20"/>
        </w:rPr>
        <w:t>调用</w:t>
      </w:r>
      <w:r>
        <w:rPr>
          <w:rStyle w:val="HTML1"/>
          <w:rFonts w:ascii="Consolas" w:hAnsi="Consolas"/>
          <w:color w:val="404040"/>
        </w:rPr>
        <w:t>run</w:t>
      </w:r>
      <w:r>
        <w:rPr>
          <w:rFonts w:ascii="Arial" w:hAnsi="Arial" w:cs="Arial"/>
          <w:color w:val="404040"/>
          <w:sz w:val="20"/>
          <w:szCs w:val="20"/>
        </w:rPr>
        <w:t xml:space="preserve"> , </w:t>
      </w:r>
      <w:r>
        <w:rPr>
          <w:rFonts w:ascii="Arial" w:hAnsi="Arial" w:cs="Arial"/>
          <w:color w:val="404040"/>
          <w:sz w:val="20"/>
          <w:szCs w:val="20"/>
        </w:rPr>
        <w:t>并期望自动化类返回一组标签。</w:t>
      </w:r>
      <w:hyperlink r:id="rId222" w:tgtFrame="_blank" w:history="1">
        <w:r>
          <w:rPr>
            <w:rStyle w:val="HTML1"/>
            <w:rFonts w:ascii="Consolas" w:hAnsi="Consolas"/>
            <w:color w:val="004B87"/>
          </w:rPr>
          <w:t>RoadAndSkySegmentation</w:t>
        </w:r>
        <w:r>
          <w:rPr>
            <w:rStyle w:val="a3"/>
            <w:rFonts w:ascii="Arial" w:hAnsi="Arial" w:cs="Arial"/>
            <w:color w:val="004B87"/>
            <w:sz w:val="20"/>
            <w:szCs w:val="20"/>
          </w:rPr>
          <w:t> </w:t>
        </w:r>
      </w:hyperlink>
      <w:r>
        <w:rPr>
          <w:rFonts w:ascii="Arial" w:hAnsi="Arial" w:cs="Arial"/>
          <w:color w:val="404040"/>
          <w:sz w:val="20"/>
          <w:szCs w:val="20"/>
        </w:rPr>
        <w:t>中的</w:t>
      </w:r>
      <w:r>
        <w:rPr>
          <w:rStyle w:val="HTML1"/>
          <w:rFonts w:ascii="Consolas" w:hAnsi="Consolas"/>
          <w:color w:val="404040"/>
        </w:rPr>
        <w:t>run</w:t>
      </w:r>
      <w:r>
        <w:rPr>
          <w:rFonts w:ascii="Arial" w:hAnsi="Arial" w:cs="Arial"/>
          <w:color w:val="404040"/>
          <w:sz w:val="20"/>
          <w:szCs w:val="20"/>
        </w:rPr>
        <w:t>函数包含以前为创建对应于</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 xml:space="preserve">" </w:t>
      </w:r>
      <w:r>
        <w:rPr>
          <w:rFonts w:ascii="Arial" w:hAnsi="Arial" w:cs="Arial"/>
          <w:color w:val="404040"/>
          <w:sz w:val="20"/>
          <w:szCs w:val="20"/>
        </w:rPr>
        <w:t>的像素标签的分类矩阵而引入的逻辑。这可以扩展到网络所培训的任何类别</w:t>
      </w:r>
      <w:r>
        <w:rPr>
          <w:rFonts w:ascii="Arial" w:hAnsi="Arial" w:cs="Arial"/>
          <w:color w:val="404040"/>
          <w:sz w:val="20"/>
          <w:szCs w:val="20"/>
        </w:rPr>
        <w:t xml:space="preserve">, </w:t>
      </w:r>
      <w:r>
        <w:rPr>
          <w:rFonts w:ascii="Arial" w:hAnsi="Arial" w:cs="Arial"/>
          <w:color w:val="404040"/>
          <w:sz w:val="20"/>
          <w:szCs w:val="20"/>
        </w:rPr>
        <w:t>并仅限于这两个方面的说明。</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autoLabels = </w:t>
      </w:r>
      <w:proofErr w:type="gramStart"/>
      <w:r>
        <w:rPr>
          <w:rFonts w:ascii="Consolas" w:hAnsi="Consolas"/>
          <w:color w:val="404040"/>
        </w:rPr>
        <w:t>run(</w:t>
      </w:r>
      <w:proofErr w:type="gramEnd"/>
      <w:r>
        <w:rPr>
          <w:rFonts w:ascii="Consolas" w:hAnsi="Consolas"/>
          <w:color w:val="404040"/>
        </w:rPr>
        <w:t>algObj, I)</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Setup categorical matrix with categories including road and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sky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 = categorical(zeros(size(I,1), size(I,2)),0:</w:t>
      </w:r>
      <w:proofErr w:type="gramStart"/>
      <w:r>
        <w:rPr>
          <w:rFonts w:ascii="Consolas" w:hAnsi="Consolas"/>
          <w:color w:val="404040"/>
        </w:rPr>
        <w:t>2,algObj.AllCategories</w:t>
      </w:r>
      <w:proofErr w:type="gramEnd"/>
      <w:r>
        <w:rPr>
          <w:rFonts w:ascii="Consolas" w:hAnsi="Consolas"/>
          <w:color w:val="404040"/>
        </w:rPr>
        <w:t>,'Ordinal',true);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pixelCat = </w:t>
      </w:r>
      <w:proofErr w:type="gramStart"/>
      <w:r>
        <w:rPr>
          <w:rFonts w:ascii="Consolas" w:hAnsi="Consolas"/>
          <w:color w:val="404040"/>
        </w:rPr>
        <w:t>semanticseg(</w:t>
      </w:r>
      <w:proofErr w:type="gramEnd"/>
      <w:r>
        <w:rPr>
          <w:rFonts w:ascii="Consolas" w:hAnsi="Consolas"/>
          <w:color w:val="404040"/>
        </w:rPr>
        <w:t>I, this.PretrainedNetwork);</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~isempty(pixelCat)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Add the selected label at the bounding box position(s)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autoLabels(</w:t>
      </w:r>
      <w:proofErr w:type="gramEnd"/>
      <w:r>
        <w:rPr>
          <w:rFonts w:ascii="Consolas" w:hAnsi="Consolas"/>
          <w:color w:val="404040"/>
        </w:rPr>
        <w:t>pixelCat == "Road") = algObj.RoadName;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autoLabels(</w:t>
      </w:r>
      <w:proofErr w:type="gramEnd"/>
      <w:r>
        <w:rPr>
          <w:rFonts w:ascii="Consolas" w:hAnsi="Consolas"/>
          <w:color w:val="404040"/>
        </w:rPr>
        <w:t>pixelCat == "Sky") = algObj.SkyName;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此算法不需要任何清理</w:t>
      </w:r>
      <w:r>
        <w:rPr>
          <w:rFonts w:ascii="Arial" w:hAnsi="Arial" w:cs="Arial"/>
          <w:color w:val="404040"/>
          <w:sz w:val="20"/>
          <w:szCs w:val="20"/>
        </w:rPr>
        <w:t xml:space="preserve">, </w:t>
      </w:r>
      <w:r>
        <w:rPr>
          <w:rFonts w:ascii="Arial" w:hAnsi="Arial" w:cs="Arial"/>
          <w:color w:val="404040"/>
          <w:sz w:val="20"/>
          <w:szCs w:val="20"/>
        </w:rPr>
        <w:t>因此</w:t>
      </w:r>
      <w:r>
        <w:rPr>
          <w:rStyle w:val="HTML1"/>
          <w:rFonts w:ascii="Consolas" w:hAnsi="Consolas"/>
          <w:color w:val="404040"/>
        </w:rPr>
        <w:t>terminate</w:t>
      </w:r>
      <w:r>
        <w:rPr>
          <w:rFonts w:ascii="Arial" w:hAnsi="Arial" w:cs="Arial"/>
          <w:color w:val="404040"/>
          <w:sz w:val="20"/>
          <w:szCs w:val="20"/>
        </w:rPr>
        <w:t>函数为空。</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在应用中使用像素分段自动化类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上一节中描述的属性和方法已在</w:t>
      </w:r>
      <w:hyperlink r:id="rId223" w:tgtFrame="_blank" w:history="1">
        <w:r>
          <w:rPr>
            <w:rStyle w:val="a3"/>
            <w:rFonts w:ascii="Arial" w:hAnsi="Arial" w:cs="Arial"/>
            <w:color w:val="004B87"/>
            <w:sz w:val="20"/>
            <w:szCs w:val="20"/>
          </w:rPr>
          <w:t> </w:t>
        </w:r>
        <w:r>
          <w:rPr>
            <w:rStyle w:val="HTML1"/>
            <w:rFonts w:ascii="Consolas" w:hAnsi="Consolas"/>
            <w:color w:val="004B87"/>
          </w:rPr>
          <w:t>RoadAndSkySegmentation</w:t>
        </w:r>
        <w:r>
          <w:rPr>
            <w:rStyle w:val="a3"/>
            <w:rFonts w:ascii="Arial" w:hAnsi="Arial" w:cs="Arial"/>
            <w:color w:val="004B87"/>
            <w:sz w:val="20"/>
            <w:szCs w:val="20"/>
          </w:rPr>
          <w:t> </w:t>
        </w:r>
      </w:hyperlink>
      <w:r>
        <w:rPr>
          <w:rFonts w:ascii="Arial" w:hAnsi="Arial" w:cs="Arial"/>
          <w:color w:val="404040"/>
          <w:sz w:val="20"/>
          <w:szCs w:val="20"/>
        </w:rPr>
        <w:t>自动化算法类文件中实现。要在应用中使用此类</w:t>
      </w:r>
      <w:r>
        <w:rPr>
          <w:rFonts w:ascii="Arial" w:hAnsi="Arial" w:cs="Arial"/>
          <w:color w:val="404040"/>
          <w:sz w:val="20"/>
          <w:szCs w:val="20"/>
        </w:rPr>
        <w:t>:</w:t>
      </w:r>
    </w:p>
    <w:p w:rsidR="00176B4B" w:rsidRDefault="00176B4B" w:rsidP="00176B4B">
      <w:pPr>
        <w:pStyle w:val="a4"/>
        <w:numPr>
          <w:ilvl w:val="0"/>
          <w:numId w:val="4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创建文件夹结构</w:t>
      </w:r>
      <w:r>
        <w:rPr>
          <w:rFonts w:ascii="Arial" w:hAnsi="Arial" w:cs="Arial"/>
          <w:color w:val="404040"/>
          <w:sz w:val="20"/>
          <w:szCs w:val="20"/>
        </w:rPr>
        <w:t xml:space="preserve"> + </w:t>
      </w:r>
      <w:r>
        <w:rPr>
          <w:rFonts w:ascii="Arial" w:hAnsi="Arial" w:cs="Arial"/>
          <w:color w:val="404040"/>
          <w:sz w:val="20"/>
          <w:szCs w:val="20"/>
        </w:rPr>
        <w:t>在当前文件夹下所需的</w:t>
      </w:r>
      <w:r>
        <w:rPr>
          <w:rStyle w:val="HTML1"/>
          <w:rFonts w:ascii="Consolas" w:hAnsi="Consolas"/>
          <w:color w:val="404040"/>
        </w:rPr>
        <w:t>+vision/+labeler</w:t>
      </w:r>
      <w:r>
        <w:rPr>
          <w:rFonts w:ascii="Arial" w:hAnsi="Arial" w:cs="Arial"/>
          <w:color w:val="404040"/>
          <w:sz w:val="20"/>
          <w:szCs w:val="20"/>
        </w:rPr>
        <w:t>贴标</w:t>
      </w:r>
      <w:r>
        <w:rPr>
          <w:rFonts w:ascii="Arial" w:hAnsi="Arial" w:cs="Arial"/>
          <w:color w:val="404040"/>
          <w:sz w:val="20"/>
          <w:szCs w:val="20"/>
        </w:rPr>
        <w:t xml:space="preserve">, </w:t>
      </w:r>
      <w:r>
        <w:rPr>
          <w:rFonts w:ascii="Arial" w:hAnsi="Arial" w:cs="Arial"/>
          <w:color w:val="404040"/>
          <w:sz w:val="20"/>
          <w:szCs w:val="20"/>
        </w:rPr>
        <w:t>并将自动化类复制到其中。</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mkdir('+vision/+labeler');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copyfile('RoadAndSkySegmentation.m','+vision/+labeler');</w:t>
      </w:r>
    </w:p>
    <w:p w:rsidR="00176B4B" w:rsidRDefault="00176B4B" w:rsidP="00176B4B">
      <w:pPr>
        <w:pStyle w:val="a4"/>
        <w:numPr>
          <w:ilvl w:val="0"/>
          <w:numId w:val="4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打开带有自定义数据的</w:t>
      </w:r>
      <w:r>
        <w:rPr>
          <w:rStyle w:val="HTML1"/>
          <w:rFonts w:ascii="Consolas" w:hAnsi="Consolas"/>
          <w:color w:val="404040"/>
        </w:rPr>
        <w:t>groundTruthLabeler</w:t>
      </w:r>
      <w:r>
        <w:rPr>
          <w:rFonts w:ascii="Arial" w:hAnsi="Arial" w:cs="Arial"/>
          <w:color w:val="404040"/>
          <w:sz w:val="20"/>
          <w:szCs w:val="20"/>
        </w:rPr>
        <w:t>应用标签。为便于说明</w:t>
      </w:r>
      <w:r>
        <w:rPr>
          <w:rFonts w:ascii="Arial" w:hAnsi="Arial" w:cs="Arial"/>
          <w:color w:val="404040"/>
          <w:sz w:val="20"/>
          <w:szCs w:val="20"/>
        </w:rPr>
        <w:t xml:space="preserve">, </w:t>
      </w:r>
      <w:r>
        <w:rPr>
          <w:rFonts w:ascii="Arial" w:hAnsi="Arial" w:cs="Arial"/>
          <w:color w:val="404040"/>
          <w:sz w:val="20"/>
          <w:szCs w:val="20"/>
        </w:rPr>
        <w:t>请打开</w:t>
      </w:r>
      <w:r>
        <w:rPr>
          <w:rStyle w:val="HTML1"/>
          <w:rFonts w:ascii="Consolas" w:hAnsi="Consolas"/>
          <w:color w:val="404040"/>
        </w:rPr>
        <w:t>caltech_cordova1.avi</w:t>
      </w:r>
      <w:r>
        <w:rPr>
          <w:rFonts w:ascii="Arial" w:hAnsi="Arial" w:cs="Arial"/>
          <w:color w:val="404040"/>
          <w:sz w:val="20"/>
          <w:szCs w:val="20"/>
        </w:rPr>
        <w:t>视频。</w:t>
      </w:r>
    </w:p>
    <w:p w:rsidR="00176B4B" w:rsidRDefault="00176B4B" w:rsidP="00176B4B">
      <w:pPr>
        <w:pStyle w:val="HTML"/>
        <w:spacing w:after="150"/>
        <w:ind w:left="480"/>
        <w:rPr>
          <w:rFonts w:ascii="Consolas" w:hAnsi="Consolas"/>
          <w:color w:val="404040"/>
        </w:rPr>
      </w:pPr>
      <w:r>
        <w:rPr>
          <w:rFonts w:ascii="Consolas" w:hAnsi="Consolas"/>
          <w:color w:val="404040"/>
        </w:rPr>
        <w:t xml:space="preserve">     groundTruthLabeler caltech_cordova1.avi</w:t>
      </w:r>
    </w:p>
    <w:p w:rsidR="00176B4B" w:rsidRDefault="00176B4B" w:rsidP="00176B4B">
      <w:pPr>
        <w:pStyle w:val="a4"/>
        <w:numPr>
          <w:ilvl w:val="0"/>
          <w:numId w:val="4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在左窗格中</w:t>
      </w:r>
      <w:r>
        <w:rPr>
          <w:rFonts w:ascii="Arial" w:hAnsi="Arial" w:cs="Arial"/>
          <w:color w:val="404040"/>
          <w:sz w:val="20"/>
          <w:szCs w:val="20"/>
        </w:rPr>
        <w:t xml:space="preserve">, </w:t>
      </w: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定义新</w:t>
      </w:r>
      <w:r>
        <w:rPr>
          <w:rStyle w:val="a6"/>
          <w:rFonts w:ascii="Arial" w:hAnsi="Arial" w:cs="Arial"/>
          <w:color w:val="404040"/>
          <w:sz w:val="20"/>
          <w:szCs w:val="20"/>
        </w:rPr>
        <w:t xml:space="preserve"> roi </w:t>
      </w:r>
      <w:r>
        <w:rPr>
          <w:rStyle w:val="a6"/>
          <w:rFonts w:ascii="Arial" w:hAnsi="Arial" w:cs="Arial"/>
          <w:color w:val="404040"/>
          <w:sz w:val="20"/>
          <w:szCs w:val="20"/>
        </w:rPr>
        <w:t>标签</w:t>
      </w:r>
      <w:r>
        <w:rPr>
          <w:rFonts w:ascii="Arial" w:hAnsi="Arial" w:cs="Arial"/>
          <w:color w:val="404040"/>
          <w:sz w:val="20"/>
          <w:szCs w:val="20"/>
        </w:rPr>
        <w:t xml:space="preserve">" </w:t>
      </w:r>
      <w:r>
        <w:rPr>
          <w:rFonts w:ascii="Arial" w:hAnsi="Arial" w:cs="Arial"/>
          <w:color w:val="404040"/>
          <w:sz w:val="20"/>
          <w:szCs w:val="20"/>
        </w:rPr>
        <w:t>按钮</w:t>
      </w:r>
      <w:r>
        <w:rPr>
          <w:rFonts w:ascii="Arial" w:hAnsi="Arial" w:cs="Arial"/>
          <w:color w:val="404040"/>
          <w:sz w:val="20"/>
          <w:szCs w:val="20"/>
        </w:rPr>
        <w:t xml:space="preserve">, </w:t>
      </w:r>
      <w:r>
        <w:rPr>
          <w:rFonts w:ascii="Arial" w:hAnsi="Arial" w:cs="Arial"/>
          <w:color w:val="404040"/>
          <w:sz w:val="20"/>
          <w:szCs w:val="20"/>
        </w:rPr>
        <w:t>并定义两个带有名称</w:t>
      </w:r>
      <w:r>
        <w:rPr>
          <w:rFonts w:ascii="Arial" w:hAnsi="Arial" w:cs="Arial"/>
          <w:color w:val="404040"/>
          <w:sz w:val="20"/>
          <w:szCs w:val="20"/>
        </w:rPr>
        <w:t xml:space="preserve"> "</w:t>
      </w:r>
      <w:r>
        <w:rPr>
          <w:rStyle w:val="HTML1"/>
          <w:rFonts w:ascii="Consolas" w:hAnsi="Consolas"/>
          <w:color w:val="404040"/>
        </w:rPr>
        <w:t>Road</w:t>
      </w:r>
      <w:r>
        <w:rPr>
          <w:rFonts w:ascii="Arial" w:hAnsi="Arial" w:cs="Arial"/>
          <w:color w:val="404040"/>
          <w:sz w:val="20"/>
          <w:szCs w:val="20"/>
        </w:rPr>
        <w:t>和</w:t>
      </w:r>
      <w:r>
        <w:rPr>
          <w:rStyle w:val="HTML1"/>
          <w:rFonts w:ascii="Consolas" w:hAnsi="Consolas"/>
          <w:color w:val="404040"/>
        </w:rPr>
        <w:t>Sky</w:t>
      </w:r>
      <w:r>
        <w:rPr>
          <w:rFonts w:ascii="Arial" w:hAnsi="Arial" w:cs="Arial"/>
          <w:color w:val="404040"/>
          <w:sz w:val="20"/>
          <w:szCs w:val="20"/>
        </w:rPr>
        <w:t xml:space="preserve">" </w:t>
      </w:r>
      <w:r>
        <w:rPr>
          <w:rFonts w:ascii="Arial" w:hAnsi="Arial" w:cs="Arial"/>
          <w:color w:val="404040"/>
          <w:sz w:val="20"/>
          <w:szCs w:val="20"/>
        </w:rPr>
        <w:t>的</w:t>
      </w:r>
      <w:r>
        <w:rPr>
          <w:rFonts w:ascii="Arial" w:hAnsi="Arial" w:cs="Arial"/>
          <w:color w:val="404040"/>
          <w:sz w:val="20"/>
          <w:szCs w:val="20"/>
        </w:rPr>
        <w:t xml:space="preserve"> roi </w:t>
      </w:r>
      <w:r>
        <w:rPr>
          <w:rFonts w:ascii="Arial" w:hAnsi="Arial" w:cs="Arial"/>
          <w:color w:val="404040"/>
          <w:sz w:val="20"/>
          <w:szCs w:val="20"/>
        </w:rPr>
        <w:t>标签</w:t>
      </w:r>
      <w:r>
        <w:rPr>
          <w:rFonts w:ascii="Arial" w:hAnsi="Arial" w:cs="Arial"/>
          <w:color w:val="404040"/>
          <w:sz w:val="20"/>
          <w:szCs w:val="20"/>
        </w:rPr>
        <w:t xml:space="preserve">, </w:t>
      </w:r>
      <w:r>
        <w:rPr>
          <w:rFonts w:ascii="Arial" w:hAnsi="Arial" w:cs="Arial"/>
          <w:color w:val="404040"/>
          <w:sz w:val="20"/>
          <w:szCs w:val="20"/>
        </w:rPr>
        <w:t>如图所示</w:t>
      </w:r>
      <w:r>
        <w:rPr>
          <w:rFonts w:ascii="Arial" w:hAnsi="Arial" w:cs="Arial"/>
          <w:color w:val="404040"/>
          <w:sz w:val="20"/>
          <w:szCs w:val="20"/>
        </w:rPr>
        <w:t>. </w:t>
      </w:r>
      <w:r>
        <w:rPr>
          <w:rStyle w:val="HTML1"/>
          <w:rFonts w:ascii="Consolas" w:hAnsi="Consolas"/>
          <w:color w:val="404040"/>
        </w:rPr>
        <w:t>Pixel label</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169838" cy="3475355"/>
            <wp:effectExtent l="0" t="0" r="2540" b="0"/>
            <wp:docPr id="195" name="图片 195" descr="https://www.mathworks.com/help/examples/driving/win64/xxSemanticSegAlgorithmDefine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mathworks.com/help/examples/driving/win64/xxSemanticSegAlgorithmDefineLabel.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87742" cy="3485440"/>
                    </a:xfrm>
                    <a:prstGeom prst="rect">
                      <a:avLst/>
                    </a:prstGeom>
                    <a:noFill/>
                    <a:ln>
                      <a:noFill/>
                    </a:ln>
                  </pic:spPr>
                </pic:pic>
              </a:graphicData>
            </a:graphic>
          </wp:inline>
        </w:drawing>
      </w:r>
    </w:p>
    <w:p w:rsidR="00176B4B" w:rsidRDefault="00176B4B" w:rsidP="00176B4B">
      <w:pPr>
        <w:pStyle w:val="a4"/>
        <w:numPr>
          <w:ilvl w:val="0"/>
          <w:numId w:val="4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选择算法</w:t>
      </w:r>
      <w:r>
        <w:rPr>
          <w:rStyle w:val="a6"/>
          <w:rFonts w:ascii="Arial" w:hAnsi="Arial" w:cs="Arial"/>
          <w:color w:val="404040"/>
          <w:sz w:val="20"/>
          <w:szCs w:val="20"/>
        </w:rPr>
        <w:t xml:space="preserve"> &gt; </w:t>
      </w:r>
      <w:r>
        <w:rPr>
          <w:rStyle w:val="a6"/>
          <w:rFonts w:ascii="Arial" w:hAnsi="Arial" w:cs="Arial"/>
          <w:color w:val="404040"/>
          <w:sz w:val="20"/>
          <w:szCs w:val="20"/>
        </w:rPr>
        <w:t>刷新列表</w:t>
      </w:r>
      <w:r>
        <w:rPr>
          <w:rFonts w:ascii="Arial" w:hAnsi="Arial" w:cs="Arial"/>
          <w:color w:val="404040"/>
          <w:sz w:val="20"/>
          <w:szCs w:val="20"/>
        </w:rPr>
        <w:t>.</w:t>
      </w:r>
    </w:p>
    <w:p w:rsidR="00176B4B" w:rsidRDefault="00176B4B" w:rsidP="00176B4B">
      <w:pPr>
        <w:pStyle w:val="a4"/>
        <w:numPr>
          <w:ilvl w:val="0"/>
          <w:numId w:val="4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算法</w:t>
      </w:r>
      <w:r>
        <w:rPr>
          <w:rStyle w:val="a6"/>
          <w:rFonts w:ascii="Arial" w:hAnsi="Arial" w:cs="Arial"/>
          <w:color w:val="404040"/>
          <w:sz w:val="20"/>
          <w:szCs w:val="20"/>
        </w:rPr>
        <w:t xml:space="preserve"> &gt; RoadAndSkySegmentation</w:t>
      </w:r>
      <w:r>
        <w:rPr>
          <w:rFonts w:ascii="Arial" w:hAnsi="Arial" w:cs="Arial"/>
          <w:color w:val="404040"/>
          <w:sz w:val="20"/>
          <w:szCs w:val="20"/>
        </w:rPr>
        <w:t>。如果看不到此选项</w:t>
      </w:r>
      <w:r>
        <w:rPr>
          <w:rFonts w:ascii="Arial" w:hAnsi="Arial" w:cs="Arial"/>
          <w:color w:val="404040"/>
          <w:sz w:val="20"/>
          <w:szCs w:val="20"/>
        </w:rPr>
        <w:t xml:space="preserve">, </w:t>
      </w:r>
      <w:proofErr w:type="gramStart"/>
      <w:r>
        <w:rPr>
          <w:rFonts w:ascii="Arial" w:hAnsi="Arial" w:cs="Arial"/>
          <w:color w:val="404040"/>
          <w:sz w:val="20"/>
          <w:szCs w:val="20"/>
        </w:rPr>
        <w:t>请确保</w:t>
      </w:r>
      <w:proofErr w:type="gramEnd"/>
      <w:r>
        <w:rPr>
          <w:rFonts w:ascii="Arial" w:hAnsi="Arial" w:cs="Arial"/>
          <w:color w:val="404040"/>
          <w:sz w:val="20"/>
          <w:szCs w:val="20"/>
        </w:rPr>
        <w:t>当前工作文件夹中有一个名为</w:t>
      </w:r>
      <w:r>
        <w:rPr>
          <w:rStyle w:val="HTML1"/>
          <w:rFonts w:ascii="Consolas" w:hAnsi="Consolas"/>
          <w:color w:val="404040"/>
        </w:rPr>
        <w:t>+vision/+labeler</w:t>
      </w:r>
      <w:r>
        <w:rPr>
          <w:rFonts w:ascii="Arial" w:hAnsi="Arial" w:cs="Arial"/>
          <w:color w:val="404040"/>
          <w:sz w:val="20"/>
          <w:szCs w:val="20"/>
        </w:rPr>
        <w:t>贴标的文件夹</w:t>
      </w:r>
      <w:r>
        <w:rPr>
          <w:rFonts w:ascii="Arial" w:hAnsi="Arial" w:cs="Arial"/>
          <w:color w:val="404040"/>
          <w:sz w:val="20"/>
          <w:szCs w:val="20"/>
        </w:rPr>
        <w:t xml:space="preserve">, </w:t>
      </w:r>
      <w:r>
        <w:rPr>
          <w:rFonts w:ascii="Arial" w:hAnsi="Arial" w:cs="Arial"/>
          <w:color w:val="404040"/>
          <w:sz w:val="20"/>
          <w:szCs w:val="20"/>
        </w:rPr>
        <w:t>其中包含一个名为</w:t>
      </w:r>
      <w:r>
        <w:rPr>
          <w:rStyle w:val="HTML1"/>
          <w:rFonts w:ascii="Consolas" w:hAnsi="Consolas"/>
          <w:color w:val="404040"/>
        </w:rPr>
        <w:t>RoadAndSkySegmentation.m</w:t>
      </w:r>
      <w:r>
        <w:rPr>
          <w:rFonts w:ascii="Arial" w:hAnsi="Arial" w:cs="Arial"/>
          <w:color w:val="404040"/>
          <w:sz w:val="20"/>
          <w:szCs w:val="20"/>
        </w:rPr>
        <w:t>的文件。</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014603" cy="3387913"/>
            <wp:effectExtent l="0" t="0" r="5715" b="3175"/>
            <wp:docPr id="194" name="图片 194" descr="https://www.mathworks.com/help/examples/driving/win64/xxSemanticSegAlgorithmSelect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mathworks.com/help/examples/driving/win64/xxSemanticSegAlgorithmSelectAlgorithm.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18060" cy="3389860"/>
                    </a:xfrm>
                    <a:prstGeom prst="rect">
                      <a:avLst/>
                    </a:prstGeom>
                    <a:noFill/>
                    <a:ln>
                      <a:noFill/>
                    </a:ln>
                  </pic:spPr>
                </pic:pic>
              </a:graphicData>
            </a:graphic>
          </wp:inline>
        </w:drawing>
      </w:r>
    </w:p>
    <w:p w:rsidR="00176B4B" w:rsidRDefault="00176B4B" w:rsidP="00176B4B">
      <w:pPr>
        <w:pStyle w:val="a4"/>
        <w:numPr>
          <w:ilvl w:val="0"/>
          <w:numId w:val="4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自动</w:t>
      </w:r>
      <w:r>
        <w:rPr>
          <w:rFonts w:ascii="Arial" w:hAnsi="Arial" w:cs="Arial"/>
          <w:color w:val="404040"/>
          <w:sz w:val="20"/>
          <w:szCs w:val="20"/>
        </w:rPr>
        <w:t>"</w:t>
      </w:r>
      <w:r>
        <w:rPr>
          <w:rFonts w:ascii="Arial" w:hAnsi="Arial" w:cs="Arial"/>
          <w:color w:val="404040"/>
          <w:sz w:val="20"/>
          <w:szCs w:val="20"/>
        </w:rPr>
        <w:t>。将打开一个新面板</w:t>
      </w:r>
      <w:r>
        <w:rPr>
          <w:rFonts w:ascii="Arial" w:hAnsi="Arial" w:cs="Arial"/>
          <w:color w:val="404040"/>
          <w:sz w:val="20"/>
          <w:szCs w:val="20"/>
        </w:rPr>
        <w:t xml:space="preserve">, </w:t>
      </w:r>
      <w:r>
        <w:rPr>
          <w:rFonts w:ascii="Arial" w:hAnsi="Arial" w:cs="Arial"/>
          <w:color w:val="404040"/>
          <w:sz w:val="20"/>
          <w:szCs w:val="20"/>
        </w:rPr>
        <w:t>显示使用该算法的方向。</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36980" cy="3409950"/>
            <wp:effectExtent l="0" t="0" r="1905" b="0"/>
            <wp:docPr id="193" name="图片 193" descr="https://www.mathworks.com/help/examples/driving/win64/xxSemanticSegAlgorithmAuto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mathworks.com/help/examples/driving/win64/xxSemanticSegAlgorithmAutomat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46404" cy="3415273"/>
                    </a:xfrm>
                    <a:prstGeom prst="rect">
                      <a:avLst/>
                    </a:prstGeom>
                    <a:noFill/>
                    <a:ln>
                      <a:noFill/>
                    </a:ln>
                  </pic:spPr>
                </pic:pic>
              </a:graphicData>
            </a:graphic>
          </wp:inline>
        </w:drawing>
      </w:r>
    </w:p>
    <w:p w:rsidR="00176B4B" w:rsidRDefault="00176B4B" w:rsidP="00176B4B">
      <w:pPr>
        <w:pStyle w:val="a4"/>
        <w:numPr>
          <w:ilvl w:val="0"/>
          <w:numId w:val="4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运行</w:t>
      </w:r>
      <w:r>
        <w:rPr>
          <w:rFonts w:ascii="Arial" w:hAnsi="Arial" w:cs="Arial"/>
          <w:color w:val="404040"/>
          <w:sz w:val="20"/>
          <w:szCs w:val="20"/>
        </w:rPr>
        <w:t>。创建的算法在视频的</w:t>
      </w:r>
      <w:proofErr w:type="gramStart"/>
      <w:r>
        <w:rPr>
          <w:rFonts w:ascii="Arial" w:hAnsi="Arial" w:cs="Arial"/>
          <w:color w:val="404040"/>
          <w:sz w:val="20"/>
          <w:szCs w:val="20"/>
        </w:rPr>
        <w:t>每个帧上执行</w:t>
      </w:r>
      <w:proofErr w:type="gramEnd"/>
      <w:r>
        <w:rPr>
          <w:rFonts w:ascii="Arial" w:hAnsi="Arial" w:cs="Arial"/>
          <w:color w:val="404040"/>
          <w:sz w:val="20"/>
          <w:szCs w:val="20"/>
        </w:rPr>
        <w:t xml:space="preserve">, </w:t>
      </w:r>
      <w:r>
        <w:rPr>
          <w:rFonts w:ascii="Arial" w:hAnsi="Arial" w:cs="Arial"/>
          <w:color w:val="404040"/>
          <w:sz w:val="20"/>
          <w:szCs w:val="20"/>
        </w:rPr>
        <w:t>分割</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 xml:space="preserve">" </w:t>
      </w:r>
      <w:r>
        <w:rPr>
          <w:rFonts w:ascii="Arial" w:hAnsi="Arial" w:cs="Arial"/>
          <w:color w:val="404040"/>
          <w:sz w:val="20"/>
          <w:szCs w:val="20"/>
        </w:rPr>
        <w:t>类别。运行完成后</w:t>
      </w:r>
      <w:r>
        <w:rPr>
          <w:rFonts w:ascii="Arial" w:hAnsi="Arial" w:cs="Arial"/>
          <w:color w:val="404040"/>
          <w:sz w:val="20"/>
          <w:szCs w:val="20"/>
        </w:rPr>
        <w:t xml:space="preserve">, </w:t>
      </w:r>
      <w:r>
        <w:rPr>
          <w:rFonts w:ascii="Arial" w:hAnsi="Arial" w:cs="Arial"/>
          <w:color w:val="404040"/>
          <w:sz w:val="20"/>
          <w:szCs w:val="20"/>
        </w:rPr>
        <w:t>使用滑块或箭头键滚动视频并验证自动化算法的结果。</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080760" cy="3420428"/>
            <wp:effectExtent l="0" t="0" r="0" b="8890"/>
            <wp:docPr id="192" name="图片 192" descr="https://www.mathworks.com/help/examples/driving/win64/xxSemanticSegAlgorithmAuto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mathworks.com/help/examples/driving/win64/xxSemanticSegAlgorithmAutoResult.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84698" cy="3422643"/>
                    </a:xfrm>
                    <a:prstGeom prst="rect">
                      <a:avLst/>
                    </a:prstGeom>
                    <a:noFill/>
                    <a:ln>
                      <a:noFill/>
                    </a:ln>
                  </pic:spPr>
                </pic:pic>
              </a:graphicData>
            </a:graphic>
          </wp:inline>
        </w:drawing>
      </w:r>
    </w:p>
    <w:p w:rsidR="00176B4B" w:rsidRDefault="00176B4B" w:rsidP="00176B4B">
      <w:pPr>
        <w:pStyle w:val="a4"/>
        <w:numPr>
          <w:ilvl w:val="0"/>
          <w:numId w:val="5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很明显</w:t>
      </w:r>
      <w:r>
        <w:rPr>
          <w:rFonts w:ascii="Arial" w:hAnsi="Arial" w:cs="Arial"/>
          <w:color w:val="404040"/>
          <w:sz w:val="20"/>
          <w:szCs w:val="20"/>
        </w:rPr>
        <w:t xml:space="preserve">, </w:t>
      </w:r>
      <w:r>
        <w:rPr>
          <w:rFonts w:ascii="Arial" w:hAnsi="Arial" w:cs="Arial"/>
          <w:color w:val="404040"/>
          <w:sz w:val="20"/>
          <w:szCs w:val="20"/>
        </w:rPr>
        <w:t>摄像机视野之外的区域被错误地标记为</w:t>
      </w:r>
      <w:r>
        <w:rPr>
          <w:rFonts w:ascii="Arial" w:hAnsi="Arial" w:cs="Arial"/>
          <w:color w:val="404040"/>
          <w:sz w:val="20"/>
          <w:szCs w:val="20"/>
        </w:rPr>
        <w:t xml:space="preserve"> "</w:t>
      </w:r>
      <w:r>
        <w:rPr>
          <w:rFonts w:ascii="Arial" w:hAnsi="Arial" w:cs="Arial"/>
          <w:color w:val="404040"/>
          <w:sz w:val="20"/>
          <w:szCs w:val="20"/>
        </w:rPr>
        <w:t>天空</w:t>
      </w:r>
      <w:r>
        <w:rPr>
          <w:rFonts w:ascii="Arial" w:hAnsi="Arial" w:cs="Arial"/>
          <w:color w:val="404040"/>
          <w:sz w:val="20"/>
          <w:szCs w:val="20"/>
        </w:rPr>
        <w:t xml:space="preserve">", </w:t>
      </w:r>
      <w:r>
        <w:rPr>
          <w:rFonts w:ascii="Arial" w:hAnsi="Arial" w:cs="Arial"/>
          <w:color w:val="404040"/>
          <w:sz w:val="20"/>
          <w:szCs w:val="20"/>
        </w:rPr>
        <w:t>而</w:t>
      </w:r>
      <w:del w:id="275" w:author="Young Jiang" w:date="2019-01-02T01:34:00Z">
        <w:r w:rsidDel="007F234F">
          <w:rPr>
            <w:rFonts w:ascii="Arial" w:hAnsi="Arial" w:cs="Arial"/>
            <w:color w:val="404040"/>
            <w:sz w:val="20"/>
            <w:szCs w:val="20"/>
          </w:rPr>
          <w:delText>自我</w:delText>
        </w:r>
      </w:del>
      <w:ins w:id="276" w:author="Young Jiang" w:date="2019-01-02T01:34:00Z">
        <w:r w:rsidR="007F234F">
          <w:rPr>
            <w:rFonts w:ascii="Arial" w:hAnsi="Arial" w:cs="Arial"/>
            <w:color w:val="404040"/>
            <w:sz w:val="20"/>
            <w:szCs w:val="20"/>
          </w:rPr>
          <w:t>当前</w:t>
        </w:r>
      </w:ins>
      <w:r>
        <w:rPr>
          <w:rFonts w:ascii="Arial" w:hAnsi="Arial" w:cs="Arial"/>
          <w:color w:val="404040"/>
          <w:sz w:val="20"/>
          <w:szCs w:val="20"/>
        </w:rPr>
        <w:t>车辆的一部分则被标记为</w:t>
      </w:r>
      <w:r>
        <w:rPr>
          <w:rFonts w:ascii="Arial" w:hAnsi="Arial" w:cs="Arial"/>
          <w:color w:val="404040"/>
          <w:sz w:val="20"/>
          <w:szCs w:val="20"/>
        </w:rPr>
        <w:t xml:space="preserve"> "</w:t>
      </w:r>
      <w:r>
        <w:rPr>
          <w:rFonts w:ascii="Arial" w:hAnsi="Arial" w:cs="Arial"/>
          <w:color w:val="404040"/>
          <w:sz w:val="20"/>
          <w:szCs w:val="20"/>
        </w:rPr>
        <w:t>道路</w:t>
      </w:r>
      <w:r>
        <w:rPr>
          <w:rFonts w:ascii="Arial" w:hAnsi="Arial" w:cs="Arial"/>
          <w:color w:val="404040"/>
          <w:sz w:val="20"/>
          <w:szCs w:val="20"/>
        </w:rPr>
        <w:t>"</w:t>
      </w:r>
      <w:r>
        <w:rPr>
          <w:rFonts w:ascii="Arial" w:hAnsi="Arial" w:cs="Arial"/>
          <w:color w:val="404040"/>
          <w:sz w:val="20"/>
          <w:szCs w:val="20"/>
        </w:rPr>
        <w:t>。这些结果表明</w:t>
      </w:r>
      <w:r>
        <w:rPr>
          <w:rFonts w:ascii="Arial" w:hAnsi="Arial" w:cs="Arial"/>
          <w:color w:val="404040"/>
          <w:sz w:val="20"/>
          <w:szCs w:val="20"/>
        </w:rPr>
        <w:t xml:space="preserve">, </w:t>
      </w:r>
      <w:r>
        <w:rPr>
          <w:rFonts w:ascii="Arial" w:hAnsi="Arial" w:cs="Arial"/>
          <w:color w:val="404040"/>
          <w:sz w:val="20"/>
          <w:szCs w:val="20"/>
        </w:rPr>
        <w:t>网络以前没有受过此类数据的培训。此工作</w:t>
      </w:r>
      <w:proofErr w:type="gramStart"/>
      <w:r>
        <w:rPr>
          <w:rFonts w:ascii="Arial" w:hAnsi="Arial" w:cs="Arial"/>
          <w:color w:val="404040"/>
          <w:sz w:val="20"/>
          <w:szCs w:val="20"/>
        </w:rPr>
        <w:t>流允许</w:t>
      </w:r>
      <w:proofErr w:type="gramEnd"/>
      <w:r>
        <w:rPr>
          <w:rFonts w:ascii="Arial" w:hAnsi="Arial" w:cs="Arial"/>
          <w:color w:val="404040"/>
          <w:sz w:val="20"/>
          <w:szCs w:val="20"/>
        </w:rPr>
        <w:t>对这些结果进行手动更正</w:t>
      </w:r>
      <w:r>
        <w:rPr>
          <w:rFonts w:ascii="Arial" w:hAnsi="Arial" w:cs="Arial"/>
          <w:color w:val="404040"/>
          <w:sz w:val="20"/>
          <w:szCs w:val="20"/>
        </w:rPr>
        <w:t xml:space="preserve">, </w:t>
      </w:r>
      <w:r>
        <w:rPr>
          <w:rFonts w:ascii="Arial" w:hAnsi="Arial" w:cs="Arial"/>
          <w:color w:val="404040"/>
          <w:sz w:val="20"/>
          <w:szCs w:val="20"/>
        </w:rPr>
        <w:t>以便在训练和标记</w:t>
      </w:r>
      <w:r>
        <w:rPr>
          <w:rFonts w:ascii="Arial" w:hAnsi="Arial" w:cs="Arial"/>
          <w:color w:val="404040"/>
          <w:sz w:val="20"/>
          <w:szCs w:val="20"/>
        </w:rPr>
        <w:t xml:space="preserve"> (</w:t>
      </w:r>
      <w:r>
        <w:rPr>
          <w:rFonts w:ascii="Arial" w:hAnsi="Arial" w:cs="Arial"/>
          <w:color w:val="404040"/>
          <w:sz w:val="20"/>
          <w:szCs w:val="20"/>
        </w:rPr>
        <w:t>有时称为</w:t>
      </w:r>
      <w:r>
        <w:rPr>
          <w:rStyle w:val="a5"/>
          <w:rFonts w:ascii="Arial" w:hAnsi="Arial" w:cs="Arial"/>
          <w:color w:val="404040"/>
          <w:sz w:val="20"/>
          <w:szCs w:val="20"/>
        </w:rPr>
        <w:t>主动学习</w:t>
      </w:r>
      <w:r>
        <w:rPr>
          <w:rFonts w:ascii="Arial" w:hAnsi="Arial" w:cs="Arial"/>
          <w:color w:val="404040"/>
          <w:sz w:val="20"/>
          <w:szCs w:val="20"/>
        </w:rPr>
        <w:t>或</w:t>
      </w:r>
      <w:r>
        <w:rPr>
          <w:rStyle w:val="a5"/>
          <w:rFonts w:ascii="Arial" w:hAnsi="Arial" w:cs="Arial"/>
          <w:color w:val="404040"/>
          <w:sz w:val="20"/>
          <w:szCs w:val="20"/>
        </w:rPr>
        <w:t>循环中的人</w:t>
      </w:r>
      <w:r>
        <w:rPr>
          <w:rFonts w:ascii="Arial" w:hAnsi="Arial" w:cs="Arial"/>
          <w:color w:val="404040"/>
          <w:sz w:val="20"/>
          <w:szCs w:val="20"/>
        </w:rPr>
        <w:t xml:space="preserve"> ) </w:t>
      </w:r>
      <w:r>
        <w:rPr>
          <w:rFonts w:ascii="Arial" w:hAnsi="Arial" w:cs="Arial"/>
          <w:color w:val="404040"/>
          <w:sz w:val="20"/>
          <w:szCs w:val="20"/>
        </w:rPr>
        <w:t>的迭代过程中</w:t>
      </w:r>
      <w:r>
        <w:rPr>
          <w:rFonts w:ascii="Arial" w:hAnsi="Arial" w:cs="Arial"/>
          <w:color w:val="404040"/>
          <w:sz w:val="20"/>
          <w:szCs w:val="20"/>
        </w:rPr>
        <w:t xml:space="preserve">, </w:t>
      </w:r>
      <w:r>
        <w:rPr>
          <w:rFonts w:ascii="Arial" w:hAnsi="Arial" w:cs="Arial"/>
          <w:color w:val="404040"/>
          <w:sz w:val="20"/>
          <w:szCs w:val="20"/>
        </w:rPr>
        <w:t>可以进一步细化自定义数据集上的网络准确性。您可以使用</w:t>
      </w:r>
      <w:r>
        <w:rPr>
          <w:rFonts w:ascii="Arial" w:hAnsi="Arial" w:cs="Arial"/>
          <w:color w:val="404040"/>
          <w:sz w:val="20"/>
          <w:szCs w:val="20"/>
        </w:rPr>
        <w:t xml:space="preserve"> "</w:t>
      </w:r>
      <w:r>
        <w:rPr>
          <w:rStyle w:val="a6"/>
          <w:rFonts w:ascii="Arial" w:hAnsi="Arial" w:cs="Arial"/>
          <w:color w:val="404040"/>
          <w:sz w:val="20"/>
          <w:szCs w:val="20"/>
        </w:rPr>
        <w:t>标签像素</w:t>
      </w:r>
      <w:r>
        <w:rPr>
          <w:rFonts w:ascii="Arial" w:hAnsi="Arial" w:cs="Arial"/>
          <w:color w:val="404040"/>
          <w:sz w:val="20"/>
          <w:szCs w:val="20"/>
        </w:rPr>
        <w:t xml:space="preserve">" </w:t>
      </w:r>
      <w:r>
        <w:rPr>
          <w:rFonts w:ascii="Arial" w:hAnsi="Arial" w:cs="Arial"/>
          <w:color w:val="404040"/>
          <w:sz w:val="20"/>
          <w:szCs w:val="20"/>
        </w:rPr>
        <w:t>选项卡中的</w:t>
      </w:r>
      <w:r>
        <w:rPr>
          <w:rFonts w:ascii="Arial" w:hAnsi="Arial" w:cs="Arial"/>
          <w:color w:val="404040"/>
          <w:sz w:val="20"/>
          <w:szCs w:val="20"/>
        </w:rPr>
        <w:t xml:space="preserve"> "</w:t>
      </w:r>
      <w:r>
        <w:rPr>
          <w:rFonts w:ascii="Arial" w:hAnsi="Arial" w:cs="Arial"/>
          <w:color w:val="404040"/>
          <w:sz w:val="20"/>
          <w:szCs w:val="20"/>
        </w:rPr>
        <w:t>画笔</w:t>
      </w:r>
      <w:r>
        <w:rPr>
          <w:rFonts w:ascii="Arial" w:hAnsi="Arial" w:cs="Arial"/>
          <w:color w:val="404040"/>
          <w:sz w:val="20"/>
          <w:szCs w:val="20"/>
        </w:rPr>
        <w:t xml:space="preserve">" </w:t>
      </w:r>
      <w:r>
        <w:rPr>
          <w:rFonts w:ascii="Arial" w:hAnsi="Arial" w:cs="Arial"/>
          <w:color w:val="404040"/>
          <w:sz w:val="20"/>
          <w:szCs w:val="20"/>
        </w:rPr>
        <w:t>工具并添加或删除像素批注来手动调整结果。其他工具</w:t>
      </w:r>
      <w:r>
        <w:rPr>
          <w:rFonts w:ascii="Arial" w:hAnsi="Arial" w:cs="Arial"/>
          <w:color w:val="404040"/>
          <w:sz w:val="20"/>
          <w:szCs w:val="20"/>
        </w:rPr>
        <w:t xml:space="preserve">, </w:t>
      </w:r>
      <w:r>
        <w:rPr>
          <w:rFonts w:ascii="Arial" w:hAnsi="Arial" w:cs="Arial"/>
          <w:color w:val="404040"/>
          <w:sz w:val="20"/>
          <w:szCs w:val="20"/>
        </w:rPr>
        <w:t>如洪水填充和智能多边形也可在</w:t>
      </w:r>
      <w:r>
        <w:rPr>
          <w:rStyle w:val="a6"/>
          <w:rFonts w:ascii="Arial" w:hAnsi="Arial" w:cs="Arial"/>
          <w:color w:val="404040"/>
          <w:sz w:val="20"/>
          <w:szCs w:val="20"/>
        </w:rPr>
        <w:t>标签像素</w:t>
      </w:r>
      <w:r>
        <w:rPr>
          <w:rFonts w:ascii="Arial" w:hAnsi="Arial" w:cs="Arial"/>
          <w:color w:val="404040"/>
          <w:sz w:val="20"/>
          <w:szCs w:val="20"/>
        </w:rPr>
        <w:t>选项卡中</w:t>
      </w:r>
      <w:r>
        <w:rPr>
          <w:rFonts w:ascii="Arial" w:hAnsi="Arial" w:cs="Arial"/>
          <w:color w:val="404040"/>
          <w:sz w:val="20"/>
          <w:szCs w:val="20"/>
        </w:rPr>
        <w:t xml:space="preserve">, </w:t>
      </w:r>
      <w:r>
        <w:rPr>
          <w:rFonts w:ascii="Arial" w:hAnsi="Arial" w:cs="Arial"/>
          <w:color w:val="404040"/>
          <w:sz w:val="20"/>
          <w:szCs w:val="20"/>
        </w:rPr>
        <w:t>并可在适当时使用。</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09641" cy="3380423"/>
            <wp:effectExtent l="0" t="0" r="0" b="0"/>
            <wp:docPr id="63" name="图片 63" descr="https://www.mathworks.com/help/examples/driving/win64/xxSemanticSegAlgorithmFinal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mathworks.com/help/examples/driving/win64/xxSemanticSegAlgorithmFinalResult.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16203" cy="3384114"/>
                    </a:xfrm>
                    <a:prstGeom prst="rect">
                      <a:avLst/>
                    </a:prstGeom>
                    <a:noFill/>
                    <a:ln>
                      <a:noFill/>
                    </a:ln>
                  </pic:spPr>
                </pic:pic>
              </a:graphicData>
            </a:graphic>
          </wp:inline>
        </w:drawing>
      </w:r>
    </w:p>
    <w:p w:rsidR="00176B4B" w:rsidRDefault="00176B4B" w:rsidP="00176B4B">
      <w:pPr>
        <w:pStyle w:val="a4"/>
        <w:numPr>
          <w:ilvl w:val="0"/>
          <w:numId w:val="5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一旦您对整个视频的像素标签类别感到满意</w:t>
      </w:r>
      <w:r>
        <w:rPr>
          <w:rFonts w:ascii="Arial" w:hAnsi="Arial" w:cs="Arial"/>
          <w:color w:val="404040"/>
          <w:sz w:val="20"/>
          <w:szCs w:val="20"/>
        </w:rPr>
        <w:t xml:space="preserve">, </w:t>
      </w:r>
      <w:r>
        <w:rPr>
          <w:rFonts w:ascii="Arial" w:hAnsi="Arial" w:cs="Arial"/>
          <w:color w:val="404040"/>
          <w:sz w:val="20"/>
          <w:szCs w:val="20"/>
        </w:rPr>
        <w:t>请单击</w:t>
      </w:r>
      <w:r>
        <w:rPr>
          <w:rFonts w:ascii="Arial" w:hAnsi="Arial" w:cs="Arial"/>
          <w:color w:val="404040"/>
          <w:sz w:val="20"/>
          <w:szCs w:val="20"/>
        </w:rPr>
        <w:t xml:space="preserve"> "</w:t>
      </w:r>
      <w:r>
        <w:rPr>
          <w:rStyle w:val="a6"/>
          <w:rFonts w:ascii="Arial" w:hAnsi="Arial" w:cs="Arial"/>
          <w:color w:val="404040"/>
          <w:sz w:val="20"/>
          <w:szCs w:val="20"/>
        </w:rPr>
        <w:t>接受</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视频的像素标记自动化已完成。现在</w:t>
      </w:r>
      <w:r>
        <w:rPr>
          <w:rFonts w:ascii="Arial" w:hAnsi="Arial" w:cs="Arial"/>
          <w:color w:val="404040"/>
          <w:sz w:val="20"/>
          <w:szCs w:val="20"/>
        </w:rPr>
        <w:t xml:space="preserve">, </w:t>
      </w:r>
      <w:r>
        <w:rPr>
          <w:rFonts w:ascii="Arial" w:hAnsi="Arial" w:cs="Arial"/>
          <w:color w:val="404040"/>
          <w:sz w:val="20"/>
          <w:szCs w:val="20"/>
        </w:rPr>
        <w:t>您可以继续标记感兴趣的其他对象、保存会话或导出此标记运行的结果。</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此示例演示如何使用预先训练语义分割网络</w:t>
      </w:r>
      <w:r>
        <w:rPr>
          <w:rFonts w:ascii="Arial" w:hAnsi="Arial" w:cs="Arial"/>
          <w:color w:val="404040"/>
          <w:sz w:val="20"/>
          <w:szCs w:val="20"/>
        </w:rPr>
        <w:t xml:space="preserve">, </w:t>
      </w:r>
      <w:r>
        <w:rPr>
          <w:rFonts w:ascii="Arial" w:hAnsi="Arial" w:cs="Arial"/>
          <w:color w:val="404040"/>
          <w:sz w:val="20"/>
          <w:szCs w:val="20"/>
        </w:rPr>
        <w:t>以加速在地面真相贴标器应用程序使用</w:t>
      </w:r>
      <w:r>
        <w:rPr>
          <w:rStyle w:val="HTML1"/>
          <w:rFonts w:ascii="Consolas" w:hAnsi="Consolas"/>
          <w:color w:val="404040"/>
        </w:rPr>
        <w:t>AutomationAlgorithm</w:t>
      </w:r>
      <w:r>
        <w:rPr>
          <w:rFonts w:ascii="Arial" w:hAnsi="Arial" w:cs="Arial"/>
          <w:color w:val="404040"/>
          <w:sz w:val="20"/>
          <w:szCs w:val="20"/>
        </w:rPr>
        <w:t>接口标记道路和天空像素。</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176B4B" w:rsidRDefault="00176B4B" w:rsidP="00176B4B">
      <w:pPr>
        <w:pStyle w:val="a4"/>
        <w:numPr>
          <w:ilvl w:val="0"/>
          <w:numId w:val="5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 xml:space="preserve">Brostow, </w:t>
      </w:r>
      <w:r>
        <w:rPr>
          <w:rFonts w:ascii="Arial" w:hAnsi="Arial" w:cs="Arial"/>
          <w:color w:val="404040"/>
          <w:sz w:val="20"/>
          <w:szCs w:val="20"/>
        </w:rPr>
        <w:t>加布里埃尔</w:t>
      </w:r>
      <w:r>
        <w:rPr>
          <w:rFonts w:ascii="Arial" w:hAnsi="Arial" w:cs="Arial"/>
          <w:color w:val="404040"/>
          <w:sz w:val="20"/>
          <w:szCs w:val="20"/>
        </w:rPr>
        <w:t xml:space="preserve"> J, </w:t>
      </w:r>
      <w:r>
        <w:rPr>
          <w:rFonts w:ascii="Arial" w:hAnsi="Arial" w:cs="Arial"/>
          <w:color w:val="404040"/>
          <w:sz w:val="20"/>
          <w:szCs w:val="20"/>
        </w:rPr>
        <w:t>杰米</w:t>
      </w:r>
      <w:r>
        <w:rPr>
          <w:rFonts w:ascii="Arial" w:hAnsi="Arial" w:cs="Arial"/>
          <w:color w:val="404040"/>
          <w:sz w:val="20"/>
          <w:szCs w:val="20"/>
        </w:rPr>
        <w:t xml:space="preserve">. </w:t>
      </w:r>
      <w:r>
        <w:rPr>
          <w:rFonts w:ascii="Arial" w:hAnsi="Arial" w:cs="Arial"/>
          <w:color w:val="404040"/>
          <w:sz w:val="20"/>
          <w:szCs w:val="20"/>
        </w:rPr>
        <w:t>肖顿</w:t>
      </w:r>
      <w:r>
        <w:rPr>
          <w:rFonts w:ascii="Arial" w:hAnsi="Arial" w:cs="Arial"/>
          <w:color w:val="404040"/>
          <w:sz w:val="20"/>
          <w:szCs w:val="20"/>
        </w:rPr>
        <w:t xml:space="preserve">, </w:t>
      </w:r>
      <w:r>
        <w:rPr>
          <w:rFonts w:ascii="Arial" w:hAnsi="Arial" w:cs="Arial"/>
          <w:color w:val="404040"/>
          <w:sz w:val="20"/>
          <w:szCs w:val="20"/>
        </w:rPr>
        <w:t>朱利安</w:t>
      </w:r>
      <w:r>
        <w:rPr>
          <w:rFonts w:ascii="Arial" w:hAnsi="Arial" w:cs="Arial"/>
          <w:color w:val="404040"/>
          <w:sz w:val="20"/>
          <w:szCs w:val="20"/>
        </w:rPr>
        <w:t xml:space="preserve"> Fauqueur </w:t>
      </w:r>
      <w:r>
        <w:rPr>
          <w:rFonts w:ascii="Arial" w:hAnsi="Arial" w:cs="Arial"/>
          <w:color w:val="404040"/>
          <w:sz w:val="20"/>
          <w:szCs w:val="20"/>
        </w:rPr>
        <w:t>和罗伯特</w:t>
      </w:r>
      <w:r>
        <w:rPr>
          <w:rFonts w:ascii="Arial" w:hAnsi="Arial" w:cs="Arial"/>
          <w:color w:val="404040"/>
          <w:sz w:val="20"/>
          <w:szCs w:val="20"/>
        </w:rPr>
        <w:t xml:space="preserve">. </w:t>
      </w:r>
      <w:proofErr w:type="gramStart"/>
      <w:r>
        <w:rPr>
          <w:rFonts w:ascii="Arial" w:hAnsi="Arial" w:cs="Arial"/>
          <w:color w:val="404040"/>
          <w:sz w:val="20"/>
          <w:szCs w:val="20"/>
        </w:rPr>
        <w:t>奇波拉</w:t>
      </w:r>
      <w:proofErr w:type="gramEnd"/>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利用运动点云的结构进行分割和识别</w:t>
      </w:r>
      <w:r>
        <w:rPr>
          <w:rFonts w:ascii="Arial" w:hAnsi="Arial" w:cs="Arial"/>
          <w:color w:val="404040"/>
          <w:sz w:val="20"/>
          <w:szCs w:val="20"/>
        </w:rPr>
        <w:t>"</w:t>
      </w:r>
      <w:r>
        <w:rPr>
          <w:rFonts w:ascii="Arial" w:hAnsi="Arial" w:cs="Arial"/>
          <w:color w:val="404040"/>
          <w:sz w:val="20"/>
          <w:szCs w:val="20"/>
        </w:rPr>
        <w:t>。</w:t>
      </w:r>
      <w:r>
        <w:rPr>
          <w:rStyle w:val="a5"/>
          <w:rFonts w:ascii="Arial" w:hAnsi="Arial" w:cs="Arial"/>
          <w:color w:val="404040"/>
          <w:sz w:val="20"/>
          <w:szCs w:val="20"/>
        </w:rPr>
        <w:t>会议</w:t>
      </w:r>
      <w:r>
        <w:rPr>
          <w:rFonts w:ascii="Arial" w:hAnsi="Arial" w:cs="Arial"/>
          <w:color w:val="404040"/>
          <w:sz w:val="20"/>
          <w:szCs w:val="20"/>
        </w:rPr>
        <w:t>。</w:t>
      </w:r>
      <w:r>
        <w:rPr>
          <w:rFonts w:ascii="Arial" w:hAnsi="Arial" w:cs="Arial"/>
          <w:color w:val="404040"/>
          <w:sz w:val="20"/>
          <w:szCs w:val="20"/>
        </w:rPr>
        <w:t>2008</w:t>
      </w:r>
      <w:r>
        <w:rPr>
          <w:rFonts w:ascii="Arial" w:hAnsi="Arial" w:cs="Arial"/>
          <w:color w:val="404040"/>
          <w:sz w:val="20"/>
          <w:szCs w:val="20"/>
        </w:rPr>
        <w:t>。</w:t>
      </w:r>
    </w:p>
    <w:p w:rsidR="00176B4B" w:rsidRDefault="00176B4B" w:rsidP="00176B4B">
      <w:pPr>
        <w:pStyle w:val="a4"/>
        <w:numPr>
          <w:ilvl w:val="0"/>
          <w:numId w:val="52"/>
        </w:numPr>
        <w:shd w:val="clear" w:color="auto" w:fill="FFFFFF"/>
        <w:spacing w:before="0" w:beforeAutospacing="0" w:after="75" w:afterAutospacing="0"/>
        <w:ind w:left="360"/>
        <w:rPr>
          <w:rFonts w:ascii="Arial" w:hAnsi="Arial" w:cs="Arial"/>
          <w:color w:val="404040"/>
          <w:sz w:val="20"/>
          <w:szCs w:val="20"/>
        </w:rPr>
      </w:pPr>
      <w:r>
        <w:rPr>
          <w:rFonts w:ascii="Arial" w:hAnsi="Arial" w:cs="Arial"/>
          <w:color w:val="404040"/>
          <w:sz w:val="20"/>
          <w:szCs w:val="20"/>
        </w:rPr>
        <w:t xml:space="preserve">Brostow, </w:t>
      </w:r>
      <w:r>
        <w:rPr>
          <w:rFonts w:ascii="Arial" w:hAnsi="Arial" w:cs="Arial"/>
          <w:color w:val="404040"/>
          <w:sz w:val="20"/>
          <w:szCs w:val="20"/>
        </w:rPr>
        <w:t>加布里埃尔</w:t>
      </w:r>
      <w:r>
        <w:rPr>
          <w:rFonts w:ascii="Arial" w:hAnsi="Arial" w:cs="Arial"/>
          <w:color w:val="404040"/>
          <w:sz w:val="20"/>
          <w:szCs w:val="20"/>
        </w:rPr>
        <w:t xml:space="preserve"> J, </w:t>
      </w:r>
      <w:r>
        <w:rPr>
          <w:rFonts w:ascii="Arial" w:hAnsi="Arial" w:cs="Arial"/>
          <w:color w:val="404040"/>
          <w:sz w:val="20"/>
          <w:szCs w:val="20"/>
        </w:rPr>
        <w:t>朱利安</w:t>
      </w:r>
      <w:r>
        <w:rPr>
          <w:rFonts w:ascii="Arial" w:hAnsi="Arial" w:cs="Arial"/>
          <w:color w:val="404040"/>
          <w:sz w:val="20"/>
          <w:szCs w:val="20"/>
        </w:rPr>
        <w:t xml:space="preserve"> Fauqueur </w:t>
      </w:r>
      <w:r>
        <w:rPr>
          <w:rFonts w:ascii="Arial" w:hAnsi="Arial" w:cs="Arial"/>
          <w:color w:val="404040"/>
          <w:sz w:val="20"/>
          <w:szCs w:val="20"/>
        </w:rPr>
        <w:t>和罗伯特</w:t>
      </w:r>
      <w:r>
        <w:rPr>
          <w:rFonts w:ascii="Arial" w:hAnsi="Arial" w:cs="Arial"/>
          <w:color w:val="404040"/>
          <w:sz w:val="20"/>
          <w:szCs w:val="20"/>
        </w:rPr>
        <w:t xml:space="preserve">. </w:t>
      </w:r>
      <w:proofErr w:type="gramStart"/>
      <w:r>
        <w:rPr>
          <w:rFonts w:ascii="Arial" w:hAnsi="Arial" w:cs="Arial"/>
          <w:color w:val="404040"/>
          <w:sz w:val="20"/>
          <w:szCs w:val="20"/>
        </w:rPr>
        <w:t>奇波拉</w:t>
      </w:r>
      <w:proofErr w:type="gramEnd"/>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视频中的语义对象类</w:t>
      </w:r>
      <w:r>
        <w:rPr>
          <w:rFonts w:ascii="Arial" w:hAnsi="Arial" w:cs="Arial"/>
          <w:color w:val="404040"/>
          <w:sz w:val="20"/>
          <w:szCs w:val="20"/>
        </w:rPr>
        <w:t xml:space="preserve">: </w:t>
      </w:r>
      <w:r>
        <w:rPr>
          <w:rFonts w:ascii="Arial" w:hAnsi="Arial" w:cs="Arial"/>
          <w:color w:val="404040"/>
          <w:sz w:val="20"/>
          <w:szCs w:val="20"/>
        </w:rPr>
        <w:t>一个高清晰度的地面真相数据库。</w:t>
      </w:r>
      <w:r>
        <w:rPr>
          <w:rStyle w:val="a5"/>
          <w:rFonts w:ascii="Arial" w:hAnsi="Arial" w:cs="Arial"/>
          <w:color w:val="404040"/>
          <w:sz w:val="20"/>
          <w:szCs w:val="20"/>
        </w:rPr>
        <w:t>模式识别字母</w:t>
      </w:r>
      <w:r>
        <w:rPr>
          <w:rFonts w:ascii="Arial" w:hAnsi="Arial" w:cs="Arial"/>
          <w:color w:val="404040"/>
          <w:sz w:val="20"/>
          <w:szCs w:val="20"/>
        </w:rPr>
        <w:t>。</w:t>
      </w:r>
      <w:r>
        <w:rPr>
          <w:rFonts w:ascii="Arial" w:hAnsi="Arial" w:cs="Arial"/>
          <w:color w:val="404040"/>
          <w:sz w:val="20"/>
          <w:szCs w:val="20"/>
        </w:rPr>
        <w:t>2008</w:t>
      </w:r>
      <w:r>
        <w:rPr>
          <w:rFonts w:ascii="Arial" w:hAnsi="Arial" w:cs="Arial"/>
          <w:color w:val="404040"/>
          <w:sz w:val="20"/>
          <w:szCs w:val="20"/>
        </w:rPr>
        <w:t>。</w:t>
      </w:r>
    </w:p>
    <w:p w:rsidR="00176B4B" w:rsidRDefault="00176B4B">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176B4B" w:rsidRDefault="00176B4B" w:rsidP="00176B4B">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自动执行标记对象的属性</w:t>
      </w:r>
    </w:p>
    <w:p w:rsidR="00176B4B" w:rsidRDefault="00BD0362" w:rsidP="00176B4B">
      <w:pPr>
        <w:shd w:val="clear" w:color="auto" w:fill="FFFFFF"/>
        <w:rPr>
          <w:rFonts w:ascii="Arial" w:hAnsi="Arial" w:cs="Arial"/>
          <w:color w:val="404040"/>
          <w:sz w:val="20"/>
          <w:szCs w:val="20"/>
        </w:rPr>
      </w:pPr>
      <w:hyperlink r:id="rId229" w:history="1"/>
    </w:p>
    <w:p w:rsidR="00176B4B" w:rsidRDefault="00176B4B" w:rsidP="00176B4B">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本示例演示如何开发车辆检测和距离估计算法</w:t>
      </w:r>
      <w:r>
        <w:rPr>
          <w:rFonts w:ascii="Arial" w:hAnsi="Arial" w:cs="Arial"/>
          <w:color w:val="404040"/>
          <w:sz w:val="20"/>
          <w:szCs w:val="20"/>
        </w:rPr>
        <w:t xml:space="preserve">, </w:t>
      </w:r>
      <w:r>
        <w:rPr>
          <w:rFonts w:ascii="Arial" w:hAnsi="Arial" w:cs="Arial"/>
          <w:color w:val="404040"/>
          <w:sz w:val="20"/>
          <w:szCs w:val="20"/>
        </w:rPr>
        <w:t>并使用</w:t>
      </w:r>
      <w:hyperlink r:id="rId230" w:history="1">
        <w:r>
          <w:rPr>
            <w:rStyle w:val="a3"/>
            <w:rFonts w:ascii="Arial" w:hAnsi="Arial" w:cs="Arial"/>
            <w:color w:val="004B87"/>
            <w:sz w:val="20"/>
            <w:szCs w:val="20"/>
          </w:rPr>
          <w:t>地面真相</w:t>
        </w:r>
      </w:hyperlink>
      <w:r>
        <w:rPr>
          <w:rFonts w:ascii="Arial" w:hAnsi="Arial" w:cs="Arial"/>
          <w:color w:val="404040"/>
          <w:sz w:val="20"/>
          <w:szCs w:val="20"/>
        </w:rPr>
        <w:t>贴标器应用程序自动标记标签。在本例中</w:t>
      </w:r>
      <w:r>
        <w:rPr>
          <w:rFonts w:ascii="Arial" w:hAnsi="Arial" w:cs="Arial"/>
          <w:color w:val="404040"/>
          <w:sz w:val="20"/>
          <w:szCs w:val="20"/>
        </w:rPr>
        <w:t xml:space="preserve">, </w:t>
      </w:r>
      <w:r>
        <w:rPr>
          <w:rFonts w:ascii="Arial" w:hAnsi="Arial" w:cs="Arial"/>
          <w:color w:val="404040"/>
          <w:sz w:val="20"/>
          <w:szCs w:val="20"/>
        </w:rPr>
        <w:t>您将学习如何</w:t>
      </w:r>
      <w:r>
        <w:rPr>
          <w:rFonts w:ascii="Arial" w:hAnsi="Arial" w:cs="Arial"/>
          <w:color w:val="404040"/>
          <w:sz w:val="20"/>
          <w:szCs w:val="20"/>
        </w:rPr>
        <w:t>:</w:t>
      </w:r>
    </w:p>
    <w:p w:rsidR="00176B4B" w:rsidRDefault="00176B4B" w:rsidP="00176B4B">
      <w:pPr>
        <w:pStyle w:val="a4"/>
        <w:numPr>
          <w:ilvl w:val="0"/>
          <w:numId w:val="5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开发一种计算机视觉算法来检测视频中的车辆</w:t>
      </w:r>
      <w:r>
        <w:rPr>
          <w:rFonts w:ascii="Arial" w:hAnsi="Arial" w:cs="Arial"/>
          <w:color w:val="404040"/>
          <w:sz w:val="20"/>
          <w:szCs w:val="20"/>
        </w:rPr>
        <w:t xml:space="preserve">, </w:t>
      </w:r>
      <w:r>
        <w:rPr>
          <w:rFonts w:ascii="Arial" w:hAnsi="Arial" w:cs="Arial"/>
          <w:color w:val="404040"/>
          <w:sz w:val="20"/>
          <w:szCs w:val="20"/>
        </w:rPr>
        <w:t>并使用单眼摄像机配置来估计检测到的车辆的距离。</w:t>
      </w:r>
    </w:p>
    <w:p w:rsidR="00176B4B" w:rsidRDefault="00176B4B" w:rsidP="00176B4B">
      <w:pPr>
        <w:pStyle w:val="a4"/>
        <w:numPr>
          <w:ilvl w:val="0"/>
          <w:numId w:val="5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w:t>
      </w:r>
      <w:r>
        <w:rPr>
          <w:rStyle w:val="HTML1"/>
          <w:rFonts w:ascii="Consolas" w:hAnsi="Consolas"/>
          <w:color w:val="404040"/>
        </w:rPr>
        <w:t>AutomationAlgorithm</w:t>
      </w:r>
      <w:r>
        <w:rPr>
          <w:rFonts w:ascii="Arial" w:hAnsi="Arial" w:cs="Arial"/>
          <w:color w:val="404040"/>
          <w:sz w:val="20"/>
          <w:szCs w:val="20"/>
        </w:rPr>
        <w:t xml:space="preserve"> API </w:t>
      </w:r>
      <w:r>
        <w:rPr>
          <w:rFonts w:ascii="Arial" w:hAnsi="Arial" w:cs="Arial"/>
          <w:color w:val="404040"/>
          <w:sz w:val="20"/>
          <w:szCs w:val="20"/>
        </w:rPr>
        <w:t>创建自动化算法。有关详细信息</w:t>
      </w:r>
      <w:r>
        <w:rPr>
          <w:rFonts w:ascii="Arial" w:hAnsi="Arial" w:cs="Arial"/>
          <w:color w:val="404040"/>
          <w:sz w:val="20"/>
          <w:szCs w:val="20"/>
        </w:rPr>
        <w:t xml:space="preserve">, </w:t>
      </w:r>
      <w:r>
        <w:rPr>
          <w:rFonts w:ascii="Arial" w:hAnsi="Arial" w:cs="Arial"/>
          <w:color w:val="404040"/>
          <w:sz w:val="20"/>
          <w:szCs w:val="20"/>
        </w:rPr>
        <w:t>请参阅</w:t>
      </w:r>
      <w:hyperlink r:id="rId231" w:history="1">
        <w:r>
          <w:rPr>
            <w:rStyle w:val="a3"/>
            <w:rFonts w:ascii="Arial" w:hAnsi="Arial" w:cs="Arial"/>
            <w:color w:val="004B87"/>
            <w:sz w:val="20"/>
            <w:szCs w:val="20"/>
          </w:rPr>
          <w:t>创建用于标记的自动化算法</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w:t>
      </w:r>
      <w:r>
        <w:rPr>
          <w:rFonts w:ascii="Arial" w:hAnsi="Arial" w:cs="Arial"/>
          <w:color w:val="404040"/>
          <w:sz w:val="20"/>
          <w:szCs w:val="20"/>
        </w:rPr>
        <w:t>。创建的自动化算法可与地面真相贴标机应用程序一起使用</w:t>
      </w:r>
      <w:r>
        <w:rPr>
          <w:rFonts w:ascii="Arial" w:hAnsi="Arial" w:cs="Arial"/>
          <w:color w:val="404040"/>
          <w:sz w:val="20"/>
          <w:szCs w:val="20"/>
        </w:rPr>
        <w:t xml:space="preserve">, </w:t>
      </w:r>
      <w:r>
        <w:rPr>
          <w:rFonts w:ascii="Arial" w:hAnsi="Arial" w:cs="Arial"/>
          <w:color w:val="404040"/>
          <w:sz w:val="20"/>
          <w:szCs w:val="20"/>
        </w:rPr>
        <w:t>自动标记车辆</w:t>
      </w:r>
      <w:r>
        <w:rPr>
          <w:rFonts w:ascii="Arial" w:hAnsi="Arial" w:cs="Arial"/>
          <w:color w:val="404040"/>
          <w:sz w:val="20"/>
          <w:szCs w:val="20"/>
        </w:rPr>
        <w:t xml:space="preserve">, </w:t>
      </w:r>
      <w:r>
        <w:rPr>
          <w:rFonts w:ascii="Arial" w:hAnsi="Arial" w:cs="Arial"/>
          <w:color w:val="404040"/>
          <w:sz w:val="20"/>
          <w:szCs w:val="20"/>
        </w:rPr>
        <w:t>以及存储估计距离的属性。</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地面真相贴标机应用程序</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良好的地面真实数据对于开发驾驶算法和评估其性能至关重要。然而</w:t>
      </w:r>
      <w:r>
        <w:rPr>
          <w:rFonts w:ascii="Arial" w:hAnsi="Arial" w:cs="Arial"/>
          <w:color w:val="404040"/>
          <w:sz w:val="20"/>
          <w:szCs w:val="20"/>
        </w:rPr>
        <w:t xml:space="preserve">, </w:t>
      </w:r>
      <w:r>
        <w:rPr>
          <w:rFonts w:ascii="Arial" w:hAnsi="Arial" w:cs="Arial"/>
          <w:color w:val="404040"/>
          <w:sz w:val="20"/>
          <w:szCs w:val="20"/>
        </w:rPr>
        <w:t>创建一组丰富多样的带注释的驱动数据需要大量的努力。</w:t>
      </w:r>
      <w:hyperlink r:id="rId232" w:history="1">
        <w:r>
          <w:rPr>
            <w:rStyle w:val="a3"/>
            <w:rFonts w:ascii="Arial" w:hAnsi="Arial" w:cs="Arial"/>
            <w:color w:val="004B87"/>
            <w:sz w:val="20"/>
            <w:szCs w:val="20"/>
          </w:rPr>
          <w:t>地面真相</w:t>
        </w:r>
      </w:hyperlink>
      <w:r>
        <w:rPr>
          <w:rFonts w:ascii="Arial" w:hAnsi="Arial" w:cs="Arial"/>
          <w:color w:val="404040"/>
          <w:sz w:val="20"/>
          <w:szCs w:val="20"/>
        </w:rPr>
        <w:t>贴标机应用程序使这个过程有效。您可以将此应用程序用作完全手动标记工具</w:t>
      </w:r>
      <w:r>
        <w:rPr>
          <w:rFonts w:ascii="Arial" w:hAnsi="Arial" w:cs="Arial"/>
          <w:color w:val="404040"/>
          <w:sz w:val="20"/>
          <w:szCs w:val="20"/>
        </w:rPr>
        <w:t xml:space="preserve">, </w:t>
      </w:r>
      <w:r>
        <w:rPr>
          <w:rFonts w:ascii="Arial" w:hAnsi="Arial" w:cs="Arial"/>
          <w:color w:val="404040"/>
          <w:sz w:val="20"/>
          <w:szCs w:val="20"/>
        </w:rPr>
        <w:t>以标记自动驾驶系统的车辆边界框、车道边界和其他感兴趣的对象。您还可以手动指定标记对象的属性。但是</w:t>
      </w:r>
      <w:r>
        <w:rPr>
          <w:rFonts w:ascii="Arial" w:hAnsi="Arial" w:cs="Arial"/>
          <w:color w:val="404040"/>
          <w:sz w:val="20"/>
          <w:szCs w:val="20"/>
        </w:rPr>
        <w:t xml:space="preserve">, </w:t>
      </w:r>
      <w:r>
        <w:rPr>
          <w:rFonts w:ascii="Arial" w:hAnsi="Arial" w:cs="Arial"/>
          <w:color w:val="404040"/>
          <w:sz w:val="20"/>
          <w:szCs w:val="20"/>
        </w:rPr>
        <w:t>手动标记需要大量的时间和资源。作为一种替代方法</w:t>
      </w:r>
      <w:r>
        <w:rPr>
          <w:rFonts w:ascii="Arial" w:hAnsi="Arial" w:cs="Arial"/>
          <w:color w:val="404040"/>
          <w:sz w:val="20"/>
          <w:szCs w:val="20"/>
        </w:rPr>
        <w:t xml:space="preserve">, </w:t>
      </w:r>
      <w:r>
        <w:rPr>
          <w:rFonts w:ascii="Arial" w:hAnsi="Arial" w:cs="Arial"/>
          <w:color w:val="404040"/>
          <w:sz w:val="20"/>
          <w:szCs w:val="20"/>
        </w:rPr>
        <w:t>此应用程序提供了创建算法以扩展和自动化标记过程的框架。您可以使用创建的算法快速标记整个数据集、使用属性自动标注标签</w:t>
      </w:r>
      <w:r>
        <w:rPr>
          <w:rFonts w:ascii="Arial" w:hAnsi="Arial" w:cs="Arial"/>
          <w:color w:val="404040"/>
          <w:sz w:val="20"/>
          <w:szCs w:val="20"/>
        </w:rPr>
        <w:t xml:space="preserve">, </w:t>
      </w:r>
      <w:r>
        <w:rPr>
          <w:rFonts w:ascii="Arial" w:hAnsi="Arial" w:cs="Arial"/>
          <w:color w:val="404040"/>
          <w:sz w:val="20"/>
          <w:szCs w:val="20"/>
        </w:rPr>
        <w:t>然后通过更高效、更短的手动验证步骤对其进行跟踪。还可以编辑自动化步骤的结果</w:t>
      </w:r>
      <w:r>
        <w:rPr>
          <w:rFonts w:ascii="Arial" w:hAnsi="Arial" w:cs="Arial"/>
          <w:color w:val="404040"/>
          <w:sz w:val="20"/>
          <w:szCs w:val="20"/>
        </w:rPr>
        <w:t xml:space="preserve">, </w:t>
      </w:r>
      <w:r>
        <w:rPr>
          <w:rFonts w:ascii="Arial" w:hAnsi="Arial" w:cs="Arial"/>
          <w:color w:val="404040"/>
          <w:sz w:val="20"/>
          <w:szCs w:val="20"/>
        </w:rPr>
        <w:t>以考虑自动化算法可能遗漏的具有挑战性的方案。</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本示例介绍如何将车辆检测和距离估算自动化算法插入到应用的自动</w:t>
      </w:r>
      <w:proofErr w:type="gramStart"/>
      <w:r>
        <w:rPr>
          <w:rFonts w:ascii="Arial" w:hAnsi="Arial" w:cs="Arial"/>
          <w:color w:val="404040"/>
          <w:sz w:val="20"/>
          <w:szCs w:val="20"/>
        </w:rPr>
        <w:t>化工作流中</w:t>
      </w:r>
      <w:proofErr w:type="gramEnd"/>
      <w:r>
        <w:rPr>
          <w:rFonts w:ascii="Arial" w:hAnsi="Arial" w:cs="Arial"/>
          <w:color w:val="404040"/>
          <w:sz w:val="20"/>
          <w:szCs w:val="20"/>
        </w:rPr>
        <w:t>。本示例重用</w:t>
      </w:r>
      <w:hyperlink r:id="rId233" w:tgtFrame="_blank" w:history="1">
        <w:r>
          <w:rPr>
            <w:rStyle w:val="a3"/>
            <w:rFonts w:ascii="Arial" w:hAnsi="Arial" w:cs="Arial"/>
            <w:color w:val="004B87"/>
            <w:sz w:val="20"/>
            <w:szCs w:val="20"/>
          </w:rPr>
          <w:t xml:space="preserve">ACF </w:t>
        </w:r>
        <w:r>
          <w:rPr>
            <w:rStyle w:val="a3"/>
            <w:rFonts w:ascii="Arial" w:hAnsi="Arial" w:cs="Arial"/>
            <w:color w:val="004B87"/>
            <w:sz w:val="20"/>
            <w:szCs w:val="20"/>
          </w:rPr>
          <w:t>车辆检测自动化算法</w:t>
        </w:r>
      </w:hyperlink>
      <w:r>
        <w:rPr>
          <w:rFonts w:ascii="Arial" w:hAnsi="Arial" w:cs="Arial"/>
          <w:color w:val="404040"/>
          <w:sz w:val="20"/>
          <w:szCs w:val="20"/>
        </w:rPr>
        <w:t xml:space="preserve">, </w:t>
      </w:r>
      <w:r>
        <w:rPr>
          <w:rFonts w:ascii="Arial" w:hAnsi="Arial" w:cs="Arial"/>
          <w:color w:val="404040"/>
          <w:sz w:val="20"/>
          <w:szCs w:val="20"/>
        </w:rPr>
        <w:t>首先检测车辆</w:t>
      </w:r>
      <w:r>
        <w:rPr>
          <w:rFonts w:ascii="Arial" w:hAnsi="Arial" w:cs="Arial"/>
          <w:color w:val="404040"/>
          <w:sz w:val="20"/>
          <w:szCs w:val="20"/>
        </w:rPr>
        <w:t xml:space="preserve">, </w:t>
      </w:r>
      <w:r>
        <w:rPr>
          <w:rFonts w:ascii="Arial" w:hAnsi="Arial" w:cs="Arial"/>
          <w:color w:val="404040"/>
          <w:sz w:val="20"/>
          <w:szCs w:val="20"/>
        </w:rPr>
        <w:t>然后自动估计检测到的车辆与安装在</w:t>
      </w:r>
      <w:r>
        <w:rPr>
          <w:rFonts w:ascii="Arial" w:hAnsi="Arial" w:cs="Arial"/>
          <w:color w:val="404040"/>
          <w:sz w:val="20"/>
          <w:szCs w:val="20"/>
        </w:rPr>
        <w:t xml:space="preserve"> ego </w:t>
      </w:r>
      <w:r>
        <w:rPr>
          <w:rFonts w:ascii="Arial" w:hAnsi="Arial" w:cs="Arial"/>
          <w:color w:val="404040"/>
          <w:sz w:val="20"/>
          <w:szCs w:val="20"/>
        </w:rPr>
        <w:t>车辆上的摄像头之间的距离。然后</w:t>
      </w:r>
      <w:r>
        <w:rPr>
          <w:rFonts w:ascii="Arial" w:hAnsi="Arial" w:cs="Arial"/>
          <w:color w:val="404040"/>
          <w:sz w:val="20"/>
          <w:szCs w:val="20"/>
        </w:rPr>
        <w:t xml:space="preserve">, </w:t>
      </w:r>
      <w:r>
        <w:rPr>
          <w:rFonts w:ascii="Arial" w:hAnsi="Arial" w:cs="Arial"/>
          <w:color w:val="404040"/>
          <w:sz w:val="20"/>
          <w:szCs w:val="20"/>
        </w:rPr>
        <w:t>该算法为每个检测到的车辆创建一个标签</w:t>
      </w:r>
      <w:r>
        <w:rPr>
          <w:rFonts w:ascii="Arial" w:hAnsi="Arial" w:cs="Arial"/>
          <w:color w:val="404040"/>
          <w:sz w:val="20"/>
          <w:szCs w:val="20"/>
        </w:rPr>
        <w:t xml:space="preserve">, </w:t>
      </w:r>
      <w:r>
        <w:rPr>
          <w:rFonts w:ascii="Arial" w:hAnsi="Arial" w:cs="Arial"/>
          <w:color w:val="404040"/>
          <w:sz w:val="20"/>
          <w:szCs w:val="20"/>
        </w:rPr>
        <w:t>并指定车辆的距离。</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从单目相机检测车辆</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创建车辆检测算法。</w:t>
      </w:r>
      <w:hyperlink r:id="rId234" w:history="1">
        <w:r>
          <w:rPr>
            <w:rStyle w:val="a3"/>
            <w:rFonts w:ascii="Arial" w:hAnsi="Arial" w:cs="Arial"/>
            <w:color w:val="004B87"/>
            <w:sz w:val="20"/>
            <w:szCs w:val="20"/>
          </w:rPr>
          <w:t>使用单眼相机示例的视觉感知</w:t>
        </w:r>
      </w:hyperlink>
      <w:r>
        <w:rPr>
          <w:rFonts w:ascii="Arial" w:hAnsi="Arial" w:cs="Arial"/>
          <w:color w:val="404040"/>
          <w:sz w:val="20"/>
          <w:szCs w:val="20"/>
        </w:rPr>
        <w:t>描述了如何创建预先训练车辆探测器并将其配置为使用校准的单眼摄像机配置检测车辆边界框。要检测车辆</w:t>
      </w:r>
      <w:r>
        <w:rPr>
          <w:rFonts w:ascii="Arial" w:hAnsi="Arial" w:cs="Arial"/>
          <w:color w:val="404040"/>
          <w:sz w:val="20"/>
          <w:szCs w:val="20"/>
        </w:rPr>
        <w:t xml:space="preserve">, </w:t>
      </w:r>
      <w:r>
        <w:rPr>
          <w:rFonts w:ascii="Arial" w:hAnsi="Arial" w:cs="Arial"/>
          <w:color w:val="404040"/>
          <w:sz w:val="20"/>
          <w:szCs w:val="20"/>
        </w:rPr>
        <w:t>请在单个</w:t>
      </w:r>
      <w:proofErr w:type="gramStart"/>
      <w:r>
        <w:rPr>
          <w:rFonts w:ascii="Arial" w:hAnsi="Arial" w:cs="Arial"/>
          <w:color w:val="404040"/>
          <w:sz w:val="20"/>
          <w:szCs w:val="20"/>
        </w:rPr>
        <w:t>视频帧上试用</w:t>
      </w:r>
      <w:proofErr w:type="gramEnd"/>
      <w:r>
        <w:rPr>
          <w:rFonts w:ascii="Arial" w:hAnsi="Arial" w:cs="Arial"/>
          <w:color w:val="404040"/>
          <w:sz w:val="20"/>
          <w:szCs w:val="20"/>
        </w:rPr>
        <w:t>该算法。</w:t>
      </w:r>
    </w:p>
    <w:p w:rsidR="00176B4B" w:rsidRDefault="00176B4B" w:rsidP="00176B4B">
      <w:pPr>
        <w:pStyle w:val="HTML"/>
        <w:rPr>
          <w:rFonts w:ascii="Consolas" w:hAnsi="Consolas"/>
          <w:color w:val="404040"/>
        </w:rPr>
      </w:pPr>
      <w:r>
        <w:rPr>
          <w:rFonts w:ascii="Consolas" w:hAnsi="Consolas"/>
          <w:color w:val="228B22"/>
        </w:rPr>
        <w:t>% Read a frame of interest from a video.</w:t>
      </w:r>
    </w:p>
    <w:p w:rsidR="00176B4B" w:rsidRDefault="00176B4B" w:rsidP="00176B4B">
      <w:pPr>
        <w:pStyle w:val="HTML"/>
        <w:rPr>
          <w:rFonts w:ascii="Consolas" w:hAnsi="Consolas"/>
          <w:color w:val="404040"/>
        </w:rPr>
      </w:pPr>
      <w:r>
        <w:rPr>
          <w:rFonts w:ascii="Consolas" w:hAnsi="Consolas"/>
          <w:color w:val="404040"/>
        </w:rPr>
        <w:t>vidObj   = VideoReader(</w:t>
      </w:r>
      <w:r>
        <w:rPr>
          <w:rFonts w:ascii="Consolas" w:hAnsi="Consolas"/>
          <w:color w:val="A020F0"/>
        </w:rPr>
        <w:t>'05_highway_lanechange_25s.mp4'</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vidObj.CurrentTime = 0.1;</w:t>
      </w:r>
    </w:p>
    <w:p w:rsidR="00176B4B" w:rsidRDefault="00176B4B" w:rsidP="00176B4B">
      <w:pPr>
        <w:pStyle w:val="HTML"/>
        <w:rPr>
          <w:rFonts w:ascii="Consolas" w:hAnsi="Consolas"/>
          <w:color w:val="404040"/>
        </w:rPr>
      </w:pPr>
      <w:r>
        <w:rPr>
          <w:rFonts w:ascii="Consolas" w:hAnsi="Consolas"/>
          <w:color w:val="404040"/>
        </w:rPr>
        <w:t>I = readFrame(vidObj);</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Load the monoCamera object.</w:t>
      </w:r>
    </w:p>
    <w:p w:rsidR="00176B4B" w:rsidRDefault="00176B4B" w:rsidP="00176B4B">
      <w:pPr>
        <w:pStyle w:val="HTML"/>
        <w:rPr>
          <w:rFonts w:ascii="Consolas" w:hAnsi="Consolas"/>
          <w:color w:val="404040"/>
        </w:rPr>
      </w:pPr>
      <w:r>
        <w:rPr>
          <w:rFonts w:ascii="Consolas" w:hAnsi="Consolas"/>
          <w:color w:val="404040"/>
        </w:rPr>
        <w:t xml:space="preserve">data = </w:t>
      </w:r>
      <w:proofErr w:type="gramStart"/>
      <w:r>
        <w:rPr>
          <w:rFonts w:ascii="Consolas" w:hAnsi="Consolas"/>
          <w:color w:val="404040"/>
        </w:rPr>
        <w:t>load(</w:t>
      </w:r>
      <w:proofErr w:type="gramEnd"/>
      <w:r>
        <w:rPr>
          <w:rFonts w:ascii="Consolas" w:hAnsi="Consolas"/>
          <w:color w:val="A020F0"/>
        </w:rPr>
        <w:t>'FCWDemoMonoCameraSensor.mat'</w:t>
      </w:r>
      <w:r>
        <w:rPr>
          <w:rFonts w:ascii="Consolas" w:hAnsi="Consolas"/>
          <w:color w:val="404040"/>
        </w:rPr>
        <w:t xml:space="preserve">, </w:t>
      </w:r>
      <w:r>
        <w:rPr>
          <w:rFonts w:ascii="Consolas" w:hAnsi="Consolas"/>
          <w:color w:val="A020F0"/>
        </w:rPr>
        <w:t>'sensor'</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sensor = </w:t>
      </w:r>
      <w:proofErr w:type="gramStart"/>
      <w:r>
        <w:rPr>
          <w:rFonts w:ascii="Consolas" w:hAnsi="Consolas"/>
          <w:color w:val="404040"/>
        </w:rPr>
        <w:t>data.sensor</w:t>
      </w:r>
      <w:proofErr w:type="gramEnd"/>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Load the pretrained detector for vehicles.</w:t>
      </w:r>
    </w:p>
    <w:p w:rsidR="00176B4B" w:rsidRDefault="00176B4B" w:rsidP="00176B4B">
      <w:pPr>
        <w:pStyle w:val="HTML"/>
        <w:rPr>
          <w:rFonts w:ascii="Consolas" w:hAnsi="Consolas"/>
          <w:color w:val="404040"/>
        </w:rPr>
      </w:pPr>
      <w:r>
        <w:rPr>
          <w:rFonts w:ascii="Consolas" w:hAnsi="Consolas"/>
          <w:color w:val="404040"/>
        </w:rPr>
        <w:t xml:space="preserve">detector = </w:t>
      </w:r>
      <w:proofErr w:type="gramStart"/>
      <w:r>
        <w:rPr>
          <w:rFonts w:ascii="Consolas" w:hAnsi="Consolas"/>
          <w:color w:val="404040"/>
        </w:rPr>
        <w:t>vehicleDetectorACF(</w:t>
      </w:r>
      <w:proofErr w:type="gramEnd"/>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Width of a common vehicle is between 1.5 to 2.5 meters.</w:t>
      </w:r>
    </w:p>
    <w:p w:rsidR="00176B4B" w:rsidRDefault="00176B4B" w:rsidP="00176B4B">
      <w:pPr>
        <w:pStyle w:val="HTML"/>
        <w:rPr>
          <w:rFonts w:ascii="Consolas" w:hAnsi="Consolas"/>
          <w:color w:val="404040"/>
        </w:rPr>
      </w:pPr>
      <w:r>
        <w:rPr>
          <w:rFonts w:ascii="Consolas" w:hAnsi="Consolas"/>
          <w:color w:val="404040"/>
        </w:rPr>
        <w:t>vehicleWidth = [1.5, 2.5];</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lastRenderedPageBreak/>
        <w:t>% Configure the detector to take into account configuration of the camera</w:t>
      </w:r>
    </w:p>
    <w:p w:rsidR="00176B4B" w:rsidRDefault="00176B4B" w:rsidP="00176B4B">
      <w:pPr>
        <w:pStyle w:val="HTML"/>
        <w:rPr>
          <w:rFonts w:ascii="Consolas" w:hAnsi="Consolas"/>
          <w:color w:val="404040"/>
        </w:rPr>
      </w:pPr>
      <w:r>
        <w:rPr>
          <w:rFonts w:ascii="Consolas" w:hAnsi="Consolas"/>
          <w:color w:val="228B22"/>
        </w:rPr>
        <w:t>% and expected vehicle width</w:t>
      </w:r>
    </w:p>
    <w:p w:rsidR="00176B4B" w:rsidRDefault="00176B4B" w:rsidP="00176B4B">
      <w:pPr>
        <w:pStyle w:val="HTML"/>
        <w:rPr>
          <w:rFonts w:ascii="Consolas" w:hAnsi="Consolas"/>
          <w:color w:val="404040"/>
        </w:rPr>
      </w:pPr>
      <w:r>
        <w:rPr>
          <w:rFonts w:ascii="Consolas" w:hAnsi="Consolas"/>
          <w:color w:val="404040"/>
        </w:rPr>
        <w:t xml:space="preserve">detector = </w:t>
      </w:r>
      <w:proofErr w:type="gramStart"/>
      <w:r>
        <w:rPr>
          <w:rFonts w:ascii="Consolas" w:hAnsi="Consolas"/>
          <w:color w:val="404040"/>
        </w:rPr>
        <w:t>configureDetectorMonoCamera(</w:t>
      </w:r>
      <w:proofErr w:type="gramEnd"/>
      <w:r>
        <w:rPr>
          <w:rFonts w:ascii="Consolas" w:hAnsi="Consolas"/>
          <w:color w:val="404040"/>
        </w:rPr>
        <w:t>detector, sensor, vehicleWidth);</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Detect vehicles and show the bounding boxes.</w:t>
      </w:r>
    </w:p>
    <w:p w:rsidR="00176B4B" w:rsidRDefault="00176B4B" w:rsidP="00176B4B">
      <w:pPr>
        <w:pStyle w:val="HTML"/>
        <w:rPr>
          <w:rFonts w:ascii="Consolas" w:hAnsi="Consolas"/>
          <w:color w:val="404040"/>
        </w:rPr>
      </w:pPr>
      <w:r>
        <w:rPr>
          <w:rFonts w:ascii="Consolas" w:hAnsi="Consolas"/>
          <w:color w:val="404040"/>
        </w:rPr>
        <w:t xml:space="preserve">[bboxes, ~] = </w:t>
      </w:r>
      <w:proofErr w:type="gramStart"/>
      <w:r>
        <w:rPr>
          <w:rFonts w:ascii="Consolas" w:hAnsi="Consolas"/>
          <w:color w:val="404040"/>
        </w:rPr>
        <w:t>detect(</w:t>
      </w:r>
      <w:proofErr w:type="gramEnd"/>
      <w:r>
        <w:rPr>
          <w:rFonts w:ascii="Consolas" w:hAnsi="Consolas"/>
          <w:color w:val="404040"/>
        </w:rPr>
        <w:t>detector, I);</w:t>
      </w:r>
    </w:p>
    <w:p w:rsidR="00176B4B" w:rsidRDefault="00176B4B" w:rsidP="00176B4B">
      <w:pPr>
        <w:pStyle w:val="HTML"/>
        <w:rPr>
          <w:rFonts w:ascii="Consolas" w:hAnsi="Consolas"/>
          <w:color w:val="404040"/>
        </w:rPr>
      </w:pPr>
      <w:r>
        <w:rPr>
          <w:rFonts w:ascii="Consolas" w:hAnsi="Consolas"/>
          <w:color w:val="404040"/>
        </w:rPr>
        <w:t xml:space="preserve">Iout = </w:t>
      </w:r>
      <w:proofErr w:type="gramStart"/>
      <w:r>
        <w:rPr>
          <w:rFonts w:ascii="Consolas" w:hAnsi="Consolas"/>
          <w:color w:val="404040"/>
        </w:rPr>
        <w:t>insertShape(</w:t>
      </w:r>
      <w:proofErr w:type="gramEnd"/>
      <w:r>
        <w:rPr>
          <w:rFonts w:ascii="Consolas" w:hAnsi="Consolas"/>
          <w:color w:val="404040"/>
        </w:rPr>
        <w:t xml:space="preserve">I, </w:t>
      </w:r>
      <w:r>
        <w:rPr>
          <w:rFonts w:ascii="Consolas" w:hAnsi="Consolas"/>
          <w:color w:val="A020F0"/>
        </w:rPr>
        <w:t>'rectangle'</w:t>
      </w:r>
      <w:r>
        <w:rPr>
          <w:rFonts w:ascii="Consolas" w:hAnsi="Consolas"/>
          <w:color w:val="404040"/>
        </w:rPr>
        <w:t>, bboxes);</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proofErr w:type="gramStart"/>
      <w:r>
        <w:rPr>
          <w:rFonts w:ascii="Consolas" w:hAnsi="Consolas"/>
          <w:color w:val="404040"/>
        </w:rPr>
        <w:t>imshow(</w:t>
      </w:r>
      <w:proofErr w:type="gramEnd"/>
      <w:r>
        <w:rPr>
          <w:rFonts w:ascii="Consolas" w:hAnsi="Consolas"/>
          <w:color w:val="404040"/>
        </w:rPr>
        <w:t>Iout)</w:t>
      </w:r>
    </w:p>
    <w:p w:rsidR="00176B4B" w:rsidRDefault="00176B4B" w:rsidP="00176B4B">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'Detected Vehicles'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913113" cy="4162425"/>
            <wp:effectExtent l="0" t="0" r="0" b="0"/>
            <wp:docPr id="204" name="图片 204" descr="https://www.mathworks.com/help/examples/driving/win64/AutomateAttribute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mathworks.com/help/examples/driving/win64/AutomateAttributesExample_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17436" cy="4165468"/>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估计检测到的车辆的距离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车辆已经被检测到</w:t>
      </w:r>
      <w:r>
        <w:rPr>
          <w:rFonts w:ascii="Arial" w:hAnsi="Arial" w:cs="Arial"/>
          <w:color w:val="404040"/>
          <w:sz w:val="20"/>
          <w:szCs w:val="20"/>
        </w:rPr>
        <w:t xml:space="preserve">, </w:t>
      </w:r>
      <w:r>
        <w:rPr>
          <w:rFonts w:ascii="Arial" w:hAnsi="Arial" w:cs="Arial"/>
          <w:color w:val="404040"/>
          <w:sz w:val="20"/>
          <w:szCs w:val="20"/>
        </w:rPr>
        <w:t>估计距离从相机在世界坐标的检测到的车辆。</w:t>
      </w:r>
      <w:hyperlink r:id="rId236" w:history="1">
        <w:r>
          <w:rPr>
            <w:rStyle w:val="HTML1"/>
            <w:rFonts w:ascii="Consolas" w:hAnsi="Consolas"/>
            <w:color w:val="004B87"/>
          </w:rPr>
          <w:t>monoCamera</w:t>
        </w:r>
      </w:hyperlink>
      <w:r>
        <w:rPr>
          <w:rFonts w:ascii="Arial" w:hAnsi="Arial" w:cs="Arial"/>
          <w:color w:val="404040"/>
          <w:sz w:val="20"/>
          <w:szCs w:val="20"/>
        </w:rPr>
        <w:t>提供了一种</w:t>
      </w:r>
      <w:hyperlink r:id="rId237" w:history="1">
        <w:r>
          <w:rPr>
            <w:rStyle w:val="HTML1"/>
            <w:rFonts w:ascii="Consolas" w:hAnsi="Consolas"/>
            <w:color w:val="004B87"/>
          </w:rPr>
          <w:t>imageToVehicle</w:t>
        </w:r>
      </w:hyperlink>
      <w:r>
        <w:rPr>
          <w:rFonts w:ascii="Arial" w:hAnsi="Arial" w:cs="Arial"/>
          <w:color w:val="404040"/>
          <w:sz w:val="20"/>
          <w:szCs w:val="20"/>
        </w:rPr>
        <w:t>方法</w:t>
      </w:r>
      <w:r>
        <w:rPr>
          <w:rFonts w:ascii="Arial" w:hAnsi="Arial" w:cs="Arial"/>
          <w:color w:val="404040"/>
          <w:sz w:val="20"/>
          <w:szCs w:val="20"/>
        </w:rPr>
        <w:t xml:space="preserve">, </w:t>
      </w:r>
      <w:r>
        <w:rPr>
          <w:rFonts w:ascii="Arial" w:hAnsi="Arial" w:cs="Arial"/>
          <w:color w:val="404040"/>
          <w:sz w:val="20"/>
          <w:szCs w:val="20"/>
        </w:rPr>
        <w:t>可将图像坐标中的点转换为车辆坐标。这可用</w:t>
      </w:r>
      <w:proofErr w:type="gramStart"/>
      <w:r>
        <w:rPr>
          <w:rFonts w:ascii="Arial" w:hAnsi="Arial" w:cs="Arial"/>
          <w:color w:val="404040"/>
          <w:sz w:val="20"/>
          <w:szCs w:val="20"/>
        </w:rPr>
        <w:t>于估计沿</w:t>
      </w:r>
      <w:proofErr w:type="gramEnd"/>
      <w:r>
        <w:rPr>
          <w:rFonts w:ascii="Arial" w:hAnsi="Arial" w:cs="Arial"/>
          <w:color w:val="404040"/>
          <w:sz w:val="20"/>
          <w:szCs w:val="20"/>
        </w:rPr>
        <w:t>地面的距离从相机到检测到的车辆。该示例将距离作为检测到的车辆的中心点</w:t>
      </w:r>
      <w:r>
        <w:rPr>
          <w:rFonts w:ascii="Arial" w:hAnsi="Arial" w:cs="Arial"/>
          <w:color w:val="404040"/>
          <w:sz w:val="20"/>
          <w:szCs w:val="20"/>
        </w:rPr>
        <w:t xml:space="preserve">, </w:t>
      </w:r>
      <w:r>
        <w:rPr>
          <w:rFonts w:ascii="Arial" w:hAnsi="Arial" w:cs="Arial"/>
          <w:color w:val="404040"/>
          <w:sz w:val="20"/>
          <w:szCs w:val="20"/>
        </w:rPr>
        <w:t>并沿其下方的地面进行指定。</w:t>
      </w:r>
    </w:p>
    <w:p w:rsidR="00176B4B" w:rsidRDefault="00176B4B" w:rsidP="00176B4B">
      <w:pPr>
        <w:pStyle w:val="HTML"/>
        <w:rPr>
          <w:rFonts w:ascii="Consolas" w:hAnsi="Consolas"/>
          <w:color w:val="404040"/>
        </w:rPr>
      </w:pPr>
      <w:r>
        <w:rPr>
          <w:rFonts w:ascii="Consolas" w:hAnsi="Consolas"/>
          <w:color w:val="228B22"/>
        </w:rPr>
        <w:t>% Find the midpoint for each bounding box in image coordinates.</w:t>
      </w:r>
    </w:p>
    <w:p w:rsidR="00176B4B" w:rsidRDefault="00176B4B" w:rsidP="00176B4B">
      <w:pPr>
        <w:pStyle w:val="HTML"/>
        <w:rPr>
          <w:rFonts w:ascii="Consolas" w:hAnsi="Consolas"/>
          <w:color w:val="404040"/>
        </w:rPr>
      </w:pPr>
      <w:r>
        <w:rPr>
          <w:rFonts w:ascii="Consolas" w:hAnsi="Consolas"/>
          <w:color w:val="404040"/>
        </w:rPr>
        <w:t>midPtsImg = [bboxes</w:t>
      </w:r>
      <w:proofErr w:type="gramStart"/>
      <w:r>
        <w:rPr>
          <w:rFonts w:ascii="Consolas" w:hAnsi="Consolas"/>
          <w:color w:val="404040"/>
        </w:rPr>
        <w:t>(:,</w:t>
      </w:r>
      <w:proofErr w:type="gramEnd"/>
      <w:r>
        <w:rPr>
          <w:rFonts w:ascii="Consolas" w:hAnsi="Consolas"/>
          <w:color w:val="404040"/>
        </w:rPr>
        <w:t>1)+bboxes(:,3)/2  bboxes(:,2)+bboxes(:,4)./2];</w:t>
      </w:r>
    </w:p>
    <w:p w:rsidR="00176B4B" w:rsidRDefault="00176B4B" w:rsidP="00176B4B">
      <w:pPr>
        <w:pStyle w:val="HTML"/>
        <w:rPr>
          <w:rFonts w:ascii="Consolas" w:hAnsi="Consolas"/>
          <w:color w:val="404040"/>
        </w:rPr>
      </w:pPr>
      <w:r>
        <w:rPr>
          <w:rFonts w:ascii="Consolas" w:hAnsi="Consolas"/>
          <w:color w:val="404040"/>
        </w:rPr>
        <w:t xml:space="preserve">midPtsWorld = </w:t>
      </w:r>
      <w:proofErr w:type="gramStart"/>
      <w:r>
        <w:rPr>
          <w:rFonts w:ascii="Consolas" w:hAnsi="Consolas"/>
          <w:color w:val="404040"/>
        </w:rPr>
        <w:t>imageToVehicle(</w:t>
      </w:r>
      <w:proofErr w:type="gramEnd"/>
      <w:r>
        <w:rPr>
          <w:rFonts w:ascii="Consolas" w:hAnsi="Consolas"/>
          <w:color w:val="404040"/>
        </w:rPr>
        <w:t>sensor, midPtsImg);</w:t>
      </w:r>
    </w:p>
    <w:p w:rsidR="00176B4B" w:rsidRDefault="00176B4B" w:rsidP="00176B4B">
      <w:pPr>
        <w:pStyle w:val="HTML"/>
        <w:rPr>
          <w:rFonts w:ascii="Consolas" w:hAnsi="Consolas"/>
          <w:color w:val="404040"/>
        </w:rPr>
      </w:pPr>
      <w:r>
        <w:rPr>
          <w:rFonts w:ascii="Consolas" w:hAnsi="Consolas"/>
          <w:color w:val="404040"/>
        </w:rPr>
        <w:lastRenderedPageBreak/>
        <w:t>x = midPtsWorld</w:t>
      </w:r>
      <w:proofErr w:type="gramStart"/>
      <w:r>
        <w:rPr>
          <w:rFonts w:ascii="Consolas" w:hAnsi="Consolas"/>
          <w:color w:val="404040"/>
        </w:rPr>
        <w:t>(:,</w:t>
      </w:r>
      <w:proofErr w:type="gramEnd"/>
      <w:r>
        <w:rPr>
          <w:rFonts w:ascii="Consolas" w:hAnsi="Consolas"/>
          <w:color w:val="404040"/>
        </w:rPr>
        <w:t>1);</w:t>
      </w:r>
    </w:p>
    <w:p w:rsidR="00176B4B" w:rsidRDefault="00176B4B" w:rsidP="00176B4B">
      <w:pPr>
        <w:pStyle w:val="HTML"/>
        <w:rPr>
          <w:rFonts w:ascii="Consolas" w:hAnsi="Consolas"/>
          <w:color w:val="404040"/>
        </w:rPr>
      </w:pPr>
      <w:r>
        <w:rPr>
          <w:rFonts w:ascii="Consolas" w:hAnsi="Consolas"/>
          <w:color w:val="404040"/>
        </w:rPr>
        <w:t>y = midPtsWorld</w:t>
      </w:r>
      <w:proofErr w:type="gramStart"/>
      <w:r>
        <w:rPr>
          <w:rFonts w:ascii="Consolas" w:hAnsi="Consolas"/>
          <w:color w:val="404040"/>
        </w:rPr>
        <w:t>(:,</w:t>
      </w:r>
      <w:proofErr w:type="gramEnd"/>
      <w:r>
        <w:rPr>
          <w:rFonts w:ascii="Consolas" w:hAnsi="Consolas"/>
          <w:color w:val="404040"/>
        </w:rPr>
        <w:t>2);</w:t>
      </w:r>
    </w:p>
    <w:p w:rsidR="00176B4B" w:rsidRDefault="00176B4B" w:rsidP="00176B4B">
      <w:pPr>
        <w:pStyle w:val="HTML"/>
        <w:rPr>
          <w:rFonts w:ascii="Consolas" w:hAnsi="Consolas"/>
          <w:color w:val="404040"/>
        </w:rPr>
      </w:pPr>
      <w:proofErr w:type="gramStart"/>
      <w:r>
        <w:rPr>
          <w:rFonts w:ascii="Consolas" w:hAnsi="Consolas"/>
          <w:color w:val="404040"/>
        </w:rPr>
        <w:t>distance  =</w:t>
      </w:r>
      <w:proofErr w:type="gramEnd"/>
      <w:r>
        <w:rPr>
          <w:rFonts w:ascii="Consolas" w:hAnsi="Consolas"/>
          <w:color w:val="404040"/>
        </w:rPr>
        <w:t xml:space="preserve"> sqrt(x.^2 + y.^2);</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vehicle bounding boxes and annotate them with distance in meters.</w:t>
      </w:r>
    </w:p>
    <w:p w:rsidR="00176B4B" w:rsidRDefault="00176B4B" w:rsidP="00176B4B">
      <w:pPr>
        <w:pStyle w:val="HTML"/>
        <w:rPr>
          <w:rFonts w:ascii="Consolas" w:hAnsi="Consolas"/>
          <w:color w:val="404040"/>
        </w:rPr>
      </w:pPr>
      <w:r>
        <w:rPr>
          <w:rFonts w:ascii="Consolas" w:hAnsi="Consolas"/>
          <w:color w:val="404040"/>
        </w:rPr>
        <w:t xml:space="preserve">distanceStr = cellstr([num2str(distance) </w:t>
      </w:r>
      <w:proofErr w:type="gramStart"/>
      <w:r>
        <w:rPr>
          <w:rFonts w:ascii="Consolas" w:hAnsi="Consolas"/>
          <w:color w:val="404040"/>
        </w:rPr>
        <w:t>repmat(</w:t>
      </w:r>
      <w:proofErr w:type="gramEnd"/>
      <w:r>
        <w:rPr>
          <w:rFonts w:ascii="Consolas" w:hAnsi="Consolas"/>
          <w:color w:val="A020F0"/>
        </w:rPr>
        <w:t>' m'</w:t>
      </w:r>
      <w:r>
        <w:rPr>
          <w:rFonts w:ascii="Consolas" w:hAnsi="Consolas"/>
          <w:color w:val="404040"/>
        </w:rPr>
        <w:t>,[length(distance) 1])]);</w:t>
      </w:r>
    </w:p>
    <w:p w:rsidR="00176B4B" w:rsidRDefault="00176B4B" w:rsidP="00176B4B">
      <w:pPr>
        <w:pStyle w:val="HTML"/>
        <w:rPr>
          <w:rFonts w:ascii="Consolas" w:hAnsi="Consolas"/>
          <w:color w:val="404040"/>
        </w:rPr>
      </w:pPr>
      <w:r>
        <w:rPr>
          <w:rFonts w:ascii="Consolas" w:hAnsi="Consolas"/>
          <w:color w:val="404040"/>
        </w:rPr>
        <w:t xml:space="preserve">Iout = </w:t>
      </w:r>
      <w:proofErr w:type="gramStart"/>
      <w:r>
        <w:rPr>
          <w:rFonts w:ascii="Consolas" w:hAnsi="Consolas"/>
          <w:color w:val="404040"/>
        </w:rPr>
        <w:t>insertObjectAnnotation(</w:t>
      </w:r>
      <w:proofErr w:type="gramEnd"/>
      <w:r>
        <w:rPr>
          <w:rFonts w:ascii="Consolas" w:hAnsi="Consolas"/>
          <w:color w:val="404040"/>
        </w:rPr>
        <w:t xml:space="preserve">I, </w:t>
      </w:r>
      <w:r>
        <w:rPr>
          <w:rFonts w:ascii="Consolas" w:hAnsi="Consolas"/>
          <w:color w:val="A020F0"/>
        </w:rPr>
        <w:t>'rectangle'</w:t>
      </w:r>
      <w:r>
        <w:rPr>
          <w:rFonts w:ascii="Consolas" w:hAnsi="Consolas"/>
          <w:color w:val="404040"/>
        </w:rPr>
        <w:t>, bboxes, distanceStr);</w:t>
      </w:r>
    </w:p>
    <w:p w:rsidR="00176B4B" w:rsidRDefault="00176B4B" w:rsidP="00176B4B">
      <w:pPr>
        <w:pStyle w:val="HTML"/>
        <w:rPr>
          <w:rFonts w:ascii="Consolas" w:hAnsi="Consolas"/>
          <w:color w:val="404040"/>
        </w:rPr>
      </w:pPr>
      <w:proofErr w:type="gramStart"/>
      <w:r>
        <w:rPr>
          <w:rFonts w:ascii="Consolas" w:hAnsi="Consolas"/>
          <w:color w:val="404040"/>
        </w:rPr>
        <w:t>imshow(</w:t>
      </w:r>
      <w:proofErr w:type="gramEnd"/>
      <w:r>
        <w:rPr>
          <w:rFonts w:ascii="Consolas" w:hAnsi="Consolas"/>
          <w:color w:val="404040"/>
        </w:rPr>
        <w:t>Iout)</w:t>
      </w:r>
    </w:p>
    <w:p w:rsidR="00176B4B" w:rsidRDefault="00176B4B" w:rsidP="00176B4B">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'Distances of Vehicles from Camera'</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358336" cy="3771900"/>
            <wp:effectExtent l="0" t="0" r="0" b="0"/>
            <wp:docPr id="203" name="图片 203" descr="https://www.mathworks.com/help/examples/driving/win64/AutomateAttribute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mathworks.com/help/examples/driving/win64/AutomateAttributesExample_0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64670" cy="3776359"/>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准备车辆检测和距离估算自动化类</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将车辆检测和距离估算自动化类集成到应用的自动化工作流程中。有关详细信息</w:t>
      </w:r>
      <w:r>
        <w:rPr>
          <w:rFonts w:ascii="Arial" w:hAnsi="Arial" w:cs="Arial"/>
          <w:color w:val="404040"/>
          <w:sz w:val="20"/>
          <w:szCs w:val="20"/>
        </w:rPr>
        <w:t xml:space="preserve">, </w:t>
      </w:r>
      <w:r>
        <w:rPr>
          <w:rFonts w:ascii="Arial" w:hAnsi="Arial" w:cs="Arial"/>
          <w:color w:val="404040"/>
          <w:sz w:val="20"/>
          <w:szCs w:val="20"/>
        </w:rPr>
        <w:t>请参阅</w:t>
      </w:r>
      <w:hyperlink r:id="rId239" w:history="1">
        <w:r>
          <w:rPr>
            <w:rStyle w:val="a3"/>
            <w:rFonts w:ascii="Arial" w:hAnsi="Arial" w:cs="Arial"/>
            <w:color w:val="004B87"/>
            <w:sz w:val="20"/>
            <w:szCs w:val="20"/>
          </w:rPr>
          <w:t>创建用于标记的自动化算法</w:t>
        </w:r>
      </w:hyperlink>
      <w:r>
        <w:rPr>
          <w:rFonts w:ascii="Arial" w:hAnsi="Arial" w:cs="Arial"/>
          <w:color w:val="404040"/>
          <w:sz w:val="20"/>
          <w:szCs w:val="20"/>
        </w:rPr>
        <w:t>(</w:t>
      </w:r>
      <w:r>
        <w:rPr>
          <w:rFonts w:ascii="Arial" w:hAnsi="Arial" w:cs="Arial"/>
          <w:color w:val="404040"/>
          <w:sz w:val="20"/>
          <w:szCs w:val="20"/>
        </w:rPr>
        <w:t>计算机视觉系统工具箱</w:t>
      </w:r>
      <w:r>
        <w:rPr>
          <w:rFonts w:ascii="Arial" w:hAnsi="Arial" w:cs="Arial"/>
          <w:color w:val="404040"/>
          <w:sz w:val="20"/>
          <w:szCs w:val="20"/>
        </w:rPr>
        <w:t>)</w:t>
      </w:r>
      <w:r>
        <w:rPr>
          <w:rFonts w:ascii="Arial" w:hAnsi="Arial" w:cs="Arial"/>
          <w:color w:val="404040"/>
          <w:sz w:val="20"/>
          <w:szCs w:val="20"/>
        </w:rPr>
        <w:t>。从现有的</w:t>
      </w:r>
      <w:hyperlink r:id="rId240" w:tgtFrame="_blank" w:history="1">
        <w:r>
          <w:rPr>
            <w:rStyle w:val="a3"/>
            <w:rFonts w:ascii="Arial" w:hAnsi="Arial" w:cs="Arial"/>
            <w:color w:val="004B87"/>
            <w:sz w:val="20"/>
            <w:szCs w:val="20"/>
          </w:rPr>
          <w:t xml:space="preserve">ACF </w:t>
        </w:r>
        <w:r>
          <w:rPr>
            <w:rStyle w:val="a3"/>
            <w:rFonts w:ascii="Arial" w:hAnsi="Arial" w:cs="Arial"/>
            <w:color w:val="004B87"/>
            <w:sz w:val="20"/>
            <w:szCs w:val="20"/>
          </w:rPr>
          <w:t>车辆检测自动化算法</w:t>
        </w:r>
      </w:hyperlink>
      <w:r>
        <w:rPr>
          <w:rFonts w:ascii="Arial" w:hAnsi="Arial" w:cs="Arial"/>
          <w:color w:val="404040"/>
          <w:sz w:val="20"/>
          <w:szCs w:val="20"/>
        </w:rPr>
        <w:t>入手</w:t>
      </w:r>
      <w:r>
        <w:rPr>
          <w:rFonts w:ascii="Arial" w:hAnsi="Arial" w:cs="Arial"/>
          <w:color w:val="404040"/>
          <w:sz w:val="20"/>
          <w:szCs w:val="20"/>
        </w:rPr>
        <w:t xml:space="preserve">, </w:t>
      </w:r>
      <w:r>
        <w:rPr>
          <w:rFonts w:ascii="Arial" w:hAnsi="Arial" w:cs="Arial"/>
          <w:color w:val="404040"/>
          <w:sz w:val="20"/>
          <w:szCs w:val="20"/>
        </w:rPr>
        <w:t>使用校准的单目相机进行车辆检测。然后修改算法以执行属性自动化。在此示例中</w:t>
      </w:r>
      <w:r>
        <w:rPr>
          <w:rFonts w:ascii="Arial" w:hAnsi="Arial" w:cs="Arial"/>
          <w:color w:val="404040"/>
          <w:sz w:val="20"/>
          <w:szCs w:val="20"/>
        </w:rPr>
        <w:t xml:space="preserve">, </w:t>
      </w:r>
      <w:r>
        <w:rPr>
          <w:rFonts w:ascii="Arial" w:hAnsi="Arial" w:cs="Arial"/>
          <w:color w:val="404040"/>
          <w:sz w:val="20"/>
          <w:szCs w:val="20"/>
        </w:rPr>
        <w:t>使用车辆与摄像机的距离作为检测到的车辆的属性。本节介绍对现有</w:t>
      </w:r>
      <w:r>
        <w:rPr>
          <w:rFonts w:ascii="Arial" w:hAnsi="Arial" w:cs="Arial"/>
          <w:color w:val="404040"/>
          <w:sz w:val="20"/>
          <w:szCs w:val="20"/>
        </w:rPr>
        <w:t xml:space="preserve"> ACF </w:t>
      </w:r>
      <w:r>
        <w:rPr>
          <w:rFonts w:ascii="Arial" w:hAnsi="Arial" w:cs="Arial"/>
          <w:color w:val="404040"/>
          <w:sz w:val="20"/>
          <w:szCs w:val="20"/>
        </w:rPr>
        <w:t>车辆检测自动化算法类进行更改的步骤。</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1</w:t>
      </w:r>
      <w:r>
        <w:rPr>
          <w:rFonts w:ascii="Arial" w:hAnsi="Arial" w:cs="Arial"/>
          <w:color w:val="404040"/>
          <w:sz w:val="20"/>
          <w:szCs w:val="20"/>
        </w:rPr>
        <w:t>包含定义算法的名称和说明的属性</w:t>
      </w:r>
      <w:r>
        <w:rPr>
          <w:rFonts w:ascii="Arial" w:hAnsi="Arial" w:cs="Arial"/>
          <w:color w:val="404040"/>
          <w:sz w:val="20"/>
          <w:szCs w:val="20"/>
        </w:rPr>
        <w:t xml:space="preserve">, </w:t>
      </w:r>
      <w:r>
        <w:rPr>
          <w:rFonts w:ascii="Arial" w:hAnsi="Arial" w:cs="Arial"/>
          <w:color w:val="404040"/>
          <w:sz w:val="20"/>
          <w:szCs w:val="20"/>
        </w:rPr>
        <w:t>以及使用该算法的说明。</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Define algorithm Name, Description, and UserDirections.</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w:t>
      </w:r>
      <w:proofErr w:type="gramStart"/>
      <w:r>
        <w:rPr>
          <w:rFonts w:ascii="Consolas" w:hAnsi="Consolas"/>
          <w:color w:val="404040"/>
        </w:rPr>
        <w:t>properties(</w:t>
      </w:r>
      <w:proofErr w:type="gramEnd"/>
      <w:r>
        <w:rPr>
          <w:rFonts w:ascii="Consolas" w:hAnsi="Consolas"/>
          <w:color w:val="404040"/>
        </w:rPr>
        <w:t>Constant)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%Name: Algorithm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Character vector specifying name of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Name = 'Vehicle Detection and Distance Estimation';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Description: Provide a one-line description for your algorithm.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Description = 'Detect vehicles using a pretrained ACF vehicle detector and compute distance of detected vehicles from camera.';</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UserDirections: Provide a set of directions that are displayed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when this algorithm is invoked. The directions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are to be provided as a cell array of character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vectors, with each element of the cell array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representing a step in the list of directions.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UserDirections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'Define a rectangle ROI Label to label vehicles.</w:t>
      </w:r>
      <w:proofErr w:type="gramStart"/>
      <w:r>
        <w:rPr>
          <w:rFonts w:ascii="Consolas" w:hAnsi="Consolas"/>
          <w:color w:val="404040"/>
        </w:rPr>
        <w:t>',...</w:t>
      </w:r>
      <w:proofErr w:type="gramEnd"/>
    </w:p>
    <w:p w:rsidR="00176B4B" w:rsidRDefault="00176B4B" w:rsidP="00176B4B">
      <w:pPr>
        <w:pStyle w:val="HTML"/>
        <w:spacing w:after="150"/>
        <w:ind w:left="480"/>
        <w:rPr>
          <w:rFonts w:ascii="Consolas" w:hAnsi="Consolas"/>
          <w:color w:val="404040"/>
        </w:rPr>
      </w:pPr>
      <w:r>
        <w:rPr>
          <w:rFonts w:ascii="Consolas" w:hAnsi="Consolas"/>
          <w:color w:val="404040"/>
        </w:rPr>
        <w:t xml:space="preserve">           'For the label definition created, define an Attribute with name Distance, type Numeric Value and default value 0.',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'Run the algorithm</w:t>
      </w:r>
      <w:proofErr w:type="gramStart"/>
      <w:r>
        <w:rPr>
          <w:rFonts w:ascii="Consolas" w:hAnsi="Consolas"/>
          <w:color w:val="404040"/>
        </w:rPr>
        <w:t>',...</w:t>
      </w:r>
      <w:proofErr w:type="gramEnd"/>
    </w:p>
    <w:p w:rsidR="00176B4B" w:rsidRDefault="00176B4B" w:rsidP="00176B4B">
      <w:pPr>
        <w:pStyle w:val="HTML"/>
        <w:spacing w:after="150"/>
        <w:ind w:left="480"/>
        <w:rPr>
          <w:rFonts w:ascii="Consolas" w:hAnsi="Consolas"/>
          <w:color w:val="404040"/>
        </w:rPr>
      </w:pPr>
      <w:r>
        <w:rPr>
          <w:rFonts w:ascii="Consolas" w:hAnsi="Consolas"/>
          <w:color w:val="404040"/>
        </w:rPr>
        <w:t xml:space="preserve">           'Manually inspect and modify results if needed'};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2</w:t>
      </w:r>
      <w:r>
        <w:rPr>
          <w:rFonts w:ascii="Arial" w:hAnsi="Arial" w:cs="Arial"/>
          <w:color w:val="404040"/>
          <w:sz w:val="20"/>
          <w:szCs w:val="20"/>
        </w:rPr>
        <w:t>包含支持车辆检测和距离估算自动化所需的自定义属性</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Vehicle Detector Properties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properties</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%SelectedLabelName Selected label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Name of selected label. Vehicles detected by the algorithm will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be assigned this variable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SelectedLabelName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%Detector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Pretrained vehicle detector, an object of class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acfObjectDetector.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%VehicleModelName Vehicle detector model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Name of pretrained vehicle detector model.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VehicleModelName = 'full-view';</w:t>
      </w:r>
    </w:p>
    <w:p w:rsidR="00176B4B" w:rsidRDefault="00176B4B" w:rsidP="00176B4B">
      <w:pPr>
        <w:pStyle w:val="HTML"/>
        <w:spacing w:after="150"/>
        <w:ind w:left="480"/>
        <w:rPr>
          <w:rFonts w:ascii="Consolas" w:hAnsi="Consolas"/>
          <w:color w:val="404040"/>
        </w:rPr>
      </w:pPr>
      <w:r>
        <w:rPr>
          <w:rFonts w:ascii="Consolas" w:hAnsi="Consolas"/>
          <w:color w:val="404040"/>
        </w:rPr>
        <w:t xml:space="preserve">       %OverlapThreshold Overlap 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Threshold value used to eliminate overlapping bounding boxes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around the reference bounding box, between 0 and 1. The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bounding box overlap ratio denominator, 'RatioType' is set to</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'Min'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OverlapThreshold = 0.65;</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%ScoreThreshold Classification Score 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Threshold value used to reject detections with low detection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scores.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ScoreThreshold = 30;</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%ConfigureDetector Boolean value to decide on configuring the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Boolean value which decides if the detector is configured using</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monoCamera sensor.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ConfigureDetector = true;</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%SensorObj monoCamera sensor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Monocular Camera Sensor object used to configure the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 configured detector will run faster and can potentially</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result in better detections.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SensorObj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%SensorStr monoCamera sensor variable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Monocular Camera Sensor object variable name used to configure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SensorStr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%VehicleWidth Vehicle Width</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Vehicle Width used to configure the detector, specified as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xml:space="preserve">   [</w:t>
      </w:r>
      <w:proofErr w:type="gramEnd"/>
      <w:r>
        <w:rPr>
          <w:rFonts w:ascii="Consolas" w:hAnsi="Consolas"/>
          <w:color w:val="404040"/>
        </w:rPr>
        <w:t>minWidth, maxWidth] describing the approximate width of the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object in world units.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VehicleWidth = [1.5 2.5];</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%VehicleLength Vehicle Length</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Vehicle Length used to configure the detector, specified as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 xml:space="preserve">   [</w:t>
      </w:r>
      <w:proofErr w:type="gramEnd"/>
      <w:r>
        <w:rPr>
          <w:rFonts w:ascii="Consolas" w:hAnsi="Consolas"/>
          <w:color w:val="404040"/>
        </w:rPr>
        <w:t>minLength, maxLength] describing the approximate length of the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object in world units.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VehicleLength = </w:t>
      </w:r>
      <w:proofErr w:type="gramStart"/>
      <w:r>
        <w:rPr>
          <w:rFonts w:ascii="Consolas" w:hAnsi="Consolas"/>
          <w:color w:val="404040"/>
        </w:rPr>
        <w:t>[ ]</w:t>
      </w:r>
      <w:proofErr w:type="gramEnd"/>
      <w:r>
        <w:rPr>
          <w:rFonts w:ascii="Consolas" w:hAnsi="Consolas"/>
          <w:color w:val="404040"/>
        </w:rPr>
        <w: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Attribute automation Properties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properties (Constant, Access = private)</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Flag to enable Distance attribute estimation automation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AutomateDistanceAttriibute = true;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Supported Distance attribute 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The label must have an attribute with the name specified.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SupportedDistanceAttribName =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properties (Access = private)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Actual attribute name for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DistanceAttributeName;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Flag to check if attribute specified is a valid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attribute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HasValidDistanceAttribute = false;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3</w:t>
      </w:r>
      <w:r>
        <w:rPr>
          <w:rFonts w:ascii="Arial" w:hAnsi="Arial" w:cs="Arial"/>
          <w:color w:val="404040"/>
          <w:sz w:val="20"/>
          <w:szCs w:val="20"/>
        </w:rPr>
        <w:t>初始化属性。</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Initialize sensor, detector and other relevant properties.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w:t>
      </w:r>
      <w:proofErr w:type="gramStart"/>
      <w:r>
        <w:rPr>
          <w:rFonts w:ascii="Consolas" w:hAnsi="Consolas"/>
          <w:color w:val="404040"/>
        </w:rPr>
        <w:t>initialize(</w:t>
      </w:r>
      <w:proofErr w:type="gramEnd"/>
      <w:r>
        <w:rPr>
          <w:rFonts w:ascii="Consolas" w:hAnsi="Consolas"/>
          <w:color w:val="404040"/>
        </w:rPr>
        <w:t>algObj,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Store the name of the selected label definition. Use this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name to label the detected vehicles.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algObj.SelectedLabelName = </w:t>
      </w:r>
      <w:proofErr w:type="gramStart"/>
      <w:r>
        <w:rPr>
          <w:rFonts w:ascii="Consolas" w:hAnsi="Consolas"/>
          <w:color w:val="404040"/>
        </w:rPr>
        <w:t>algObj.SelectedLabelDefinitions.Name</w:t>
      </w:r>
      <w:proofErr w:type="gramEnd"/>
      <w:r>
        <w:rPr>
          <w:rFonts w:ascii="Consolas" w:hAnsi="Consolas"/>
          <w:color w:val="404040"/>
        </w:rPr>
        <w: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Initialize the vehicle detector with a pretrained model.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algObj.Detector = </w:t>
      </w:r>
      <w:proofErr w:type="gramStart"/>
      <w:r>
        <w:rPr>
          <w:rFonts w:ascii="Consolas" w:hAnsi="Consolas"/>
          <w:color w:val="404040"/>
        </w:rPr>
        <w:t>vehicleDetectorACF(</w:t>
      </w:r>
      <w:proofErr w:type="gramEnd"/>
      <w:r>
        <w:rPr>
          <w:rFonts w:ascii="Consolas" w:hAnsi="Consolas"/>
          <w:color w:val="404040"/>
        </w:rPr>
        <w:t>algObj.VehicleModelName);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Initialize parameters to compute vehicle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algObj.AutomateDistanceAttriibute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initializeAttributeParams(algObj);</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initializeAttributeParams(algObj)</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Initialize properties relevant to attribute automation.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The label must have an attribute with name Distance and type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Numeric Value.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hasAttribute = </w:t>
      </w:r>
      <w:proofErr w:type="gramStart"/>
      <w:r>
        <w:rPr>
          <w:rFonts w:ascii="Consolas" w:hAnsi="Consolas"/>
          <w:color w:val="404040"/>
        </w:rPr>
        <w:t>isfield(</w:t>
      </w:r>
      <w:proofErr w:type="gramEnd"/>
      <w:r>
        <w:rPr>
          <w:rFonts w:ascii="Consolas" w:hAnsi="Consolas"/>
          <w:color w:val="404040"/>
        </w:rPr>
        <w:t>algObj.ValidLabelDefinitions, 'Attributes') &amp;&amp;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isstruct(</w:t>
      </w:r>
      <w:proofErr w:type="gramEnd"/>
      <w:r>
        <w:rPr>
          <w:rFonts w:ascii="Consolas" w:hAnsi="Consolas"/>
          <w:color w:val="404040"/>
        </w:rPr>
        <w:t>algObj.ValidLabelDefinitions.Attributes);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hasAttribute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attributeNames = </w:t>
      </w:r>
      <w:proofErr w:type="gramStart"/>
      <w:r>
        <w:rPr>
          <w:rFonts w:ascii="Consolas" w:hAnsi="Consolas"/>
          <w:color w:val="404040"/>
        </w:rPr>
        <w:t>fieldnames(</w:t>
      </w:r>
      <w:proofErr w:type="gramEnd"/>
      <w:r>
        <w:rPr>
          <w:rFonts w:ascii="Consolas" w:hAnsi="Consolas"/>
          <w:color w:val="404040"/>
        </w:rPr>
        <w:t>algObj.ValidLabelDefinitions.Attributes);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idx = </w:t>
      </w:r>
      <w:proofErr w:type="gramStart"/>
      <w:r>
        <w:rPr>
          <w:rFonts w:ascii="Consolas" w:hAnsi="Consolas"/>
          <w:color w:val="404040"/>
        </w:rPr>
        <w:t>find(</w:t>
      </w:r>
      <w:proofErr w:type="gramEnd"/>
      <w:r>
        <w:rPr>
          <w:rFonts w:ascii="Consolas" w:hAnsi="Consolas"/>
          <w:color w:val="404040"/>
        </w:rPr>
        <w:t>contains(attributeNames, algObj.SupportedDistanceAttribName));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~isempty(idx)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algObj.DistanceAttributeName = attributeNames{idx};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algObj.HasValidDistanceAttribute = validateDistanceType(algObj);</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tf = validateDistanceType(algObj)</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Validate the attribute type.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tf = </w:t>
      </w:r>
      <w:proofErr w:type="gramStart"/>
      <w:r>
        <w:rPr>
          <w:rFonts w:ascii="Consolas" w:hAnsi="Consolas"/>
          <w:color w:val="404040"/>
        </w:rPr>
        <w:t>isfield(</w:t>
      </w:r>
      <w:proofErr w:type="gramEnd"/>
      <w:r>
        <w:rPr>
          <w:rFonts w:ascii="Consolas" w:hAnsi="Consolas"/>
          <w:color w:val="404040"/>
        </w:rPr>
        <w:t>algObj.ValidLabelDefinitions.Attributes, algObj.DistanceAttributeName) &amp;&amp;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isfield(</w:t>
      </w:r>
      <w:proofErr w:type="gramEnd"/>
      <w:r>
        <w:rPr>
          <w:rFonts w:ascii="Consolas" w:hAnsi="Consolas"/>
          <w:color w:val="404040"/>
        </w:rPr>
        <w:t>algObj.ValidLabelDefinitions.Attributes.(algObj.DistanceAttributeName), 'DefaultValue') &amp;&amp; ...</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w:t>
      </w:r>
      <w:proofErr w:type="gramStart"/>
      <w:r>
        <w:rPr>
          <w:rFonts w:ascii="Consolas" w:hAnsi="Consolas"/>
          <w:color w:val="404040"/>
        </w:rPr>
        <w:t>isnumeric(</w:t>
      </w:r>
      <w:proofErr w:type="gramEnd"/>
      <w:r>
        <w:rPr>
          <w:rFonts w:ascii="Consolas" w:hAnsi="Consolas"/>
          <w:color w:val="404040"/>
        </w:rPr>
        <w:t>algObj.ValidLabelDefinitions.Attributes.(algObj.DistanceAttributeName).DefaultValue);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步骤</w:t>
      </w:r>
      <w:r>
        <w:rPr>
          <w:rFonts w:ascii="Arial" w:hAnsi="Arial" w:cs="Arial"/>
          <w:color w:val="404040"/>
          <w:sz w:val="20"/>
          <w:szCs w:val="20"/>
        </w:rPr>
        <w:t>4</w:t>
      </w:r>
      <w:r>
        <w:rPr>
          <w:rFonts w:ascii="Arial" w:hAnsi="Arial" w:cs="Arial"/>
          <w:color w:val="404040"/>
          <w:sz w:val="20"/>
          <w:szCs w:val="20"/>
        </w:rPr>
        <w:t>包含更新的</w:t>
      </w:r>
      <w:r>
        <w:rPr>
          <w:rStyle w:val="HTML1"/>
          <w:rFonts w:ascii="Consolas" w:hAnsi="Consolas"/>
          <w:color w:val="404040"/>
        </w:rPr>
        <w:t>run</w:t>
      </w:r>
      <w:r>
        <w:rPr>
          <w:rFonts w:ascii="Arial" w:hAnsi="Arial" w:cs="Arial"/>
          <w:color w:val="404040"/>
          <w:sz w:val="20"/>
          <w:szCs w:val="20"/>
        </w:rPr>
        <w:t>方法来计算检测到的车辆的距离</w:t>
      </w:r>
      <w:r>
        <w:rPr>
          <w:rFonts w:ascii="Arial" w:hAnsi="Arial" w:cs="Arial"/>
          <w:color w:val="404040"/>
          <w:sz w:val="20"/>
          <w:szCs w:val="20"/>
        </w:rPr>
        <w:t xml:space="preserve">, </w:t>
      </w:r>
      <w:r>
        <w:rPr>
          <w:rFonts w:ascii="Arial" w:hAnsi="Arial" w:cs="Arial"/>
          <w:color w:val="404040"/>
          <w:sz w:val="20"/>
          <w:szCs w:val="20"/>
        </w:rPr>
        <w:t>并将标签和属性信息写入输出标签。</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autoLabels = </w:t>
      </w:r>
      <w:proofErr w:type="gramStart"/>
      <w:r>
        <w:rPr>
          <w:rFonts w:ascii="Consolas" w:hAnsi="Consolas"/>
          <w:color w:val="404040"/>
        </w:rPr>
        <w:t>run(</w:t>
      </w:r>
      <w:proofErr w:type="gramEnd"/>
      <w:r>
        <w:rPr>
          <w:rFonts w:ascii="Consolas" w:hAnsi="Consolas"/>
          <w:color w:val="404040"/>
        </w:rPr>
        <w:t>algObj, I)</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Configure the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algObj.ConfigureDetector &amp;&amp; ~</w:t>
      </w:r>
      <w:proofErr w:type="gramStart"/>
      <w:r>
        <w:rPr>
          <w:rFonts w:ascii="Consolas" w:hAnsi="Consolas"/>
          <w:color w:val="404040"/>
        </w:rPr>
        <w:t>isa(</w:t>
      </w:r>
      <w:proofErr w:type="gramEnd"/>
      <w:r>
        <w:rPr>
          <w:rFonts w:ascii="Consolas" w:hAnsi="Consolas"/>
          <w:color w:val="404040"/>
        </w:rPr>
        <w:t>algObj.Detector,'acfObjectDetectorMonoCamera')</w:t>
      </w:r>
    </w:p>
    <w:p w:rsidR="00176B4B" w:rsidRDefault="00176B4B" w:rsidP="00176B4B">
      <w:pPr>
        <w:pStyle w:val="HTML"/>
        <w:spacing w:after="150"/>
        <w:ind w:left="480"/>
        <w:rPr>
          <w:rFonts w:ascii="Consolas" w:hAnsi="Consolas"/>
          <w:color w:val="404040"/>
        </w:rPr>
      </w:pPr>
      <w:r>
        <w:rPr>
          <w:rFonts w:ascii="Consolas" w:hAnsi="Consolas"/>
          <w:color w:val="404040"/>
        </w:rPr>
        <w:t xml:space="preserve">           vehicleSize = [</w:t>
      </w:r>
      <w:proofErr w:type="gramStart"/>
      <w:r>
        <w:rPr>
          <w:rFonts w:ascii="Consolas" w:hAnsi="Consolas"/>
          <w:color w:val="404040"/>
        </w:rPr>
        <w:t>algObj.VehicleWidth;algObj.VehicleLength</w:t>
      </w:r>
      <w:proofErr w:type="gramEnd"/>
      <w:r>
        <w:rPr>
          <w:rFonts w:ascii="Consolas" w:hAnsi="Consolas"/>
          <w:color w:val="404040"/>
        </w:rPr>
        <w:t>];</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algObj.Detector = </w:t>
      </w:r>
      <w:proofErr w:type="gramStart"/>
      <w:r>
        <w:rPr>
          <w:rFonts w:ascii="Consolas" w:hAnsi="Consolas"/>
          <w:color w:val="404040"/>
        </w:rPr>
        <w:t>configureDetectorMonoCamera(</w:t>
      </w:r>
      <w:proofErr w:type="gramEnd"/>
      <w:r>
        <w:rPr>
          <w:rFonts w:ascii="Consolas" w:hAnsi="Consolas"/>
          <w:color w:val="404040"/>
        </w:rPr>
        <w:t>algObj.Detector, algObj.SensorObj, vehicleSize);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Detect vehicles using the initialized vehicle detector.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[bboxes, scores] = </w:t>
      </w:r>
      <w:proofErr w:type="gramStart"/>
      <w:r>
        <w:rPr>
          <w:rFonts w:ascii="Consolas" w:hAnsi="Consolas"/>
          <w:color w:val="404040"/>
        </w:rPr>
        <w:t>detect(</w:t>
      </w:r>
      <w:proofErr w:type="gramEnd"/>
      <w:r>
        <w:rPr>
          <w:rFonts w:ascii="Consolas" w:hAnsi="Consolas"/>
          <w:color w:val="404040"/>
        </w:rPr>
        <w:t>algObj.Detector, I,...</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'SelectStrongest', false);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[selectedBbox, selectedScore] = </w:t>
      </w:r>
      <w:proofErr w:type="gramStart"/>
      <w:r>
        <w:rPr>
          <w:rFonts w:ascii="Consolas" w:hAnsi="Consolas"/>
          <w:color w:val="404040"/>
        </w:rPr>
        <w:t>selectStrongestBbox(</w:t>
      </w:r>
      <w:proofErr w:type="gramEnd"/>
      <w:r>
        <w:rPr>
          <w:rFonts w:ascii="Consolas" w:hAnsi="Consolas"/>
          <w:color w:val="404040"/>
        </w:rPr>
        <w:t>bboxes, scores,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'RatioType', 'Min', 'OverlapThreshold', algObj.OverlapThreshold);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Reject detections with detection score lower than</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ScoreThreshold.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detectionsToKeepIdx = (selectedScore &gt; algObj.ScoreThreshold);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selectedBbox = </w:t>
      </w:r>
      <w:proofErr w:type="gramStart"/>
      <w:r>
        <w:rPr>
          <w:rFonts w:ascii="Consolas" w:hAnsi="Consolas"/>
          <w:color w:val="404040"/>
        </w:rPr>
        <w:t>selectedBbox(</w:t>
      </w:r>
      <w:proofErr w:type="gramEnd"/>
      <w:r>
        <w:rPr>
          <w:rFonts w:ascii="Consolas" w:hAnsi="Consolas"/>
          <w:color w:val="404040"/>
        </w:rPr>
        <w:t>detectionsToKeepIdx,:);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~isempty(selectedBbox)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Add automated labels at bounding box locations detected</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 by the vehicle detector, of type Rectangle having name of</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the selected label.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autoLabels.Name     = algObj.SelectedLabelName;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autoLabels.Type     = labelType.Rectangle;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autoLabels.Position = selectedBbox;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if (algObj.AutomateDistanceAttriibute &amp;&amp; algObj.HasValidDistanceAttribute)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attribName = algObj.DistanceAttributeName;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Attribute value is of type 'Numeric Value'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autoLabels.Attributes = </w:t>
      </w:r>
      <w:proofErr w:type="gramStart"/>
      <w:r>
        <w:rPr>
          <w:rFonts w:ascii="Consolas" w:hAnsi="Consolas"/>
          <w:color w:val="404040"/>
        </w:rPr>
        <w:t>computeVehicleDistances(</w:t>
      </w:r>
      <w:proofErr w:type="gramEnd"/>
      <w:r>
        <w:rPr>
          <w:rFonts w:ascii="Consolas" w:hAnsi="Consolas"/>
          <w:color w:val="404040"/>
        </w:rPr>
        <w:t>algObj, selectedBbox, attribName);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else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autoLabels = [];</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midPts = helperFindBottomMidpoint(bboxes)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Find midpoint of bottom edge of the bounding box.</w:t>
      </w:r>
    </w:p>
    <w:p w:rsidR="00176B4B" w:rsidRDefault="00176B4B" w:rsidP="00176B4B">
      <w:pPr>
        <w:pStyle w:val="HTML"/>
        <w:spacing w:after="150"/>
        <w:ind w:left="480"/>
        <w:rPr>
          <w:rFonts w:ascii="Consolas" w:hAnsi="Consolas"/>
          <w:color w:val="404040"/>
        </w:rPr>
      </w:pPr>
      <w:r>
        <w:rPr>
          <w:rFonts w:ascii="Consolas" w:hAnsi="Consolas"/>
          <w:color w:val="404040"/>
        </w:rPr>
        <w:t xml:space="preserve">      xBL = bboxes</w:t>
      </w:r>
      <w:proofErr w:type="gramStart"/>
      <w:r>
        <w:rPr>
          <w:rFonts w:ascii="Consolas" w:hAnsi="Consolas"/>
          <w:color w:val="404040"/>
        </w:rPr>
        <w:t>(:,</w:t>
      </w:r>
      <w:proofErr w:type="gramEnd"/>
      <w:r>
        <w:rPr>
          <w:rFonts w:ascii="Consolas" w:hAnsi="Consolas"/>
          <w:color w:val="404040"/>
        </w:rPr>
        <w:t>1);</w:t>
      </w:r>
    </w:p>
    <w:p w:rsidR="00176B4B" w:rsidRDefault="00176B4B" w:rsidP="00176B4B">
      <w:pPr>
        <w:pStyle w:val="HTML"/>
        <w:spacing w:after="150"/>
        <w:ind w:left="480"/>
        <w:rPr>
          <w:rFonts w:ascii="Consolas" w:hAnsi="Consolas"/>
          <w:color w:val="404040"/>
        </w:rPr>
      </w:pPr>
      <w:r>
        <w:rPr>
          <w:rFonts w:ascii="Consolas" w:hAnsi="Consolas"/>
          <w:color w:val="404040"/>
        </w:rPr>
        <w:t xml:space="preserve">      yBL = bboxes</w:t>
      </w:r>
      <w:proofErr w:type="gramStart"/>
      <w:r>
        <w:rPr>
          <w:rFonts w:ascii="Consolas" w:hAnsi="Consolas"/>
          <w:color w:val="404040"/>
        </w:rPr>
        <w:t>(:,</w:t>
      </w:r>
      <w:proofErr w:type="gramEnd"/>
      <w:r>
        <w:rPr>
          <w:rFonts w:ascii="Consolas" w:hAnsi="Consolas"/>
          <w:color w:val="404040"/>
        </w:rPr>
        <w:t>2);</w:t>
      </w:r>
    </w:p>
    <w:p w:rsidR="00176B4B" w:rsidRDefault="00176B4B" w:rsidP="00176B4B">
      <w:pPr>
        <w:pStyle w:val="HTML"/>
        <w:spacing w:after="150"/>
        <w:ind w:left="480"/>
        <w:rPr>
          <w:rFonts w:ascii="Consolas" w:hAnsi="Consolas"/>
          <w:color w:val="404040"/>
        </w:rPr>
      </w:pPr>
      <w:r>
        <w:rPr>
          <w:rFonts w:ascii="Consolas" w:hAnsi="Consolas"/>
          <w:color w:val="404040"/>
        </w:rPr>
        <w:t xml:space="preserve">      xM = xBL + bboxes</w:t>
      </w:r>
      <w:proofErr w:type="gramStart"/>
      <w:r>
        <w:rPr>
          <w:rFonts w:ascii="Consolas" w:hAnsi="Consolas"/>
          <w:color w:val="404040"/>
        </w:rPr>
        <w:t>(:,</w:t>
      </w:r>
      <w:proofErr w:type="gramEnd"/>
      <w:r>
        <w:rPr>
          <w:rFonts w:ascii="Consolas" w:hAnsi="Consolas"/>
          <w:color w:val="404040"/>
        </w:rPr>
        <w:t>3)/2;</w:t>
      </w:r>
    </w:p>
    <w:p w:rsidR="00176B4B" w:rsidRDefault="00176B4B" w:rsidP="00176B4B">
      <w:pPr>
        <w:pStyle w:val="HTML"/>
        <w:spacing w:after="150"/>
        <w:ind w:left="480"/>
        <w:rPr>
          <w:rFonts w:ascii="Consolas" w:hAnsi="Consolas"/>
          <w:color w:val="404040"/>
        </w:rPr>
      </w:pPr>
      <w:r>
        <w:rPr>
          <w:rFonts w:ascii="Consolas" w:hAnsi="Consolas"/>
          <w:color w:val="404040"/>
        </w:rPr>
        <w:t xml:space="preserve">      yM = yBL + + bboxes</w:t>
      </w:r>
      <w:proofErr w:type="gramStart"/>
      <w:r>
        <w:rPr>
          <w:rFonts w:ascii="Consolas" w:hAnsi="Consolas"/>
          <w:color w:val="404040"/>
        </w:rPr>
        <w:t>(:,</w:t>
      </w:r>
      <w:proofErr w:type="gramEnd"/>
      <w:r>
        <w:rPr>
          <w:rFonts w:ascii="Consolas" w:hAnsi="Consolas"/>
          <w:color w:val="404040"/>
        </w:rPr>
        <w:t>4)./2;</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midPts = [xM yM];</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function distances= </w:t>
      </w:r>
      <w:proofErr w:type="gramStart"/>
      <w:r>
        <w:rPr>
          <w:rFonts w:ascii="Consolas" w:hAnsi="Consolas"/>
          <w:color w:val="404040"/>
        </w:rPr>
        <w:t>computeDistances(</w:t>
      </w:r>
      <w:proofErr w:type="gramEnd"/>
      <w:r>
        <w:rPr>
          <w:rFonts w:ascii="Consolas" w:hAnsi="Consolas"/>
          <w:color w:val="404040"/>
        </w:rPr>
        <w:t>algObj, bboxes)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Helper function to compute vehicle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midPts = helperFindBottomMidpoint(bboxes);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xy = </w:t>
      </w:r>
      <w:proofErr w:type="gramStart"/>
      <w:r>
        <w:rPr>
          <w:rFonts w:ascii="Consolas" w:hAnsi="Consolas"/>
          <w:color w:val="404040"/>
        </w:rPr>
        <w:t>algObj.SensorObj.imageToVehicle</w:t>
      </w:r>
      <w:proofErr w:type="gramEnd"/>
      <w:r>
        <w:rPr>
          <w:rFonts w:ascii="Consolas" w:hAnsi="Consolas"/>
          <w:color w:val="404040"/>
        </w:rPr>
        <w:t>(midPts);</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distances  =</w:t>
      </w:r>
      <w:proofErr w:type="gramEnd"/>
      <w:r>
        <w:rPr>
          <w:rFonts w:ascii="Consolas" w:hAnsi="Consolas"/>
          <w:color w:val="404040"/>
        </w:rPr>
        <w:t xml:space="preserve"> sqrt(xy(:,1).^2 + xy(:,2).^2);</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lastRenderedPageBreak/>
        <w:t xml:space="preserve">   function attribS = </w:t>
      </w:r>
      <w:proofErr w:type="gramStart"/>
      <w:r>
        <w:rPr>
          <w:rFonts w:ascii="Consolas" w:hAnsi="Consolas"/>
          <w:color w:val="404040"/>
        </w:rPr>
        <w:t>computeVehicleDistances(</w:t>
      </w:r>
      <w:proofErr w:type="gramEnd"/>
      <w:r>
        <w:rPr>
          <w:rFonts w:ascii="Consolas" w:hAnsi="Consolas"/>
          <w:color w:val="404040"/>
        </w:rPr>
        <w:t>algObj, bboxes, attribName)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 Compute vehicle distance.</w:t>
      </w:r>
    </w:p>
    <w:p w:rsidR="00176B4B" w:rsidRDefault="00176B4B" w:rsidP="00176B4B">
      <w:pPr>
        <w:pStyle w:val="HTML"/>
        <w:spacing w:after="150"/>
        <w:ind w:left="480"/>
        <w:rPr>
          <w:rFonts w:ascii="Consolas" w:hAnsi="Consolas"/>
          <w:color w:val="404040"/>
        </w:rPr>
      </w:pPr>
      <w:r>
        <w:rPr>
          <w:rFonts w:ascii="Consolas" w:hAnsi="Consolas"/>
          <w:color w:val="404040"/>
        </w:rPr>
        <w:t xml:space="preserve">       numCars = </w:t>
      </w:r>
      <w:proofErr w:type="gramStart"/>
      <w:r>
        <w:rPr>
          <w:rFonts w:ascii="Consolas" w:hAnsi="Consolas"/>
          <w:color w:val="404040"/>
        </w:rPr>
        <w:t>size(</w:t>
      </w:r>
      <w:proofErr w:type="gramEnd"/>
      <w:r>
        <w:rPr>
          <w:rFonts w:ascii="Consolas" w:hAnsi="Consolas"/>
          <w:color w:val="404040"/>
        </w:rPr>
        <w:t>bboxes, 1);</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attribS = </w:t>
      </w:r>
      <w:proofErr w:type="gramStart"/>
      <w:r>
        <w:rPr>
          <w:rFonts w:ascii="Consolas" w:hAnsi="Consolas"/>
          <w:color w:val="404040"/>
        </w:rPr>
        <w:t>repmat(</w:t>
      </w:r>
      <w:proofErr w:type="gramEnd"/>
      <w:r>
        <w:rPr>
          <w:rFonts w:ascii="Consolas" w:hAnsi="Consolas"/>
          <w:color w:val="404040"/>
        </w:rPr>
        <w:t>struct(attribName, 0), [numCars, 1]);</w:t>
      </w:r>
    </w:p>
    <w:p w:rsidR="00176B4B" w:rsidRDefault="00176B4B" w:rsidP="00176B4B">
      <w:pPr>
        <w:pStyle w:val="HTML"/>
        <w:spacing w:after="150"/>
        <w:ind w:left="480"/>
        <w:rPr>
          <w:rFonts w:ascii="Consolas" w:hAnsi="Consolas"/>
          <w:color w:val="404040"/>
        </w:rPr>
      </w:pPr>
      <w:r>
        <w:rPr>
          <w:rFonts w:ascii="Consolas" w:hAnsi="Consolas"/>
          <w:color w:val="404040"/>
        </w:rPr>
        <w:t xml:space="preserve">       for i=</w:t>
      </w:r>
      <w:proofErr w:type="gramStart"/>
      <w:r>
        <w:rPr>
          <w:rFonts w:ascii="Consolas" w:hAnsi="Consolas"/>
          <w:color w:val="404040"/>
        </w:rPr>
        <w:t>1:numCars</w:t>
      </w:r>
      <w:proofErr w:type="gramEnd"/>
    </w:p>
    <w:p w:rsidR="00176B4B" w:rsidRDefault="00176B4B" w:rsidP="00176B4B">
      <w:pPr>
        <w:pStyle w:val="HTML"/>
        <w:spacing w:after="150"/>
        <w:ind w:left="480"/>
        <w:rPr>
          <w:rFonts w:ascii="Consolas" w:hAnsi="Consolas"/>
          <w:color w:val="404040"/>
        </w:rPr>
      </w:pPr>
      <w:r>
        <w:rPr>
          <w:rFonts w:ascii="Consolas" w:hAnsi="Consolas"/>
          <w:color w:val="404040"/>
        </w:rPr>
        <w:t xml:space="preserve">           distanceVal = </w:t>
      </w:r>
      <w:proofErr w:type="gramStart"/>
      <w:r>
        <w:rPr>
          <w:rFonts w:ascii="Consolas" w:hAnsi="Consolas"/>
          <w:color w:val="404040"/>
        </w:rPr>
        <w:t>computeDistances(</w:t>
      </w:r>
      <w:proofErr w:type="gramEnd"/>
      <w:r>
        <w:rPr>
          <w:rFonts w:ascii="Consolas" w:hAnsi="Consolas"/>
          <w:color w:val="404040"/>
        </w:rPr>
        <w:t>algObj, bboxes(i,:));</w:t>
      </w:r>
    </w:p>
    <w:p w:rsidR="00176B4B" w:rsidRDefault="00176B4B" w:rsidP="00176B4B">
      <w:pPr>
        <w:pStyle w:val="HTML"/>
        <w:spacing w:after="150"/>
        <w:ind w:left="480"/>
        <w:rPr>
          <w:rFonts w:ascii="Consolas" w:hAnsi="Consolas"/>
          <w:color w:val="404040"/>
        </w:rPr>
      </w:pPr>
      <w:r>
        <w:rPr>
          <w:rFonts w:ascii="Consolas" w:hAnsi="Consolas"/>
          <w:color w:val="404040"/>
        </w:rPr>
        <w:t xml:space="preserve">           attribS(i</w:t>
      </w:r>
      <w:proofErr w:type="gramStart"/>
      <w:r>
        <w:rPr>
          <w:rFonts w:ascii="Consolas" w:hAnsi="Consolas"/>
          <w:color w:val="404040"/>
        </w:rPr>
        <w:t>).(</w:t>
      </w:r>
      <w:proofErr w:type="gramEnd"/>
      <w:r>
        <w:rPr>
          <w:rFonts w:ascii="Consolas" w:hAnsi="Consolas"/>
          <w:color w:val="404040"/>
        </w:rPr>
        <w:t>attribName) = distanceVal;</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HTML"/>
        <w:spacing w:after="150"/>
        <w:ind w:left="480"/>
        <w:rPr>
          <w:rFonts w:ascii="Consolas" w:hAnsi="Consolas"/>
          <w:color w:val="404040"/>
        </w:rPr>
      </w:pPr>
      <w:r>
        <w:rPr>
          <w:rFonts w:ascii="Consolas" w:hAnsi="Consolas"/>
          <w:color w:val="404040"/>
        </w:rPr>
        <w:t xml:space="preserve">   end</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在应用中使用车辆检测和距离估算自动化类</w:t>
      </w:r>
    </w:p>
    <w:p w:rsidR="00176B4B" w:rsidRDefault="00BD0362" w:rsidP="00176B4B">
      <w:pPr>
        <w:pStyle w:val="a4"/>
        <w:shd w:val="clear" w:color="auto" w:fill="FFFFFF"/>
        <w:spacing w:before="0" w:beforeAutospacing="0" w:after="150" w:afterAutospacing="0"/>
        <w:rPr>
          <w:rFonts w:ascii="Arial" w:hAnsi="Arial" w:cs="Arial"/>
          <w:color w:val="404040"/>
          <w:sz w:val="20"/>
          <w:szCs w:val="20"/>
        </w:rPr>
      </w:pPr>
      <w:hyperlink r:id="rId241" w:tgtFrame="_blank" w:history="1">
        <w:r w:rsidR="00176B4B">
          <w:rPr>
            <w:rStyle w:val="HTML1"/>
            <w:rFonts w:ascii="Consolas" w:hAnsi="Consolas"/>
            <w:color w:val="004B87"/>
          </w:rPr>
          <w:t>VehicleDetectionAndDistanceEstimation</w:t>
        </w:r>
        <w:r w:rsidR="00176B4B">
          <w:rPr>
            <w:rStyle w:val="a3"/>
            <w:rFonts w:ascii="Arial" w:hAnsi="Arial" w:cs="Arial"/>
            <w:color w:val="004B87"/>
            <w:sz w:val="20"/>
            <w:szCs w:val="20"/>
          </w:rPr>
          <w:t> </w:t>
        </w:r>
      </w:hyperlink>
      <w:r w:rsidR="00176B4B">
        <w:rPr>
          <w:rFonts w:ascii="Arial" w:hAnsi="Arial" w:cs="Arial"/>
          <w:color w:val="404040"/>
          <w:sz w:val="20"/>
          <w:szCs w:val="20"/>
        </w:rPr>
        <w:t>类中提供了车辆距离计算算法的封装版本。要在应用中使用此类</w:t>
      </w:r>
      <w:r w:rsidR="00176B4B">
        <w:rPr>
          <w:rFonts w:ascii="Arial" w:hAnsi="Arial" w:cs="Arial"/>
          <w:color w:val="404040"/>
          <w:sz w:val="20"/>
          <w:szCs w:val="20"/>
        </w:rPr>
        <w:t>:</w:t>
      </w:r>
    </w:p>
    <w:p w:rsidR="00176B4B" w:rsidRDefault="00176B4B" w:rsidP="00176B4B">
      <w:pPr>
        <w:pStyle w:val="a4"/>
        <w:numPr>
          <w:ilvl w:val="0"/>
          <w:numId w:val="54"/>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创建当前文件夹下所需的文件夹结构</w:t>
      </w:r>
      <w:r>
        <w:rPr>
          <w:rFonts w:ascii="Arial" w:hAnsi="Arial" w:cs="Arial"/>
          <w:color w:val="404040"/>
          <w:sz w:val="20"/>
          <w:szCs w:val="20"/>
        </w:rPr>
        <w:t xml:space="preserve">, </w:t>
      </w:r>
      <w:r>
        <w:rPr>
          <w:rFonts w:ascii="Arial" w:hAnsi="Arial" w:cs="Arial"/>
          <w:color w:val="404040"/>
          <w:sz w:val="20"/>
          <w:szCs w:val="20"/>
        </w:rPr>
        <w:t>并将自动化类复制到其中。</w:t>
      </w:r>
    </w:p>
    <w:p w:rsidR="00176B4B" w:rsidRDefault="00176B4B" w:rsidP="00176B4B">
      <w:pPr>
        <w:pStyle w:val="HTML"/>
        <w:spacing w:after="150"/>
        <w:ind w:left="480"/>
        <w:rPr>
          <w:rFonts w:ascii="Consolas" w:hAnsi="Consolas"/>
          <w:color w:val="404040"/>
        </w:rPr>
      </w:pPr>
      <w:r>
        <w:rPr>
          <w:rFonts w:ascii="Consolas" w:hAnsi="Consolas"/>
          <w:color w:val="404040"/>
        </w:rPr>
        <w:t xml:space="preserve">     mkdir('+vision/+labeler');</w:t>
      </w:r>
    </w:p>
    <w:p w:rsidR="00176B4B" w:rsidRDefault="00176B4B" w:rsidP="00176B4B">
      <w:pPr>
        <w:pStyle w:val="HTML"/>
        <w:spacing w:after="150"/>
        <w:ind w:left="480"/>
        <w:rPr>
          <w:rFonts w:ascii="Consolas" w:hAnsi="Consolas"/>
          <w:color w:val="404040"/>
        </w:rPr>
      </w:pPr>
      <w:r>
        <w:rPr>
          <w:rFonts w:ascii="Consolas" w:hAnsi="Consolas"/>
          <w:color w:val="404040"/>
        </w:rPr>
        <w:t xml:space="preserve">     copyfile(fullfile(matlabroot,'examples','driving','main','VehicleDetectionAndDistanceEstimation.m'),'+vision/+labeler');</w:t>
      </w:r>
    </w:p>
    <w:p w:rsidR="00176B4B" w:rsidRDefault="00176B4B" w:rsidP="00176B4B">
      <w:pPr>
        <w:pStyle w:val="a4"/>
        <w:numPr>
          <w:ilvl w:val="0"/>
          <w:numId w:val="5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将</w:t>
      </w:r>
      <w:r>
        <w:rPr>
          <w:rStyle w:val="HTML1"/>
          <w:rFonts w:ascii="Consolas" w:hAnsi="Consolas"/>
          <w:color w:val="404040"/>
        </w:rPr>
        <w:t>monoCamera</w:t>
      </w:r>
      <w:r>
        <w:rPr>
          <w:rFonts w:ascii="Arial" w:hAnsi="Arial" w:cs="Arial"/>
          <w:color w:val="404040"/>
          <w:sz w:val="20"/>
          <w:szCs w:val="20"/>
        </w:rPr>
        <w:t>信息加载到工作区中。此摄像机传感器信息适用于本例</w:t>
      </w:r>
      <w:r>
        <w:rPr>
          <w:rStyle w:val="HTML1"/>
          <w:rFonts w:ascii="Consolas" w:hAnsi="Consolas"/>
          <w:color w:val="404040"/>
        </w:rPr>
        <w:t>05_highway_lanechange_25s.mp4</w:t>
      </w:r>
      <w:r>
        <w:rPr>
          <w:rFonts w:ascii="Arial" w:hAnsi="Arial" w:cs="Arial"/>
          <w:color w:val="404040"/>
          <w:sz w:val="20"/>
          <w:szCs w:val="20"/>
        </w:rPr>
        <w:t>中使用的视频中使用的摄像机。如果加载不同的视频</w:t>
      </w:r>
      <w:r>
        <w:rPr>
          <w:rFonts w:ascii="Arial" w:hAnsi="Arial" w:cs="Arial"/>
          <w:color w:val="404040"/>
          <w:sz w:val="20"/>
          <w:szCs w:val="20"/>
        </w:rPr>
        <w:t xml:space="preserve">, </w:t>
      </w:r>
      <w:r>
        <w:rPr>
          <w:rFonts w:ascii="Arial" w:hAnsi="Arial" w:cs="Arial"/>
          <w:color w:val="404040"/>
          <w:sz w:val="20"/>
          <w:szCs w:val="20"/>
        </w:rPr>
        <w:t>请使用适合该视频的传感器信息。</w:t>
      </w:r>
    </w:p>
    <w:p w:rsidR="00176B4B" w:rsidRDefault="00176B4B" w:rsidP="00176B4B">
      <w:pPr>
        <w:pStyle w:val="HTML"/>
        <w:spacing w:after="150"/>
        <w:ind w:left="480"/>
        <w:rPr>
          <w:rFonts w:ascii="Consolas" w:hAnsi="Consolas"/>
          <w:color w:val="404040"/>
        </w:rPr>
      </w:pPr>
      <w:r>
        <w:rPr>
          <w:rFonts w:ascii="Consolas" w:hAnsi="Consolas"/>
          <w:color w:val="404040"/>
        </w:rPr>
        <w:t xml:space="preserve">    </w:t>
      </w:r>
      <w:proofErr w:type="gramStart"/>
      <w:r>
        <w:rPr>
          <w:rFonts w:ascii="Consolas" w:hAnsi="Consolas"/>
          <w:color w:val="404040"/>
        </w:rPr>
        <w:t>load(</w:t>
      </w:r>
      <w:proofErr w:type="gramEnd"/>
      <w:r>
        <w:rPr>
          <w:rFonts w:ascii="Consolas" w:hAnsi="Consolas"/>
          <w:color w:val="404040"/>
        </w:rPr>
        <w:t>'FCWDemoMonoCameraSensor.mat', 'sensor')</w:t>
      </w:r>
    </w:p>
    <w:p w:rsidR="00176B4B" w:rsidRDefault="00176B4B" w:rsidP="00176B4B">
      <w:pPr>
        <w:pStyle w:val="a4"/>
        <w:numPr>
          <w:ilvl w:val="0"/>
          <w:numId w:val="5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打开</w:t>
      </w:r>
      <w:r>
        <w:rPr>
          <w:rStyle w:val="HTML1"/>
          <w:rFonts w:ascii="Consolas" w:hAnsi="Consolas"/>
          <w:color w:val="404040"/>
        </w:rPr>
        <w:t>groundTruthLabeler</w:t>
      </w:r>
      <w:r>
        <w:rPr>
          <w:rFonts w:ascii="Arial" w:hAnsi="Arial" w:cs="Arial"/>
          <w:color w:val="404040"/>
          <w:sz w:val="20"/>
          <w:szCs w:val="20"/>
        </w:rPr>
        <w:t>应用程序。</w:t>
      </w:r>
    </w:p>
    <w:p w:rsidR="00176B4B" w:rsidRDefault="00176B4B" w:rsidP="00176B4B">
      <w:pPr>
        <w:pStyle w:val="HTML"/>
        <w:spacing w:after="150"/>
        <w:ind w:left="480"/>
        <w:rPr>
          <w:rFonts w:ascii="Consolas" w:hAnsi="Consolas"/>
          <w:color w:val="404040"/>
        </w:rPr>
      </w:pPr>
      <w:r>
        <w:rPr>
          <w:rFonts w:ascii="Consolas" w:hAnsi="Consolas"/>
          <w:color w:val="404040"/>
        </w:rPr>
        <w:t xml:space="preserve">     groundTruthLabeler 05_highway_lanechange_25s.mp4</w:t>
      </w:r>
    </w:p>
    <w:p w:rsidR="00176B4B" w:rsidRDefault="00176B4B" w:rsidP="00176B4B">
      <w:pPr>
        <w:pStyle w:val="a4"/>
        <w:numPr>
          <w:ilvl w:val="0"/>
          <w:numId w:val="5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在左侧的</w:t>
      </w:r>
      <w:r>
        <w:rPr>
          <w:rStyle w:val="a6"/>
          <w:rFonts w:ascii="Arial" w:hAnsi="Arial" w:cs="Arial"/>
          <w:color w:val="404040"/>
          <w:sz w:val="20"/>
          <w:szCs w:val="20"/>
        </w:rPr>
        <w:t xml:space="preserve">ROI </w:t>
      </w:r>
      <w:r>
        <w:rPr>
          <w:rStyle w:val="a6"/>
          <w:rFonts w:ascii="Arial" w:hAnsi="Arial" w:cs="Arial"/>
          <w:color w:val="404040"/>
          <w:sz w:val="20"/>
          <w:szCs w:val="20"/>
        </w:rPr>
        <w:t>标签定义</w:t>
      </w:r>
      <w:r>
        <w:rPr>
          <w:rFonts w:ascii="Arial" w:hAnsi="Arial" w:cs="Arial"/>
          <w:color w:val="404040"/>
          <w:sz w:val="20"/>
          <w:szCs w:val="20"/>
        </w:rPr>
        <w:t>窗格中</w:t>
      </w:r>
      <w:r>
        <w:rPr>
          <w:rFonts w:ascii="Arial" w:hAnsi="Arial" w:cs="Arial"/>
          <w:color w:val="404040"/>
          <w:sz w:val="20"/>
          <w:szCs w:val="20"/>
        </w:rPr>
        <w:t xml:space="preserve">, </w:t>
      </w:r>
      <w:r>
        <w:rPr>
          <w:rFonts w:ascii="Arial" w:hAnsi="Arial" w:cs="Arial"/>
          <w:color w:val="404040"/>
          <w:sz w:val="20"/>
          <w:szCs w:val="20"/>
        </w:rPr>
        <w:t>单击</w:t>
      </w:r>
      <w:r>
        <w:rPr>
          <w:rStyle w:val="a6"/>
          <w:rFonts w:ascii="Arial" w:hAnsi="Arial" w:cs="Arial"/>
          <w:color w:val="404040"/>
          <w:sz w:val="20"/>
          <w:szCs w:val="20"/>
        </w:rPr>
        <w:t>标签</w:t>
      </w:r>
      <w:r>
        <w:rPr>
          <w:rFonts w:ascii="Arial" w:hAnsi="Arial" w:cs="Arial"/>
          <w:color w:val="404040"/>
          <w:sz w:val="20"/>
          <w:szCs w:val="20"/>
        </w:rPr>
        <w:t>。定义带有名称</w:t>
      </w:r>
      <w:r>
        <w:rPr>
          <w:rStyle w:val="HTML1"/>
          <w:rFonts w:ascii="Consolas" w:hAnsi="Consolas"/>
          <w:color w:val="404040"/>
        </w:rPr>
        <w:t>Vehicle</w:t>
      </w:r>
      <w:r>
        <w:rPr>
          <w:rFonts w:ascii="Arial" w:hAnsi="Arial" w:cs="Arial"/>
          <w:color w:val="404040"/>
          <w:sz w:val="20"/>
          <w:szCs w:val="20"/>
        </w:rPr>
        <w:t>和类型</w:t>
      </w:r>
      <w:r>
        <w:rPr>
          <w:rStyle w:val="HTML1"/>
          <w:rFonts w:ascii="Consolas" w:hAnsi="Consolas"/>
          <w:color w:val="404040"/>
        </w:rPr>
        <w:t>Rectangle</w:t>
      </w:r>
      <w:r>
        <w:rPr>
          <w:rFonts w:ascii="Arial" w:hAnsi="Arial" w:cs="Arial"/>
          <w:color w:val="404040"/>
          <w:sz w:val="20"/>
          <w:szCs w:val="20"/>
        </w:rPr>
        <w:t>的标签。</w:t>
      </w:r>
      <w:r>
        <w:rPr>
          <w:rFonts w:ascii="Arial" w:hAnsi="Arial" w:cs="Arial"/>
          <w:color w:val="404040"/>
          <w:sz w:val="20"/>
          <w:szCs w:val="20"/>
        </w:rPr>
        <w:t>(</w:t>
      </w:r>
      <w:r>
        <w:rPr>
          <w:rFonts w:ascii="Arial" w:hAnsi="Arial" w:cs="Arial"/>
          <w:color w:val="404040"/>
          <w:sz w:val="20"/>
          <w:szCs w:val="20"/>
        </w:rPr>
        <w:t>可选</w:t>
      </w:r>
      <w:r>
        <w:rPr>
          <w:rFonts w:ascii="Arial" w:hAnsi="Arial" w:cs="Arial"/>
          <w:color w:val="404040"/>
          <w:sz w:val="20"/>
          <w:szCs w:val="20"/>
        </w:rPr>
        <w:t xml:space="preserve">) </w:t>
      </w:r>
      <w:r>
        <w:rPr>
          <w:rFonts w:ascii="Arial" w:hAnsi="Arial" w:cs="Arial"/>
          <w:color w:val="404040"/>
          <w:sz w:val="20"/>
          <w:szCs w:val="20"/>
        </w:rPr>
        <w:t>添加标签说明。然后单击</w:t>
      </w:r>
      <w:r>
        <w:rPr>
          <w:rStyle w:val="a6"/>
          <w:rFonts w:ascii="Arial" w:hAnsi="Arial" w:cs="Arial"/>
          <w:color w:val="404040"/>
          <w:sz w:val="20"/>
          <w:szCs w:val="20"/>
        </w:rPr>
        <w:t>"</w:t>
      </w:r>
      <w:r>
        <w:rPr>
          <w:rStyle w:val="a6"/>
          <w:rFonts w:ascii="Arial" w:hAnsi="Arial" w:cs="Arial"/>
          <w:color w:val="404040"/>
          <w:sz w:val="20"/>
          <w:szCs w:val="20"/>
        </w:rPr>
        <w:t>确定</w:t>
      </w:r>
      <w:r>
        <w:rPr>
          <w:rStyle w:val="a6"/>
          <w:rFonts w:ascii="Arial" w:hAnsi="Arial" w:cs="Arial"/>
          <w:color w:val="404040"/>
          <w:sz w:val="20"/>
          <w:szCs w:val="20"/>
        </w:rPr>
        <w:t>"</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068654" cy="3800893"/>
            <wp:effectExtent l="0" t="0" r="8890" b="9525"/>
            <wp:docPr id="202" name="图片 202" descr="https://www.mathworks.com/help/examples/driving/win64/xxAttributeAutomationDefine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mathworks.com/help/examples/driving/win64/xxAttributeAutomationDefineLabel.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87768" cy="3812864"/>
                    </a:xfrm>
                    <a:prstGeom prst="rect">
                      <a:avLst/>
                    </a:prstGeom>
                    <a:noFill/>
                    <a:ln>
                      <a:noFill/>
                    </a:ln>
                  </pic:spPr>
                </pic:pic>
              </a:graphicData>
            </a:graphic>
          </wp:inline>
        </w:drawing>
      </w:r>
    </w:p>
    <w:p w:rsidR="00176B4B" w:rsidRDefault="00176B4B" w:rsidP="00176B4B">
      <w:pPr>
        <w:pStyle w:val="a4"/>
        <w:numPr>
          <w:ilvl w:val="0"/>
          <w:numId w:val="5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在左侧的</w:t>
      </w:r>
      <w:r>
        <w:rPr>
          <w:rStyle w:val="a6"/>
          <w:rFonts w:ascii="Arial" w:hAnsi="Arial" w:cs="Arial"/>
          <w:color w:val="404040"/>
          <w:sz w:val="20"/>
          <w:szCs w:val="20"/>
        </w:rPr>
        <w:t xml:space="preserve">ROI </w:t>
      </w:r>
      <w:r>
        <w:rPr>
          <w:rStyle w:val="a6"/>
          <w:rFonts w:ascii="Arial" w:hAnsi="Arial" w:cs="Arial"/>
          <w:color w:val="404040"/>
          <w:sz w:val="20"/>
          <w:szCs w:val="20"/>
        </w:rPr>
        <w:t>标签定义</w:t>
      </w:r>
      <w:r>
        <w:rPr>
          <w:rFonts w:ascii="Arial" w:hAnsi="Arial" w:cs="Arial"/>
          <w:color w:val="404040"/>
          <w:sz w:val="20"/>
          <w:szCs w:val="20"/>
        </w:rPr>
        <w:t>窗格中</w:t>
      </w:r>
      <w:r>
        <w:rPr>
          <w:rFonts w:ascii="Arial" w:hAnsi="Arial" w:cs="Arial"/>
          <w:color w:val="404040"/>
          <w:sz w:val="20"/>
          <w:szCs w:val="20"/>
        </w:rPr>
        <w:t xml:space="preserve">, </w:t>
      </w:r>
      <w:r>
        <w:rPr>
          <w:rFonts w:ascii="Arial" w:hAnsi="Arial" w:cs="Arial"/>
          <w:color w:val="404040"/>
          <w:sz w:val="20"/>
          <w:szCs w:val="20"/>
        </w:rPr>
        <w:t>单击</w:t>
      </w:r>
      <w:r>
        <w:rPr>
          <w:rStyle w:val="a6"/>
          <w:rFonts w:ascii="Arial" w:hAnsi="Arial" w:cs="Arial"/>
          <w:color w:val="404040"/>
          <w:sz w:val="20"/>
          <w:szCs w:val="20"/>
        </w:rPr>
        <w:t>属性</w:t>
      </w:r>
      <w:r>
        <w:rPr>
          <w:rFonts w:ascii="Arial" w:hAnsi="Arial" w:cs="Arial"/>
          <w:color w:val="404040"/>
          <w:sz w:val="20"/>
          <w:szCs w:val="20"/>
        </w:rPr>
        <w:t>。定义具有名称</w:t>
      </w:r>
      <w:r>
        <w:rPr>
          <w:rStyle w:val="HTML1"/>
          <w:rFonts w:ascii="Consolas" w:hAnsi="Consolas"/>
          <w:color w:val="404040"/>
        </w:rPr>
        <w:t>Distance</w:t>
      </w:r>
      <w:r>
        <w:rPr>
          <w:rFonts w:ascii="Arial" w:hAnsi="Arial" w:cs="Arial"/>
          <w:color w:val="404040"/>
          <w:sz w:val="20"/>
          <w:szCs w:val="20"/>
        </w:rPr>
        <w:t>、键入</w:t>
      </w:r>
      <w:r>
        <w:rPr>
          <w:rStyle w:val="HTML1"/>
          <w:rFonts w:ascii="Consolas" w:hAnsi="Consolas"/>
          <w:color w:val="404040"/>
        </w:rPr>
        <w:t>Numeric Value</w:t>
      </w:r>
      <w:r>
        <w:rPr>
          <w:rFonts w:ascii="Arial" w:hAnsi="Arial" w:cs="Arial"/>
          <w:color w:val="404040"/>
          <w:sz w:val="20"/>
          <w:szCs w:val="20"/>
        </w:rPr>
        <w:t>和默认值</w:t>
      </w:r>
      <w:r>
        <w:rPr>
          <w:rStyle w:val="HTML1"/>
          <w:rFonts w:ascii="Consolas" w:hAnsi="Consolas"/>
          <w:color w:val="404040"/>
        </w:rPr>
        <w:t>0</w:t>
      </w:r>
      <w:r>
        <w:rPr>
          <w:rFonts w:ascii="Arial" w:hAnsi="Arial" w:cs="Arial"/>
          <w:color w:val="404040"/>
          <w:sz w:val="20"/>
          <w:szCs w:val="20"/>
        </w:rPr>
        <w:t>的属性。</w:t>
      </w:r>
      <w:r>
        <w:rPr>
          <w:rFonts w:ascii="Arial" w:hAnsi="Arial" w:cs="Arial"/>
          <w:color w:val="404040"/>
          <w:sz w:val="20"/>
          <w:szCs w:val="20"/>
        </w:rPr>
        <w:t>(</w:t>
      </w:r>
      <w:r>
        <w:rPr>
          <w:rFonts w:ascii="Arial" w:hAnsi="Arial" w:cs="Arial"/>
          <w:color w:val="404040"/>
          <w:sz w:val="20"/>
          <w:szCs w:val="20"/>
        </w:rPr>
        <w:t>可选</w:t>
      </w:r>
      <w:r>
        <w:rPr>
          <w:rFonts w:ascii="Arial" w:hAnsi="Arial" w:cs="Arial"/>
          <w:color w:val="404040"/>
          <w:sz w:val="20"/>
          <w:szCs w:val="20"/>
        </w:rPr>
        <w:t xml:space="preserve">) </w:t>
      </w:r>
      <w:r>
        <w:rPr>
          <w:rFonts w:ascii="Arial" w:hAnsi="Arial" w:cs="Arial"/>
          <w:color w:val="404040"/>
          <w:sz w:val="20"/>
          <w:szCs w:val="20"/>
        </w:rPr>
        <w:t>添加属性说明。然后单击</w:t>
      </w:r>
      <w:r>
        <w:rPr>
          <w:rStyle w:val="a6"/>
          <w:rFonts w:ascii="Arial" w:hAnsi="Arial" w:cs="Arial"/>
          <w:color w:val="404040"/>
          <w:sz w:val="20"/>
          <w:szCs w:val="20"/>
        </w:rPr>
        <w:t>"</w:t>
      </w:r>
      <w:r>
        <w:rPr>
          <w:rStyle w:val="a6"/>
          <w:rFonts w:ascii="Arial" w:hAnsi="Arial" w:cs="Arial"/>
          <w:color w:val="404040"/>
          <w:sz w:val="20"/>
          <w:szCs w:val="20"/>
        </w:rPr>
        <w:t>确定</w:t>
      </w:r>
      <w:r>
        <w:rPr>
          <w:rStyle w:val="a6"/>
          <w:rFonts w:ascii="Arial" w:hAnsi="Arial" w:cs="Arial"/>
          <w:color w:val="404040"/>
          <w:sz w:val="20"/>
          <w:szCs w:val="20"/>
        </w:rPr>
        <w:t>"</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37568" cy="3781425"/>
            <wp:effectExtent l="0" t="0" r="1905" b="0"/>
            <wp:docPr id="201" name="图片 201" descr="https://www.mathworks.com/help/examples/driving/win64/xxAttributeAutomationDefine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mathworks.com/help/examples/driving/win64/xxAttributeAutomationDefineAttribute.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45528" cy="3786410"/>
                    </a:xfrm>
                    <a:prstGeom prst="rect">
                      <a:avLst/>
                    </a:prstGeom>
                    <a:noFill/>
                    <a:ln>
                      <a:noFill/>
                    </a:ln>
                  </pic:spPr>
                </pic:pic>
              </a:graphicData>
            </a:graphic>
          </wp:inline>
        </w:drawing>
      </w:r>
    </w:p>
    <w:p w:rsidR="00176B4B" w:rsidRDefault="00176B4B" w:rsidP="00176B4B">
      <w:pPr>
        <w:pStyle w:val="a4"/>
        <w:numPr>
          <w:ilvl w:val="0"/>
          <w:numId w:val="5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选择</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选择算法</w:t>
      </w:r>
      <w:r>
        <w:rPr>
          <w:rStyle w:val="a6"/>
          <w:rFonts w:ascii="Arial" w:hAnsi="Arial" w:cs="Arial"/>
          <w:color w:val="404040"/>
          <w:sz w:val="20"/>
          <w:szCs w:val="20"/>
        </w:rPr>
        <w:t xml:space="preserve"> &gt; </w:t>
      </w:r>
      <w:r>
        <w:rPr>
          <w:rStyle w:val="a6"/>
          <w:rFonts w:ascii="Arial" w:hAnsi="Arial" w:cs="Arial"/>
          <w:color w:val="404040"/>
          <w:sz w:val="20"/>
          <w:szCs w:val="20"/>
        </w:rPr>
        <w:t>刷新列表</w:t>
      </w:r>
      <w:r>
        <w:rPr>
          <w:rFonts w:ascii="Arial" w:hAnsi="Arial" w:cs="Arial"/>
          <w:color w:val="404040"/>
          <w:sz w:val="20"/>
          <w:szCs w:val="20"/>
        </w:rPr>
        <w:t>.</w:t>
      </w:r>
    </w:p>
    <w:p w:rsidR="00176B4B" w:rsidRDefault="00176B4B" w:rsidP="00176B4B">
      <w:pPr>
        <w:pStyle w:val="a4"/>
        <w:numPr>
          <w:ilvl w:val="0"/>
          <w:numId w:val="5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选择</w:t>
      </w:r>
      <w:r>
        <w:rPr>
          <w:rStyle w:val="a6"/>
          <w:rFonts w:ascii="Arial" w:hAnsi="Arial" w:cs="Arial"/>
          <w:color w:val="404040"/>
          <w:sz w:val="20"/>
          <w:szCs w:val="20"/>
        </w:rPr>
        <w:t>算法</w:t>
      </w:r>
      <w:r>
        <w:rPr>
          <w:rStyle w:val="a6"/>
          <w:rFonts w:ascii="Arial" w:hAnsi="Arial" w:cs="Arial"/>
          <w:color w:val="404040"/>
          <w:sz w:val="20"/>
          <w:szCs w:val="20"/>
        </w:rPr>
        <w:t xml:space="preserve"> &gt; </w:t>
      </w:r>
      <w:r>
        <w:rPr>
          <w:rStyle w:val="a6"/>
          <w:rFonts w:ascii="Arial" w:hAnsi="Arial" w:cs="Arial"/>
          <w:color w:val="404040"/>
          <w:sz w:val="20"/>
          <w:szCs w:val="20"/>
        </w:rPr>
        <w:t>车辆检测和距离估计</w:t>
      </w:r>
      <w:r>
        <w:rPr>
          <w:rFonts w:ascii="Arial" w:hAnsi="Arial" w:cs="Arial"/>
          <w:color w:val="404040"/>
          <w:sz w:val="20"/>
          <w:szCs w:val="20"/>
        </w:rPr>
        <w:t>。如果看不到此选项</w:t>
      </w:r>
      <w:r>
        <w:rPr>
          <w:rFonts w:ascii="Arial" w:hAnsi="Arial" w:cs="Arial"/>
          <w:color w:val="404040"/>
          <w:sz w:val="20"/>
          <w:szCs w:val="20"/>
        </w:rPr>
        <w:t xml:space="preserve">, </w:t>
      </w:r>
      <w:proofErr w:type="gramStart"/>
      <w:r>
        <w:rPr>
          <w:rFonts w:ascii="Arial" w:hAnsi="Arial" w:cs="Arial"/>
          <w:color w:val="404040"/>
          <w:sz w:val="20"/>
          <w:szCs w:val="20"/>
        </w:rPr>
        <w:t>请确保</w:t>
      </w:r>
      <w:proofErr w:type="gramEnd"/>
      <w:r>
        <w:rPr>
          <w:rFonts w:ascii="Arial" w:hAnsi="Arial" w:cs="Arial"/>
          <w:color w:val="404040"/>
          <w:sz w:val="20"/>
          <w:szCs w:val="20"/>
        </w:rPr>
        <w:t>当前工作文件夹中有一个名为</w:t>
      </w:r>
      <w:r>
        <w:rPr>
          <w:rStyle w:val="HTML1"/>
          <w:rFonts w:ascii="Consolas" w:hAnsi="Consolas"/>
          <w:color w:val="404040"/>
        </w:rPr>
        <w:t>+vision/+labeler</w:t>
      </w:r>
      <w:r>
        <w:rPr>
          <w:rFonts w:ascii="Arial" w:hAnsi="Arial" w:cs="Arial"/>
          <w:color w:val="404040"/>
          <w:sz w:val="20"/>
          <w:szCs w:val="20"/>
        </w:rPr>
        <w:t>贴标的文件夹</w:t>
      </w:r>
      <w:r>
        <w:rPr>
          <w:rFonts w:ascii="Arial" w:hAnsi="Arial" w:cs="Arial"/>
          <w:color w:val="404040"/>
          <w:sz w:val="20"/>
          <w:szCs w:val="20"/>
        </w:rPr>
        <w:t xml:space="preserve">, </w:t>
      </w:r>
      <w:r>
        <w:rPr>
          <w:rFonts w:ascii="Arial" w:hAnsi="Arial" w:cs="Arial"/>
          <w:color w:val="404040"/>
          <w:sz w:val="20"/>
          <w:szCs w:val="20"/>
        </w:rPr>
        <w:t>其中包含一个名为</w:t>
      </w:r>
      <w:r>
        <w:rPr>
          <w:rStyle w:val="HTML1"/>
          <w:rFonts w:ascii="Consolas" w:hAnsi="Consolas"/>
          <w:color w:val="404040"/>
        </w:rPr>
        <w:t>VehicleDetectionAndDistanceEstimation.m</w:t>
      </w:r>
      <w:r>
        <w:rPr>
          <w:rFonts w:ascii="Arial" w:hAnsi="Arial" w:cs="Arial"/>
          <w:color w:val="404040"/>
          <w:sz w:val="20"/>
          <w:szCs w:val="20"/>
        </w:rPr>
        <w:t>的文件。</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89015" cy="3813646"/>
            <wp:effectExtent l="0" t="0" r="6985" b="0"/>
            <wp:docPr id="200" name="图片 200" descr="https://www.mathworks.com/help/examples/driving/win64/xxAttributeAutomationSelect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mathworks.com/help/examples/driving/win64/xxAttributeAutomationSelectAlgorith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91688" cy="3815320"/>
                    </a:xfrm>
                    <a:prstGeom prst="rect">
                      <a:avLst/>
                    </a:prstGeom>
                    <a:noFill/>
                    <a:ln>
                      <a:noFill/>
                    </a:ln>
                  </pic:spPr>
                </pic:pic>
              </a:graphicData>
            </a:graphic>
          </wp:inline>
        </w:drawing>
      </w:r>
    </w:p>
    <w:p w:rsidR="00176B4B" w:rsidRDefault="00176B4B" w:rsidP="00176B4B">
      <w:pPr>
        <w:pStyle w:val="a4"/>
        <w:numPr>
          <w:ilvl w:val="0"/>
          <w:numId w:val="6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自动</w:t>
      </w:r>
      <w:r>
        <w:rPr>
          <w:rFonts w:ascii="Arial" w:hAnsi="Arial" w:cs="Arial"/>
          <w:color w:val="404040"/>
          <w:sz w:val="20"/>
          <w:szCs w:val="20"/>
        </w:rPr>
        <w:t>"</w:t>
      </w:r>
      <w:r>
        <w:rPr>
          <w:rFonts w:ascii="Arial" w:hAnsi="Arial" w:cs="Arial"/>
          <w:color w:val="404040"/>
          <w:sz w:val="20"/>
          <w:szCs w:val="20"/>
        </w:rPr>
        <w:t>。将打开一个新选项卡</w:t>
      </w:r>
      <w:r>
        <w:rPr>
          <w:rFonts w:ascii="Arial" w:hAnsi="Arial" w:cs="Arial"/>
          <w:color w:val="404040"/>
          <w:sz w:val="20"/>
          <w:szCs w:val="20"/>
        </w:rPr>
        <w:t xml:space="preserve">, </w:t>
      </w:r>
      <w:r>
        <w:rPr>
          <w:rFonts w:ascii="Arial" w:hAnsi="Arial" w:cs="Arial"/>
          <w:color w:val="404040"/>
          <w:sz w:val="20"/>
          <w:szCs w:val="20"/>
        </w:rPr>
        <w:t>显示使用该算法的方向。</w:t>
      </w:r>
    </w:p>
    <w:p w:rsidR="00176B4B" w:rsidRDefault="00176B4B" w:rsidP="00176B4B">
      <w:pPr>
        <w:pStyle w:val="a4"/>
        <w:numPr>
          <w:ilvl w:val="0"/>
          <w:numId w:val="6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设置</w:t>
      </w:r>
      <w:r>
        <w:rPr>
          <w:rFonts w:ascii="Arial" w:hAnsi="Arial" w:cs="Arial"/>
          <w:color w:val="404040"/>
          <w:sz w:val="20"/>
          <w:szCs w:val="20"/>
        </w:rPr>
        <w:t xml:space="preserve">", </w:t>
      </w:r>
      <w:r>
        <w:rPr>
          <w:rFonts w:ascii="Arial" w:hAnsi="Arial" w:cs="Arial"/>
          <w:color w:val="404040"/>
          <w:sz w:val="20"/>
          <w:szCs w:val="20"/>
        </w:rPr>
        <w:t>然后在打开的对话框中</w:t>
      </w:r>
      <w:r>
        <w:rPr>
          <w:rFonts w:ascii="Arial" w:hAnsi="Arial" w:cs="Arial"/>
          <w:color w:val="404040"/>
          <w:sz w:val="20"/>
          <w:szCs w:val="20"/>
        </w:rPr>
        <w:t xml:space="preserve">, </w:t>
      </w:r>
      <w:r>
        <w:rPr>
          <w:rFonts w:ascii="Arial" w:hAnsi="Arial" w:cs="Arial"/>
          <w:color w:val="404040"/>
          <w:sz w:val="20"/>
          <w:szCs w:val="20"/>
        </w:rPr>
        <w:t>在第一个文本框中输入</w:t>
      </w:r>
      <w:r>
        <w:rPr>
          <w:rStyle w:val="HTML1"/>
          <w:rFonts w:ascii="Consolas" w:hAnsi="Consolas"/>
          <w:color w:val="404040"/>
        </w:rPr>
        <w:t>sensor</w:t>
      </w:r>
      <w:r>
        <w:rPr>
          <w:rFonts w:ascii="Arial" w:hAnsi="Arial" w:cs="Arial"/>
          <w:color w:val="404040"/>
          <w:sz w:val="20"/>
          <w:szCs w:val="20"/>
        </w:rPr>
        <w:t>。在单击</w:t>
      </w:r>
      <w:r>
        <w:rPr>
          <w:rStyle w:val="a6"/>
          <w:rFonts w:ascii="Arial" w:hAnsi="Arial" w:cs="Arial"/>
          <w:color w:val="404040"/>
          <w:sz w:val="20"/>
          <w:szCs w:val="20"/>
        </w:rPr>
        <w:t>"</w:t>
      </w:r>
      <w:r>
        <w:rPr>
          <w:rStyle w:val="a6"/>
          <w:rFonts w:ascii="Arial" w:hAnsi="Arial" w:cs="Arial"/>
          <w:color w:val="404040"/>
          <w:sz w:val="20"/>
          <w:szCs w:val="20"/>
        </w:rPr>
        <w:t>确定</w:t>
      </w:r>
      <w:r>
        <w:rPr>
          <w:rStyle w:val="a6"/>
          <w:rFonts w:ascii="Arial" w:hAnsi="Arial" w:cs="Arial"/>
          <w:color w:val="404040"/>
          <w:sz w:val="20"/>
          <w:szCs w:val="20"/>
        </w:rPr>
        <w:t>"</w:t>
      </w:r>
      <w:r>
        <w:rPr>
          <w:rFonts w:ascii="Arial" w:hAnsi="Arial" w:cs="Arial"/>
          <w:color w:val="404040"/>
          <w:sz w:val="20"/>
          <w:szCs w:val="20"/>
        </w:rPr>
        <w:t>之前修改其他参数</w:t>
      </w:r>
      <w:r>
        <w:rPr>
          <w:rFonts w:ascii="Arial" w:hAnsi="Arial" w:cs="Arial"/>
          <w:color w:val="404040"/>
          <w:sz w:val="20"/>
          <w:szCs w:val="20"/>
        </w:rPr>
        <w:t xml:space="preserve"> (</w:t>
      </w:r>
      <w:r>
        <w:rPr>
          <w:rFonts w:ascii="Arial" w:hAnsi="Arial" w:cs="Arial"/>
          <w:color w:val="404040"/>
          <w:sz w:val="20"/>
          <w:szCs w:val="20"/>
        </w:rPr>
        <w:t>如果需要</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63826" cy="3609975"/>
            <wp:effectExtent l="0" t="0" r="8890" b="0"/>
            <wp:docPr id="199" name="图片 199" descr="https://www.mathworks.com/help/examples/driving/win64/xxAttributeAutomation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mathworks.com/help/examples/driving/win64/xxAttributeAutomationSettings.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1934" cy="3615053"/>
                    </a:xfrm>
                    <a:prstGeom prst="rect">
                      <a:avLst/>
                    </a:prstGeom>
                    <a:noFill/>
                    <a:ln>
                      <a:noFill/>
                    </a:ln>
                  </pic:spPr>
                </pic:pic>
              </a:graphicData>
            </a:graphic>
          </wp:inline>
        </w:drawing>
      </w:r>
    </w:p>
    <w:p w:rsidR="00176B4B" w:rsidRDefault="00176B4B" w:rsidP="00176B4B">
      <w:pPr>
        <w:pStyle w:val="a4"/>
        <w:numPr>
          <w:ilvl w:val="0"/>
          <w:numId w:val="6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单击</w:t>
      </w:r>
      <w:r>
        <w:rPr>
          <w:rStyle w:val="a6"/>
          <w:rFonts w:ascii="Arial" w:hAnsi="Arial" w:cs="Arial"/>
          <w:color w:val="404040"/>
          <w:sz w:val="20"/>
          <w:szCs w:val="20"/>
        </w:rPr>
        <w:t>运行</w:t>
      </w:r>
      <w:r>
        <w:rPr>
          <w:rFonts w:ascii="Arial" w:hAnsi="Arial" w:cs="Arial"/>
          <w:color w:val="404040"/>
          <w:sz w:val="20"/>
          <w:szCs w:val="20"/>
        </w:rPr>
        <w:t>。车辆检测和距离计算算法通过视频进行。请注意</w:t>
      </w:r>
      <w:r>
        <w:rPr>
          <w:rFonts w:ascii="Arial" w:hAnsi="Arial" w:cs="Arial"/>
          <w:color w:val="404040"/>
          <w:sz w:val="20"/>
          <w:szCs w:val="20"/>
        </w:rPr>
        <w:t xml:space="preserve">, </w:t>
      </w:r>
      <w:proofErr w:type="gramStart"/>
      <w:r>
        <w:rPr>
          <w:rFonts w:ascii="Arial" w:hAnsi="Arial" w:cs="Arial"/>
          <w:color w:val="404040"/>
          <w:sz w:val="20"/>
          <w:szCs w:val="20"/>
        </w:rPr>
        <w:t>某些帧中的</w:t>
      </w:r>
      <w:proofErr w:type="gramEnd"/>
      <w:r>
        <w:rPr>
          <w:rFonts w:ascii="Arial" w:hAnsi="Arial" w:cs="Arial"/>
          <w:color w:val="404040"/>
          <w:sz w:val="20"/>
          <w:szCs w:val="20"/>
        </w:rPr>
        <w:t>结果不令人满意。</w:t>
      </w:r>
    </w:p>
    <w:p w:rsidR="00176B4B" w:rsidRDefault="00176B4B" w:rsidP="00176B4B">
      <w:pPr>
        <w:pStyle w:val="a4"/>
        <w:numPr>
          <w:ilvl w:val="0"/>
          <w:numId w:val="6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运行完成后</w:t>
      </w:r>
      <w:r>
        <w:rPr>
          <w:rFonts w:ascii="Arial" w:hAnsi="Arial" w:cs="Arial"/>
          <w:color w:val="404040"/>
          <w:sz w:val="20"/>
          <w:szCs w:val="20"/>
        </w:rPr>
        <w:t xml:space="preserve">, </w:t>
      </w:r>
      <w:r>
        <w:rPr>
          <w:rFonts w:ascii="Arial" w:hAnsi="Arial" w:cs="Arial"/>
          <w:color w:val="404040"/>
          <w:sz w:val="20"/>
          <w:szCs w:val="20"/>
        </w:rPr>
        <w:t>使用滑块或箭头键在视频中滚动以定位算法失败的帧。</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763824" cy="3609975"/>
            <wp:effectExtent l="0" t="0" r="8890" b="0"/>
            <wp:docPr id="198" name="图片 198" descr="https://www.mathworks.com/help/examples/driving/win64/xxAttributeAutomationAuto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mathworks.com/help/examples/driving/win64/xxAttributeAutomationAutoResult.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71263" cy="3614634"/>
                    </a:xfrm>
                    <a:prstGeom prst="rect">
                      <a:avLst/>
                    </a:prstGeom>
                    <a:noFill/>
                    <a:ln>
                      <a:noFill/>
                    </a:ln>
                  </pic:spPr>
                </pic:pic>
              </a:graphicData>
            </a:graphic>
          </wp:inline>
        </w:drawing>
      </w:r>
    </w:p>
    <w:p w:rsidR="00176B4B" w:rsidRDefault="00176B4B" w:rsidP="00176B4B">
      <w:pPr>
        <w:pStyle w:val="a4"/>
        <w:numPr>
          <w:ilvl w:val="0"/>
          <w:numId w:val="6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通过移动车辆边界框或更改距离值手动调整结果。您还可以删除边界框和相关距离值。</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78911" cy="3619423"/>
            <wp:effectExtent l="0" t="0" r="0" b="635"/>
            <wp:docPr id="197" name="图片 197" descr="https://www.mathworks.com/help/examples/driving/win64/xxAttributeAutomationFinal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mathworks.com/help/examples/driving/win64/xxAttributeAutomationFinalResult.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87288" cy="3624670"/>
                    </a:xfrm>
                    <a:prstGeom prst="rect">
                      <a:avLst/>
                    </a:prstGeom>
                    <a:noFill/>
                    <a:ln>
                      <a:noFill/>
                    </a:ln>
                  </pic:spPr>
                </pic:pic>
              </a:graphicData>
            </a:graphic>
          </wp:inline>
        </w:drawing>
      </w:r>
    </w:p>
    <w:p w:rsidR="00176B4B" w:rsidRDefault="00176B4B" w:rsidP="00176B4B">
      <w:pPr>
        <w:pStyle w:val="a4"/>
        <w:numPr>
          <w:ilvl w:val="0"/>
          <w:numId w:val="63"/>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一旦您对整段视频的车辆边界</w:t>
      </w:r>
      <w:proofErr w:type="gramStart"/>
      <w:r>
        <w:rPr>
          <w:rFonts w:ascii="Arial" w:hAnsi="Arial" w:cs="Arial"/>
          <w:color w:val="404040"/>
          <w:sz w:val="20"/>
          <w:szCs w:val="20"/>
        </w:rPr>
        <w:t>框及其</w:t>
      </w:r>
      <w:proofErr w:type="gramEnd"/>
      <w:r>
        <w:rPr>
          <w:rFonts w:ascii="Arial" w:hAnsi="Arial" w:cs="Arial"/>
          <w:color w:val="404040"/>
          <w:sz w:val="20"/>
          <w:szCs w:val="20"/>
        </w:rPr>
        <w:t>距离感到满意</w:t>
      </w:r>
      <w:r>
        <w:rPr>
          <w:rFonts w:ascii="Arial" w:hAnsi="Arial" w:cs="Arial"/>
          <w:color w:val="404040"/>
          <w:sz w:val="20"/>
          <w:szCs w:val="20"/>
        </w:rPr>
        <w:t xml:space="preserve">, </w:t>
      </w:r>
      <w:r>
        <w:rPr>
          <w:rFonts w:ascii="Arial" w:hAnsi="Arial" w:cs="Arial"/>
          <w:color w:val="404040"/>
          <w:sz w:val="20"/>
          <w:szCs w:val="20"/>
        </w:rPr>
        <w:t>请单击</w:t>
      </w:r>
      <w:r>
        <w:rPr>
          <w:rFonts w:ascii="Arial" w:hAnsi="Arial" w:cs="Arial"/>
          <w:color w:val="404040"/>
          <w:sz w:val="20"/>
          <w:szCs w:val="20"/>
        </w:rPr>
        <w:t xml:space="preserve"> "</w:t>
      </w:r>
      <w:r>
        <w:rPr>
          <w:rStyle w:val="a6"/>
          <w:rFonts w:ascii="Arial" w:hAnsi="Arial" w:cs="Arial"/>
          <w:color w:val="404040"/>
          <w:sz w:val="20"/>
          <w:szCs w:val="20"/>
        </w:rPr>
        <w:t>接受</w:t>
      </w:r>
      <w:r>
        <w:rPr>
          <w:rFonts w:ascii="Arial" w:hAnsi="Arial" w:cs="Arial"/>
          <w:color w:val="404040"/>
          <w:sz w:val="20"/>
          <w:szCs w:val="2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视频上的自动车辆检测和距离属性标记已完成。现在</w:t>
      </w:r>
      <w:r>
        <w:rPr>
          <w:rFonts w:ascii="Arial" w:hAnsi="Arial" w:cs="Arial"/>
          <w:color w:val="404040"/>
          <w:sz w:val="20"/>
          <w:szCs w:val="20"/>
        </w:rPr>
        <w:t xml:space="preserve">, </w:t>
      </w:r>
      <w:r>
        <w:rPr>
          <w:rFonts w:ascii="Arial" w:hAnsi="Arial" w:cs="Arial"/>
          <w:color w:val="404040"/>
          <w:sz w:val="20"/>
          <w:szCs w:val="20"/>
        </w:rPr>
        <w:t>您可以标记其他感兴趣的对象并设置其属性、保存会话或导出此标记运行的结果。</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本示例显示了将车辆检测和距离属性估计自动化算法纳入</w:t>
      </w:r>
      <w:hyperlink r:id="rId248" w:history="1">
        <w:r>
          <w:rPr>
            <w:rStyle w:val="a3"/>
            <w:rFonts w:ascii="Arial" w:hAnsi="Arial" w:cs="Arial"/>
            <w:color w:val="004B87"/>
            <w:sz w:val="20"/>
            <w:szCs w:val="20"/>
          </w:rPr>
          <w:t>地面真相</w:t>
        </w:r>
      </w:hyperlink>
      <w:r>
        <w:rPr>
          <w:rFonts w:ascii="Arial" w:hAnsi="Arial" w:cs="Arial"/>
          <w:color w:val="404040"/>
          <w:sz w:val="20"/>
          <w:szCs w:val="20"/>
        </w:rPr>
        <w:t>贴标机应用的步骤。您可以将此概念扩展到其他自定义算法以扩展应用的功能。</w:t>
      </w:r>
    </w:p>
    <w:p w:rsidR="00176B4B" w:rsidRDefault="00176B4B">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176B4B" w:rsidRDefault="00176B4B" w:rsidP="00176B4B">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根据地面真实数据评估车道边界检测</w:t>
      </w:r>
    </w:p>
    <w:p w:rsidR="00176B4B" w:rsidRDefault="00BD0362" w:rsidP="00176B4B">
      <w:pPr>
        <w:shd w:val="clear" w:color="auto" w:fill="FFFFFF"/>
        <w:rPr>
          <w:rFonts w:ascii="Arial" w:hAnsi="Arial" w:cs="Arial"/>
          <w:color w:val="404040"/>
          <w:sz w:val="20"/>
          <w:szCs w:val="20"/>
        </w:rPr>
      </w:pPr>
      <w:hyperlink r:id="rId249" w:history="1"/>
    </w:p>
    <w:p w:rsidR="00176B4B" w:rsidRDefault="00176B4B" w:rsidP="00176B4B">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此示例演示如何将地面真值数据与车道边界检测算法的结果进行比较。它还说明了如何使用</w:t>
      </w:r>
      <w:proofErr w:type="gramStart"/>
      <w:r>
        <w:rPr>
          <w:rFonts w:ascii="Arial" w:hAnsi="Arial" w:cs="Arial"/>
          <w:color w:val="404040"/>
          <w:sz w:val="20"/>
          <w:szCs w:val="20"/>
        </w:rPr>
        <w:t>此比较</w:t>
      </w:r>
      <w:proofErr w:type="gramEnd"/>
      <w:r>
        <w:rPr>
          <w:rFonts w:ascii="Arial" w:hAnsi="Arial" w:cs="Arial"/>
          <w:color w:val="404040"/>
          <w:sz w:val="20"/>
          <w:szCs w:val="20"/>
        </w:rPr>
        <w:t>来优化算法参数以获得最佳检测结果。</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地面真相数据通常在图像坐标中可用</w:t>
      </w:r>
      <w:r>
        <w:rPr>
          <w:rFonts w:ascii="Arial" w:hAnsi="Arial" w:cs="Arial"/>
          <w:color w:val="404040"/>
          <w:sz w:val="20"/>
          <w:szCs w:val="20"/>
        </w:rPr>
        <w:t xml:space="preserve">, </w:t>
      </w:r>
      <w:r>
        <w:rPr>
          <w:rFonts w:ascii="Arial" w:hAnsi="Arial" w:cs="Arial"/>
          <w:color w:val="404040"/>
          <w:sz w:val="20"/>
          <w:szCs w:val="20"/>
        </w:rPr>
        <w:t>而边界则建模在车辆坐标系中。比较两者涉及坐标转换</w:t>
      </w:r>
      <w:r>
        <w:rPr>
          <w:rFonts w:ascii="Arial" w:hAnsi="Arial" w:cs="Arial"/>
          <w:color w:val="404040"/>
          <w:sz w:val="20"/>
          <w:szCs w:val="20"/>
        </w:rPr>
        <w:t xml:space="preserve">, </w:t>
      </w:r>
      <w:r>
        <w:rPr>
          <w:rFonts w:ascii="Arial" w:hAnsi="Arial" w:cs="Arial"/>
          <w:color w:val="404040"/>
          <w:sz w:val="20"/>
          <w:szCs w:val="20"/>
        </w:rPr>
        <w:t>因此在解释结果时需要格外小心。驾驶决策基于车辆坐标系中的距离。因此</w:t>
      </w:r>
      <w:r>
        <w:rPr>
          <w:rFonts w:ascii="Arial" w:hAnsi="Arial" w:cs="Arial"/>
          <w:color w:val="404040"/>
          <w:sz w:val="20"/>
          <w:szCs w:val="20"/>
        </w:rPr>
        <w:t xml:space="preserve">, </w:t>
      </w:r>
      <w:r>
        <w:rPr>
          <w:rFonts w:ascii="Arial" w:hAnsi="Arial" w:cs="Arial"/>
          <w:color w:val="404040"/>
          <w:sz w:val="20"/>
          <w:szCs w:val="20"/>
        </w:rPr>
        <w:t>使用车辆坐标中的物理单位而不是像素坐标来表达和理解精度要求更有用。</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MonoCameraExample</w:t>
      </w:r>
      <w:r>
        <w:rPr>
          <w:rFonts w:ascii="Arial" w:hAnsi="Arial" w:cs="Arial"/>
          <w:color w:val="404040"/>
          <w:sz w:val="20"/>
          <w:szCs w:val="20"/>
        </w:rPr>
        <w:t>描述了单目摄像机传感器的内部和车道边界建模过程。此示例演示如何根据手动验证的地面事实数据评估这些模型的准确性。建立了比较框架后</w:t>
      </w:r>
      <w:r>
        <w:rPr>
          <w:rFonts w:ascii="Arial" w:hAnsi="Arial" w:cs="Arial"/>
          <w:color w:val="404040"/>
          <w:sz w:val="20"/>
          <w:szCs w:val="20"/>
        </w:rPr>
        <w:t xml:space="preserve">, </w:t>
      </w:r>
      <w:r>
        <w:rPr>
          <w:rFonts w:ascii="Arial" w:hAnsi="Arial" w:cs="Arial"/>
          <w:color w:val="404040"/>
          <w:sz w:val="20"/>
          <w:szCs w:val="20"/>
        </w:rPr>
        <w:t>将框架扩展到边界检测算法的优化参数</w:t>
      </w:r>
      <w:r>
        <w:rPr>
          <w:rFonts w:ascii="Arial" w:hAnsi="Arial" w:cs="Arial"/>
          <w:color w:val="404040"/>
          <w:sz w:val="20"/>
          <w:szCs w:val="20"/>
        </w:rPr>
        <w:t xml:space="preserve">, </w:t>
      </w:r>
      <w:r>
        <w:rPr>
          <w:rFonts w:ascii="Arial" w:hAnsi="Arial" w:cs="Arial"/>
          <w:color w:val="404040"/>
          <w:sz w:val="20"/>
          <w:szCs w:val="20"/>
        </w:rPr>
        <w:t>以实现最佳性能。</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加载和准备地面真相数据</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w:t>
      </w:r>
      <w:hyperlink r:id="rId250" w:history="1">
        <w:r>
          <w:rPr>
            <w:rStyle w:val="a3"/>
            <w:rFonts w:ascii="Arial" w:hAnsi="Arial" w:cs="Arial"/>
            <w:color w:val="004B87"/>
            <w:sz w:val="20"/>
            <w:szCs w:val="20"/>
          </w:rPr>
          <w:t>地面真相</w:t>
        </w:r>
      </w:hyperlink>
      <w:r>
        <w:rPr>
          <w:rFonts w:ascii="Arial" w:hAnsi="Arial" w:cs="Arial"/>
          <w:color w:val="404040"/>
          <w:sz w:val="20"/>
          <w:szCs w:val="20"/>
        </w:rPr>
        <w:t>贴标机应用在视频中标记和标注车道边界。这些带注释的车道边界表示为沿感兴趣边界放置的点集。在评估和微调自动车道边界检测算法时</w:t>
      </w:r>
      <w:r>
        <w:rPr>
          <w:rFonts w:ascii="Arial" w:hAnsi="Arial" w:cs="Arial"/>
          <w:color w:val="404040"/>
          <w:sz w:val="20"/>
          <w:szCs w:val="20"/>
        </w:rPr>
        <w:t xml:space="preserve">, </w:t>
      </w:r>
      <w:r>
        <w:rPr>
          <w:rFonts w:ascii="Arial" w:hAnsi="Arial" w:cs="Arial"/>
          <w:color w:val="404040"/>
          <w:sz w:val="20"/>
          <w:szCs w:val="20"/>
        </w:rPr>
        <w:t>对于各种驾驶场景</w:t>
      </w:r>
      <w:r>
        <w:rPr>
          <w:rFonts w:ascii="Arial" w:hAnsi="Arial" w:cs="Arial"/>
          <w:color w:val="404040"/>
          <w:sz w:val="20"/>
          <w:szCs w:val="20"/>
        </w:rPr>
        <w:t xml:space="preserve">, </w:t>
      </w:r>
      <w:r>
        <w:rPr>
          <w:rFonts w:ascii="Arial" w:hAnsi="Arial" w:cs="Arial"/>
          <w:color w:val="404040"/>
          <w:sz w:val="20"/>
          <w:szCs w:val="20"/>
        </w:rPr>
        <w:t>有一组丰富的手动标注车道边界至关重要。工具箱中提供了</w:t>
      </w:r>
      <w:r>
        <w:rPr>
          <w:rStyle w:val="HTML1"/>
          <w:rFonts w:ascii="Consolas" w:hAnsi="Consolas"/>
          <w:color w:val="404040"/>
        </w:rPr>
        <w:t>caltech_cordova1.avi</w:t>
      </w:r>
      <w:r>
        <w:rPr>
          <w:rFonts w:ascii="Arial" w:hAnsi="Arial" w:cs="Arial"/>
          <w:color w:val="404040"/>
          <w:sz w:val="20"/>
          <w:szCs w:val="20"/>
        </w:rPr>
        <w:t>视频文件设置的示例。</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加载在图像坐标中指定的预定义的左和右</w:t>
      </w:r>
      <w:del w:id="277" w:author="Young Jiang" w:date="2019-01-02T01:34:00Z">
        <w:r w:rsidDel="007F234F">
          <w:rPr>
            <w:rFonts w:ascii="Arial" w:hAnsi="Arial" w:cs="Arial"/>
            <w:color w:val="404040"/>
            <w:sz w:val="20"/>
            <w:szCs w:val="20"/>
          </w:rPr>
          <w:delText>自我</w:delText>
        </w:r>
      </w:del>
      <w:ins w:id="278" w:author="Young Jiang" w:date="2019-01-02T01:34:00Z">
        <w:r w:rsidR="007F234F">
          <w:rPr>
            <w:rFonts w:ascii="Arial" w:hAnsi="Arial" w:cs="Arial"/>
            <w:color w:val="404040"/>
            <w:sz w:val="20"/>
            <w:szCs w:val="20"/>
          </w:rPr>
          <w:t>当前</w:t>
        </w:r>
      </w:ins>
      <w:r>
        <w:rPr>
          <w:rFonts w:ascii="Arial" w:hAnsi="Arial" w:cs="Arial"/>
          <w:color w:val="404040"/>
          <w:sz w:val="20"/>
          <w:szCs w:val="20"/>
        </w:rPr>
        <w:t>车道边界。每个边界由一组表示沿该边界的</w:t>
      </w:r>
      <w:r>
        <w:rPr>
          <w:rFonts w:ascii="Arial" w:hAnsi="Arial" w:cs="Arial"/>
          <w:color w:val="404040"/>
          <w:sz w:val="20"/>
          <w:szCs w:val="20"/>
        </w:rPr>
        <w:t xml:space="preserve"> M </w:t>
      </w:r>
      <w:r>
        <w:rPr>
          <w:rFonts w:ascii="Arial" w:hAnsi="Arial" w:cs="Arial"/>
          <w:color w:val="404040"/>
          <w:sz w:val="20"/>
          <w:szCs w:val="20"/>
        </w:rPr>
        <w:t>像素位置的</w:t>
      </w:r>
      <w:r>
        <w:rPr>
          <w:rFonts w:ascii="Arial" w:hAnsi="Arial" w:cs="Arial"/>
          <w:color w:val="404040"/>
          <w:sz w:val="20"/>
          <w:szCs w:val="20"/>
        </w:rPr>
        <w:t xml:space="preserve"> M-by-2 </w:t>
      </w:r>
      <w:r>
        <w:rPr>
          <w:rFonts w:ascii="Arial" w:hAnsi="Arial" w:cs="Arial"/>
          <w:color w:val="404040"/>
          <w:sz w:val="20"/>
          <w:szCs w:val="20"/>
        </w:rPr>
        <w:t>数字表示。每个视频</w:t>
      </w:r>
      <w:proofErr w:type="gramStart"/>
      <w:r>
        <w:rPr>
          <w:rFonts w:ascii="Arial" w:hAnsi="Arial" w:cs="Arial"/>
          <w:color w:val="404040"/>
          <w:sz w:val="20"/>
          <w:szCs w:val="20"/>
        </w:rPr>
        <w:t>帧</w:t>
      </w:r>
      <w:proofErr w:type="gramEnd"/>
      <w:r>
        <w:rPr>
          <w:rFonts w:ascii="Arial" w:hAnsi="Arial" w:cs="Arial"/>
          <w:color w:val="404040"/>
          <w:sz w:val="20"/>
          <w:szCs w:val="20"/>
        </w:rPr>
        <w:t>最多有两个这样的</w:t>
      </w:r>
      <w:proofErr w:type="gramStart"/>
      <w:r>
        <w:rPr>
          <w:rFonts w:ascii="Arial" w:hAnsi="Arial" w:cs="Arial"/>
          <w:color w:val="404040"/>
          <w:sz w:val="20"/>
          <w:szCs w:val="20"/>
        </w:rPr>
        <w:t>集代</w:t>
      </w:r>
      <w:proofErr w:type="gramEnd"/>
      <w:r>
        <w:rPr>
          <w:rFonts w:ascii="Arial" w:hAnsi="Arial" w:cs="Arial"/>
          <w:color w:val="404040"/>
          <w:sz w:val="20"/>
          <w:szCs w:val="20"/>
        </w:rPr>
        <w:t>表左和右车道。</w:t>
      </w:r>
    </w:p>
    <w:p w:rsidR="00176B4B" w:rsidRDefault="00176B4B" w:rsidP="00176B4B">
      <w:pPr>
        <w:pStyle w:val="HTML"/>
        <w:rPr>
          <w:rFonts w:ascii="Consolas" w:hAnsi="Consolas"/>
          <w:color w:val="404040"/>
        </w:rPr>
      </w:pPr>
      <w:r>
        <w:rPr>
          <w:rFonts w:ascii="Consolas" w:hAnsi="Consolas"/>
          <w:color w:val="404040"/>
        </w:rPr>
        <w:t>loaded = load(</w:t>
      </w:r>
      <w:r>
        <w:rPr>
          <w:rFonts w:ascii="Consolas" w:hAnsi="Consolas"/>
          <w:color w:val="A020F0"/>
        </w:rPr>
        <w:t>'caltech_cordova1_EgoBoundaries.mat'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sensor = </w:t>
      </w:r>
      <w:proofErr w:type="gramStart"/>
      <w:r>
        <w:rPr>
          <w:rFonts w:ascii="Consolas" w:hAnsi="Consolas"/>
          <w:color w:val="404040"/>
        </w:rPr>
        <w:t>loaded.sensor</w:t>
      </w:r>
      <w:proofErr w:type="gramEnd"/>
      <w:r>
        <w:rPr>
          <w:rFonts w:ascii="Consolas" w:hAnsi="Consolas"/>
          <w:color w:val="404040"/>
        </w:rPr>
        <w:t xml:space="preserve">; </w:t>
      </w:r>
      <w:r>
        <w:rPr>
          <w:rFonts w:ascii="Consolas" w:hAnsi="Consolas"/>
          <w:color w:val="228B22"/>
        </w:rPr>
        <w:t>% Associated monoCamera object</w:t>
      </w:r>
    </w:p>
    <w:p w:rsidR="00176B4B" w:rsidRDefault="00176B4B" w:rsidP="00176B4B">
      <w:pPr>
        <w:pStyle w:val="HTML"/>
        <w:rPr>
          <w:rFonts w:ascii="Consolas" w:hAnsi="Consolas"/>
          <w:color w:val="404040"/>
        </w:rPr>
      </w:pPr>
      <w:r>
        <w:rPr>
          <w:rFonts w:ascii="Consolas" w:hAnsi="Consolas"/>
          <w:color w:val="404040"/>
        </w:rPr>
        <w:t xml:space="preserve">gtImageBoundaryPoints = </w:t>
      </w:r>
      <w:proofErr w:type="gramStart"/>
      <w:r>
        <w:rPr>
          <w:rFonts w:ascii="Consolas" w:hAnsi="Consolas"/>
          <w:color w:val="404040"/>
        </w:rPr>
        <w:t>loaded.groundTruthData.EgoLaneBoundaries</w:t>
      </w:r>
      <w:proofErr w:type="gramEnd"/>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Show a sample of the ground truth at this frame index</w:t>
      </w:r>
    </w:p>
    <w:p w:rsidR="00176B4B" w:rsidRDefault="00176B4B" w:rsidP="00176B4B">
      <w:pPr>
        <w:pStyle w:val="HTML"/>
        <w:rPr>
          <w:rFonts w:ascii="Consolas" w:hAnsi="Consolas"/>
          <w:color w:val="404040"/>
        </w:rPr>
      </w:pPr>
      <w:r>
        <w:rPr>
          <w:rFonts w:ascii="Consolas" w:hAnsi="Consolas"/>
          <w:color w:val="404040"/>
        </w:rPr>
        <w:t>frameInd = 36;</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Load the video frame</w:t>
      </w:r>
    </w:p>
    <w:p w:rsidR="00176B4B" w:rsidRDefault="00176B4B" w:rsidP="00176B4B">
      <w:pPr>
        <w:pStyle w:val="HTML"/>
        <w:rPr>
          <w:rFonts w:ascii="Consolas" w:hAnsi="Consolas"/>
          <w:color w:val="404040"/>
        </w:rPr>
      </w:pPr>
      <w:r>
        <w:rPr>
          <w:rFonts w:ascii="Consolas" w:hAnsi="Consolas"/>
          <w:color w:val="404040"/>
        </w:rPr>
        <w:t>frameTimeStamp = seconds(</w:t>
      </w:r>
      <w:proofErr w:type="gramStart"/>
      <w:r>
        <w:rPr>
          <w:rFonts w:ascii="Consolas" w:hAnsi="Consolas"/>
          <w:color w:val="404040"/>
        </w:rPr>
        <w:t>loaded.groundTruthData</w:t>
      </w:r>
      <w:proofErr w:type="gramEnd"/>
      <w:r>
        <w:rPr>
          <w:rFonts w:ascii="Consolas" w:hAnsi="Consolas"/>
          <w:color w:val="404040"/>
        </w:rPr>
        <w:t>(frameInd,:).Time);</w:t>
      </w:r>
    </w:p>
    <w:p w:rsidR="00176B4B" w:rsidRDefault="00176B4B" w:rsidP="00176B4B">
      <w:pPr>
        <w:pStyle w:val="HTML"/>
        <w:rPr>
          <w:rFonts w:ascii="Consolas" w:hAnsi="Consolas"/>
          <w:color w:val="404040"/>
        </w:rPr>
      </w:pPr>
      <w:r>
        <w:rPr>
          <w:rFonts w:ascii="Consolas" w:hAnsi="Consolas"/>
          <w:color w:val="404040"/>
        </w:rPr>
        <w:t>videoReader = VideoReader(</w:t>
      </w:r>
      <w:proofErr w:type="gramStart"/>
      <w:r>
        <w:rPr>
          <w:rFonts w:ascii="Consolas" w:hAnsi="Consolas"/>
          <w:color w:val="404040"/>
        </w:rPr>
        <w:t>loaded.videoName</w:t>
      </w:r>
      <w:proofErr w:type="gramEnd"/>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videoReader.CurrentTime = frameTimeStamp;</w:t>
      </w:r>
    </w:p>
    <w:p w:rsidR="00176B4B" w:rsidRDefault="00176B4B" w:rsidP="00176B4B">
      <w:pPr>
        <w:pStyle w:val="HTML"/>
        <w:rPr>
          <w:rFonts w:ascii="Consolas" w:hAnsi="Consolas"/>
          <w:color w:val="404040"/>
        </w:rPr>
      </w:pPr>
      <w:r>
        <w:rPr>
          <w:rFonts w:ascii="Consolas" w:hAnsi="Consolas"/>
          <w:color w:val="404040"/>
        </w:rPr>
        <w:t>frame = videoReader.readFrame();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Obtain the left lane points for this frame</w:t>
      </w:r>
    </w:p>
    <w:p w:rsidR="00176B4B" w:rsidRDefault="00176B4B" w:rsidP="00176B4B">
      <w:pPr>
        <w:pStyle w:val="HTML"/>
        <w:rPr>
          <w:rFonts w:ascii="Consolas" w:hAnsi="Consolas"/>
          <w:color w:val="404040"/>
        </w:rPr>
      </w:pPr>
      <w:r>
        <w:rPr>
          <w:rFonts w:ascii="Consolas" w:hAnsi="Consolas"/>
          <w:color w:val="404040"/>
        </w:rPr>
        <w:t>boundaryPoints = gtImageBoundaryPoints{frameInd};</w:t>
      </w:r>
    </w:p>
    <w:p w:rsidR="00176B4B" w:rsidRDefault="00176B4B" w:rsidP="00176B4B">
      <w:pPr>
        <w:pStyle w:val="HTML"/>
        <w:rPr>
          <w:rFonts w:ascii="Consolas" w:hAnsi="Consolas"/>
          <w:color w:val="404040"/>
        </w:rPr>
      </w:pPr>
      <w:r>
        <w:rPr>
          <w:rFonts w:ascii="Consolas" w:hAnsi="Consolas"/>
          <w:color w:val="404040"/>
        </w:rPr>
        <w:t xml:space="preserve">leftLanePoints = </w:t>
      </w:r>
      <w:proofErr w:type="gramStart"/>
      <w:r>
        <w:rPr>
          <w:rFonts w:ascii="Consolas" w:hAnsi="Consolas"/>
          <w:color w:val="404040"/>
        </w:rPr>
        <w:t>boundaryPoints{</w:t>
      </w:r>
      <w:proofErr w:type="gramEnd"/>
      <w:r>
        <w:rPr>
          <w:rFonts w:ascii="Consolas" w:hAnsi="Consolas"/>
          <w:color w:val="404040"/>
        </w:rPr>
        <w:t>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imshow(frame)</w:t>
      </w:r>
    </w:p>
    <w:p w:rsidR="00176B4B" w:rsidRDefault="00176B4B" w:rsidP="00176B4B">
      <w:pPr>
        <w:pStyle w:val="HTML"/>
        <w:rPr>
          <w:rFonts w:ascii="Consolas" w:hAnsi="Consolas"/>
          <w:color w:val="404040"/>
        </w:rPr>
      </w:pPr>
      <w:r>
        <w:rPr>
          <w:rFonts w:ascii="Consolas" w:hAnsi="Consolas"/>
          <w:color w:val="404040"/>
        </w:rPr>
        <w:lastRenderedPageBreak/>
        <w:t xml:space="preserve">hold </w:t>
      </w:r>
      <w:r>
        <w:rPr>
          <w:rFonts w:ascii="Consolas" w:hAnsi="Consolas"/>
          <w:color w:val="A020F0"/>
        </w:rPr>
        <w:t>on</w:t>
      </w:r>
    </w:p>
    <w:p w:rsidR="00176B4B" w:rsidRDefault="00176B4B" w:rsidP="00176B4B">
      <w:pPr>
        <w:pStyle w:val="HTML"/>
        <w:rPr>
          <w:rFonts w:ascii="Consolas" w:hAnsi="Consolas"/>
          <w:color w:val="404040"/>
        </w:rPr>
      </w:pPr>
      <w:r>
        <w:rPr>
          <w:rFonts w:ascii="Consolas" w:hAnsi="Consolas"/>
          <w:color w:val="404040"/>
        </w:rPr>
        <w:t>plot(leftLanePoints</w:t>
      </w:r>
      <w:proofErr w:type="gramStart"/>
      <w:r>
        <w:rPr>
          <w:rFonts w:ascii="Consolas" w:hAnsi="Consolas"/>
          <w:color w:val="404040"/>
        </w:rPr>
        <w:t>(:,</w:t>
      </w:r>
      <w:proofErr w:type="gramEnd"/>
      <w:r>
        <w:rPr>
          <w:rFonts w:ascii="Consolas" w:hAnsi="Consolas"/>
          <w:color w:val="404040"/>
        </w:rPr>
        <w:t>1), leftLanePoints(:,2),</w:t>
      </w:r>
      <w:r>
        <w:rPr>
          <w:rFonts w:ascii="Consolas" w:hAnsi="Consolas"/>
          <w:color w:val="A020F0"/>
        </w:rPr>
        <w:t>'+'</w:t>
      </w:r>
      <w:r>
        <w:rPr>
          <w:rFonts w:ascii="Consolas" w:hAnsi="Consolas"/>
          <w:color w:val="404040"/>
        </w:rPr>
        <w:t>,</w:t>
      </w:r>
      <w:r>
        <w:rPr>
          <w:rFonts w:ascii="Consolas" w:hAnsi="Consolas"/>
          <w:color w:val="A020F0"/>
        </w:rPr>
        <w:t>'MarkerSize'</w:t>
      </w:r>
      <w:r>
        <w:rPr>
          <w:rFonts w:ascii="Consolas" w:hAnsi="Consolas"/>
          <w:color w:val="404040"/>
        </w:rPr>
        <w:t>,10,</w:t>
      </w:r>
      <w:r>
        <w:rPr>
          <w:rFonts w:ascii="Consolas" w:hAnsi="Consolas"/>
          <w:color w:val="A020F0"/>
        </w:rPr>
        <w:t>'LineWidth'</w:t>
      </w:r>
      <w:r>
        <w:rPr>
          <w:rFonts w:ascii="Consolas" w:hAnsi="Consolas"/>
          <w:color w:val="404040"/>
        </w:rPr>
        <w:t>,4);</w:t>
      </w:r>
    </w:p>
    <w:p w:rsidR="00176B4B" w:rsidRDefault="00176B4B" w:rsidP="00176B4B">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'Sample Ground Truth Data for Left Lane Boundary'</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915025" cy="4163771"/>
            <wp:effectExtent l="0" t="0" r="0" b="8255"/>
            <wp:docPr id="261" name="图片 261" descr="https://www.mathworks.com/help/examples/driving/win64/EvaluateLaneBoundaryDetectionsAgainstGroundTruth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mathworks.com/help/examples/driving/win64/EvaluateLaneBoundaryDetectionsAgainstGroundTruthExample_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18241" cy="4166035"/>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将地面</w:t>
      </w:r>
      <w:proofErr w:type="gramStart"/>
      <w:r>
        <w:rPr>
          <w:rFonts w:ascii="Arial" w:hAnsi="Arial" w:cs="Arial"/>
          <w:color w:val="404040"/>
          <w:sz w:val="20"/>
          <w:szCs w:val="20"/>
        </w:rPr>
        <w:t>真实点</w:t>
      </w:r>
      <w:proofErr w:type="gramEnd"/>
      <w:r>
        <w:rPr>
          <w:rFonts w:ascii="Arial" w:hAnsi="Arial" w:cs="Arial"/>
          <w:color w:val="404040"/>
          <w:sz w:val="20"/>
          <w:szCs w:val="20"/>
        </w:rPr>
        <w:t>从图像坐标转换为车辆坐标</w:t>
      </w:r>
      <w:r>
        <w:rPr>
          <w:rFonts w:ascii="Arial" w:hAnsi="Arial" w:cs="Arial"/>
          <w:color w:val="404040"/>
          <w:sz w:val="20"/>
          <w:szCs w:val="20"/>
        </w:rPr>
        <w:t xml:space="preserve">, </w:t>
      </w:r>
      <w:r>
        <w:rPr>
          <w:rFonts w:ascii="Arial" w:hAnsi="Arial" w:cs="Arial"/>
          <w:color w:val="404040"/>
          <w:sz w:val="20"/>
          <w:szCs w:val="20"/>
        </w:rPr>
        <w:t>以便与边界模型进行直接比较。若要执行此转换</w:t>
      </w:r>
      <w:r>
        <w:rPr>
          <w:rFonts w:ascii="Arial" w:hAnsi="Arial" w:cs="Arial"/>
          <w:color w:val="404040"/>
          <w:sz w:val="20"/>
          <w:szCs w:val="20"/>
        </w:rPr>
        <w:t xml:space="preserve">, </w:t>
      </w:r>
      <w:r>
        <w:rPr>
          <w:rFonts w:ascii="Arial" w:hAnsi="Arial" w:cs="Arial"/>
          <w:color w:val="404040"/>
          <w:sz w:val="20"/>
          <w:szCs w:val="20"/>
        </w:rPr>
        <w:t>请使用与关联的</w:t>
      </w:r>
      <w:r>
        <w:rPr>
          <w:rStyle w:val="HTML1"/>
          <w:rFonts w:ascii="Consolas" w:hAnsi="Consolas"/>
          <w:color w:val="404040"/>
        </w:rPr>
        <w:t>monoCamera</w:t>
      </w:r>
      <w:r>
        <w:rPr>
          <w:rFonts w:ascii="Arial" w:hAnsi="Arial" w:cs="Arial"/>
          <w:color w:val="404040"/>
          <w:sz w:val="20"/>
          <w:szCs w:val="20"/>
        </w:rPr>
        <w:t>对象的</w:t>
      </w:r>
      <w:hyperlink r:id="rId252" w:history="1">
        <w:r>
          <w:rPr>
            <w:rStyle w:val="HTML1"/>
            <w:rFonts w:ascii="Consolas" w:hAnsi="Consolas"/>
            <w:color w:val="004B87"/>
          </w:rPr>
          <w:t>imageToVehicle</w:t>
        </w:r>
      </w:hyperlink>
      <w:r>
        <w:rPr>
          <w:rFonts w:ascii="Arial" w:hAnsi="Arial" w:cs="Arial"/>
          <w:color w:val="404040"/>
          <w:sz w:val="20"/>
          <w:szCs w:val="20"/>
        </w:rPr>
        <w:t>函数来执行此转换。</w:t>
      </w:r>
    </w:p>
    <w:p w:rsidR="00176B4B" w:rsidRDefault="00176B4B" w:rsidP="00176B4B">
      <w:pPr>
        <w:pStyle w:val="HTML"/>
        <w:rPr>
          <w:rFonts w:ascii="Consolas" w:hAnsi="Consolas"/>
          <w:color w:val="404040"/>
        </w:rPr>
      </w:pPr>
      <w:r>
        <w:rPr>
          <w:rFonts w:ascii="Consolas" w:hAnsi="Consolas"/>
          <w:color w:val="404040"/>
        </w:rPr>
        <w:t>gtVehicleBoundaryPoints = cell(numel(gtImageBoundaryPoints),1);</w:t>
      </w:r>
    </w:p>
    <w:p w:rsidR="00176B4B" w:rsidRDefault="00176B4B" w:rsidP="00176B4B">
      <w:pPr>
        <w:pStyle w:val="HTML"/>
        <w:rPr>
          <w:rFonts w:ascii="Consolas" w:hAnsi="Consolas"/>
          <w:color w:val="404040"/>
        </w:rPr>
      </w:pPr>
      <w:r>
        <w:rPr>
          <w:rFonts w:ascii="Consolas" w:hAnsi="Consolas"/>
          <w:color w:val="0000FF"/>
        </w:rPr>
        <w:t>for</w:t>
      </w:r>
      <w:r>
        <w:rPr>
          <w:rFonts w:ascii="Consolas" w:hAnsi="Consolas"/>
          <w:color w:val="404040"/>
        </w:rPr>
        <w:t xml:space="preserve"> frameInd = </w:t>
      </w:r>
      <w:proofErr w:type="gramStart"/>
      <w:r>
        <w:rPr>
          <w:rFonts w:ascii="Consolas" w:hAnsi="Consolas"/>
          <w:color w:val="404040"/>
        </w:rPr>
        <w:t>1:numel</w:t>
      </w:r>
      <w:proofErr w:type="gramEnd"/>
      <w:r>
        <w:rPr>
          <w:rFonts w:ascii="Consolas" w:hAnsi="Consolas"/>
          <w:color w:val="404040"/>
        </w:rPr>
        <w:t>(gtImageBoundaryPoints)</w:t>
      </w:r>
    </w:p>
    <w:p w:rsidR="00176B4B" w:rsidRDefault="00176B4B" w:rsidP="00176B4B">
      <w:pPr>
        <w:pStyle w:val="HTML"/>
        <w:rPr>
          <w:rFonts w:ascii="Consolas" w:hAnsi="Consolas"/>
          <w:color w:val="404040"/>
        </w:rPr>
      </w:pPr>
      <w:r>
        <w:rPr>
          <w:rFonts w:ascii="Consolas" w:hAnsi="Consolas"/>
          <w:color w:val="404040"/>
        </w:rPr>
        <w:t xml:space="preserve">    boundaryPoints   = gtImageBoundaryPoints{frameInd};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~isempty(boundaryPoints)</w:t>
      </w:r>
    </w:p>
    <w:p w:rsidR="00176B4B" w:rsidRDefault="00176B4B" w:rsidP="00176B4B">
      <w:pPr>
        <w:pStyle w:val="HTML"/>
        <w:rPr>
          <w:rFonts w:ascii="Consolas" w:hAnsi="Consolas"/>
          <w:color w:val="404040"/>
        </w:rPr>
      </w:pPr>
      <w:r>
        <w:rPr>
          <w:rFonts w:ascii="Consolas" w:hAnsi="Consolas"/>
          <w:color w:val="404040"/>
        </w:rPr>
        <w:t xml:space="preserve">        ptsInVehicle = </w:t>
      </w:r>
      <w:proofErr w:type="gramStart"/>
      <w:r>
        <w:rPr>
          <w:rFonts w:ascii="Consolas" w:hAnsi="Consolas"/>
          <w:color w:val="404040"/>
        </w:rPr>
        <w:t>cell(</w:t>
      </w:r>
      <w:proofErr w:type="gramEnd"/>
      <w:r>
        <w:rPr>
          <w:rFonts w:ascii="Consolas" w:hAnsi="Consolas"/>
          <w:color w:val="404040"/>
        </w:rPr>
        <w:t>1, numel(boundaryPoints));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cInd = </w:t>
      </w:r>
      <w:proofErr w:type="gramStart"/>
      <w:r>
        <w:rPr>
          <w:rFonts w:ascii="Consolas" w:hAnsi="Consolas"/>
          <w:color w:val="404040"/>
        </w:rPr>
        <w:t>1:numel</w:t>
      </w:r>
      <w:proofErr w:type="gramEnd"/>
      <w:r>
        <w:rPr>
          <w:rFonts w:ascii="Consolas" w:hAnsi="Consolas"/>
          <w:color w:val="404040"/>
        </w:rPr>
        <w:t>(boundaryPoints)</w:t>
      </w:r>
    </w:p>
    <w:p w:rsidR="00176B4B" w:rsidRDefault="00176B4B" w:rsidP="00176B4B">
      <w:pPr>
        <w:pStyle w:val="HTML"/>
        <w:rPr>
          <w:rFonts w:ascii="Consolas" w:hAnsi="Consolas"/>
          <w:color w:val="404040"/>
        </w:rPr>
      </w:pPr>
      <w:r>
        <w:rPr>
          <w:rFonts w:ascii="Consolas" w:hAnsi="Consolas"/>
          <w:color w:val="404040"/>
        </w:rPr>
        <w:t xml:space="preserve">            ptsInVehicle{cInd} = </w:t>
      </w:r>
      <w:proofErr w:type="gramStart"/>
      <w:r>
        <w:rPr>
          <w:rFonts w:ascii="Consolas" w:hAnsi="Consolas"/>
          <w:color w:val="404040"/>
        </w:rPr>
        <w:t>imageToVehicle(</w:t>
      </w:r>
      <w:proofErr w:type="gramEnd"/>
      <w:r>
        <w:rPr>
          <w:rFonts w:ascii="Consolas" w:hAnsi="Consolas"/>
          <w:color w:val="404040"/>
        </w:rPr>
        <w:t>sensor, boundaryPoints{cInd});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gtVehicleBoundaryPoints{frameInd} = ptsInVehicle;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使用单目传感器建模车道边界</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在样本视频上运行车道边界建模算法</w:t>
      </w:r>
      <w:r>
        <w:rPr>
          <w:rFonts w:ascii="Arial" w:hAnsi="Arial" w:cs="Arial"/>
          <w:color w:val="404040"/>
          <w:sz w:val="20"/>
          <w:szCs w:val="20"/>
        </w:rPr>
        <w:t xml:space="preserve">, </w:t>
      </w:r>
      <w:r>
        <w:rPr>
          <w:rFonts w:ascii="Arial" w:hAnsi="Arial" w:cs="Arial"/>
          <w:color w:val="404040"/>
          <w:sz w:val="20"/>
          <w:szCs w:val="20"/>
        </w:rPr>
        <w:t>获得比较的测试数据。在这里</w:t>
      </w:r>
      <w:r>
        <w:rPr>
          <w:rFonts w:ascii="Arial" w:hAnsi="Arial" w:cs="Arial"/>
          <w:color w:val="404040"/>
          <w:sz w:val="20"/>
          <w:szCs w:val="20"/>
        </w:rPr>
        <w:t>,</w:t>
      </w:r>
      <w:hyperlink r:id="rId253" w:history="1">
        <w:r>
          <w:rPr>
            <w:rStyle w:val="a3"/>
            <w:rFonts w:ascii="Arial" w:hAnsi="Arial" w:cs="Arial"/>
            <w:color w:val="004B87"/>
            <w:sz w:val="20"/>
            <w:szCs w:val="20"/>
          </w:rPr>
          <w:t>使用单目相机</w:t>
        </w:r>
      </w:hyperlink>
      <w:r>
        <w:rPr>
          <w:rFonts w:ascii="Arial" w:hAnsi="Arial" w:cs="Arial"/>
          <w:color w:val="404040"/>
          <w:sz w:val="20"/>
          <w:szCs w:val="20"/>
        </w:rPr>
        <w:t>示例</w:t>
      </w:r>
      <w:r>
        <w:rPr>
          <w:rFonts w:ascii="Arial" w:hAnsi="Arial" w:cs="Arial"/>
          <w:color w:val="404040"/>
          <w:sz w:val="20"/>
          <w:szCs w:val="20"/>
        </w:rPr>
        <w:t xml:space="preserve">, </w:t>
      </w:r>
      <w:r>
        <w:rPr>
          <w:rFonts w:ascii="Arial" w:hAnsi="Arial" w:cs="Arial"/>
          <w:color w:val="404040"/>
          <w:sz w:val="20"/>
          <w:szCs w:val="20"/>
        </w:rPr>
        <w:t>重用视觉感知中引入的</w:t>
      </w:r>
      <w:hyperlink r:id="rId254" w:tgtFrame="_blank" w:history="1">
        <w:r>
          <w:rPr>
            <w:rStyle w:val="HTML1"/>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模块。在处理视频时</w:t>
      </w:r>
      <w:r>
        <w:rPr>
          <w:rFonts w:ascii="Arial" w:hAnsi="Arial" w:cs="Arial"/>
          <w:color w:val="404040"/>
          <w:sz w:val="20"/>
          <w:szCs w:val="20"/>
        </w:rPr>
        <w:t xml:space="preserve">, </w:t>
      </w:r>
      <w:r>
        <w:rPr>
          <w:rFonts w:ascii="Arial" w:hAnsi="Arial" w:cs="Arial"/>
          <w:color w:val="404040"/>
          <w:sz w:val="20"/>
          <w:szCs w:val="20"/>
        </w:rPr>
        <w:t>需要额外的步骤来返回检测到的边界模型。此逻辑封装在本示例末尾定义的</w:t>
      </w:r>
      <w:proofErr w:type="gramStart"/>
      <w:r>
        <w:rPr>
          <w:rFonts w:ascii="Arial" w:hAnsi="Arial" w:cs="Arial"/>
          <w:color w:val="404040"/>
          <w:sz w:val="20"/>
          <w:szCs w:val="20"/>
        </w:rPr>
        <w:t>帮助器</w:t>
      </w:r>
      <w:proofErr w:type="gramEnd"/>
      <w:r>
        <w:rPr>
          <w:rFonts w:ascii="Arial" w:hAnsi="Arial" w:cs="Arial"/>
          <w:color w:val="404040"/>
          <w:sz w:val="20"/>
          <w:szCs w:val="20"/>
        </w:rPr>
        <w:t>函数</w:t>
      </w:r>
      <w:r>
        <w:rPr>
          <w:rStyle w:val="HTML1"/>
          <w:rFonts w:ascii="Consolas" w:hAnsi="Consolas"/>
          <w:color w:val="404040"/>
        </w:rPr>
        <w:t>detectBoundaries</w:t>
      </w:r>
      <w:r>
        <w:rPr>
          <w:rFonts w:ascii="Arial" w:hAnsi="Arial" w:cs="Arial"/>
          <w:color w:val="404040"/>
          <w:sz w:val="20"/>
          <w:szCs w:val="20"/>
        </w:rPr>
        <w:t>中。</w:t>
      </w:r>
    </w:p>
    <w:p w:rsidR="00176B4B" w:rsidRDefault="00176B4B" w:rsidP="00176B4B">
      <w:pPr>
        <w:pStyle w:val="HTML"/>
        <w:rPr>
          <w:rFonts w:ascii="Consolas" w:hAnsi="Consolas"/>
          <w:color w:val="404040"/>
        </w:rPr>
      </w:pPr>
      <w:proofErr w:type="gramStart"/>
      <w:r>
        <w:rPr>
          <w:rFonts w:ascii="Consolas" w:hAnsi="Consolas"/>
          <w:color w:val="404040"/>
        </w:rPr>
        <w:t>monoSensor  =</w:t>
      </w:r>
      <w:proofErr w:type="gramEnd"/>
      <w:r>
        <w:rPr>
          <w:rFonts w:ascii="Consolas" w:hAnsi="Consolas"/>
          <w:color w:val="404040"/>
        </w:rPr>
        <w:t xml:space="preserve"> helperMonoSensor(sensor);</w:t>
      </w:r>
    </w:p>
    <w:p w:rsidR="00176B4B" w:rsidRDefault="00176B4B" w:rsidP="00176B4B">
      <w:pPr>
        <w:pStyle w:val="HTML"/>
        <w:rPr>
          <w:rFonts w:ascii="Consolas" w:hAnsi="Consolas"/>
          <w:color w:val="404040"/>
        </w:rPr>
      </w:pPr>
      <w:proofErr w:type="gramStart"/>
      <w:r>
        <w:rPr>
          <w:rFonts w:ascii="Consolas" w:hAnsi="Consolas"/>
          <w:color w:val="404040"/>
        </w:rPr>
        <w:t>boundaries  =</w:t>
      </w:r>
      <w:proofErr w:type="gramEnd"/>
      <w:r>
        <w:rPr>
          <w:rFonts w:ascii="Consolas" w:hAnsi="Consolas"/>
          <w:color w:val="404040"/>
        </w:rPr>
        <w:t xml:space="preserve"> detectBoundaries(loaded.videoName, monoSensor);</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评估车道边界模型</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255" w:history="1">
        <w:r>
          <w:rPr>
            <w:rStyle w:val="HTML1"/>
            <w:rFonts w:ascii="Consolas" w:hAnsi="Consolas"/>
            <w:color w:val="004B87"/>
          </w:rPr>
          <w:t>evaluateLaneBoundaries</w:t>
        </w:r>
      </w:hyperlink>
      <w:r>
        <w:rPr>
          <w:rFonts w:ascii="Arial" w:hAnsi="Arial" w:cs="Arial"/>
          <w:color w:val="404040"/>
          <w:sz w:val="20"/>
          <w:szCs w:val="20"/>
        </w:rPr>
        <w:t>函数可查找与地面事实相符的边界数。只有当地面真相的</w:t>
      </w:r>
      <w:proofErr w:type="gramStart"/>
      <w:r>
        <w:rPr>
          <w:rFonts w:ascii="Arial" w:hAnsi="Arial" w:cs="Arial"/>
          <w:color w:val="404040"/>
          <w:sz w:val="20"/>
          <w:szCs w:val="20"/>
        </w:rPr>
        <w:t>所有点都</w:t>
      </w:r>
      <w:proofErr w:type="gramEnd"/>
      <w:r>
        <w:rPr>
          <w:rFonts w:ascii="Arial" w:hAnsi="Arial" w:cs="Arial"/>
          <w:color w:val="404040"/>
          <w:sz w:val="20"/>
          <w:szCs w:val="20"/>
        </w:rPr>
        <w:t>在从相应的测试边界横向指定的距离内时</w:t>
      </w:r>
      <w:r>
        <w:rPr>
          <w:rFonts w:ascii="Arial" w:hAnsi="Arial" w:cs="Arial"/>
          <w:color w:val="404040"/>
          <w:sz w:val="20"/>
          <w:szCs w:val="20"/>
        </w:rPr>
        <w:t xml:space="preserve">, </w:t>
      </w:r>
      <w:r>
        <w:rPr>
          <w:rFonts w:ascii="Arial" w:hAnsi="Arial" w:cs="Arial"/>
          <w:color w:val="404040"/>
          <w:sz w:val="20"/>
          <w:szCs w:val="20"/>
        </w:rPr>
        <w:t>才会将地面真相分配给测试边界。如果多个接地真边界满足此判据</w:t>
      </w:r>
      <w:r>
        <w:rPr>
          <w:rFonts w:ascii="Arial" w:hAnsi="Arial" w:cs="Arial"/>
          <w:color w:val="404040"/>
          <w:sz w:val="20"/>
          <w:szCs w:val="20"/>
        </w:rPr>
        <w:t xml:space="preserve">, </w:t>
      </w:r>
      <w:r>
        <w:rPr>
          <w:rFonts w:ascii="Arial" w:hAnsi="Arial" w:cs="Arial"/>
          <w:color w:val="404040"/>
          <w:sz w:val="20"/>
          <w:szCs w:val="20"/>
        </w:rPr>
        <w:t>则选择最小最大侧向距离的一个。其他被标记为误报。</w:t>
      </w:r>
    </w:p>
    <w:p w:rsidR="00176B4B" w:rsidRDefault="00176B4B" w:rsidP="00176B4B">
      <w:pPr>
        <w:pStyle w:val="HTML"/>
        <w:rPr>
          <w:rFonts w:ascii="Consolas" w:hAnsi="Consolas"/>
          <w:color w:val="404040"/>
        </w:rPr>
      </w:pPr>
      <w:r>
        <w:rPr>
          <w:rFonts w:ascii="Consolas" w:hAnsi="Consolas"/>
          <w:color w:val="404040"/>
        </w:rPr>
        <w:t xml:space="preserve">threshold = 0.25; </w:t>
      </w:r>
      <w:r>
        <w:rPr>
          <w:rFonts w:ascii="Consolas" w:hAnsi="Consolas"/>
          <w:color w:val="228B22"/>
        </w:rPr>
        <w:t>% in vehicle coordinates (meters)</w:t>
      </w:r>
    </w:p>
    <w:p w:rsidR="00176B4B" w:rsidRDefault="00176B4B" w:rsidP="00176B4B">
      <w:pPr>
        <w:pStyle w:val="HTML"/>
        <w:rPr>
          <w:rFonts w:ascii="Consolas" w:hAnsi="Consolas"/>
          <w:color w:val="404040"/>
        </w:rPr>
      </w:pPr>
      <w:r>
        <w:rPr>
          <w:rFonts w:ascii="Consolas" w:hAnsi="Consolas"/>
          <w:color w:val="404040"/>
        </w:rPr>
        <w:t xml:space="preserve">[numMatches, numMisses, numFalsePositives, assignments] =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evaluateLaneBoundaries(</w:t>
      </w:r>
      <w:proofErr w:type="gramEnd"/>
      <w:r>
        <w:rPr>
          <w:rFonts w:ascii="Consolas" w:hAnsi="Consolas"/>
          <w:color w:val="404040"/>
        </w:rPr>
        <w:t>boundaries, gtVehicleBoundaryPoints, threshold);</w:t>
      </w:r>
    </w:p>
    <w:p w:rsidR="00176B4B" w:rsidRDefault="00176B4B" w:rsidP="00176B4B">
      <w:pPr>
        <w:pStyle w:val="HTML"/>
        <w:rPr>
          <w:rFonts w:ascii="Consolas" w:hAnsi="Consolas"/>
          <w:color w:val="404040"/>
        </w:rPr>
      </w:pPr>
      <w:proofErr w:type="gramStart"/>
      <w:r>
        <w:rPr>
          <w:rFonts w:ascii="Consolas" w:hAnsi="Consolas"/>
          <w:color w:val="404040"/>
        </w:rPr>
        <w:t>disp(</w:t>
      </w:r>
      <w:proofErr w:type="gramEnd"/>
      <w:r>
        <w:rPr>
          <w:rFonts w:ascii="Consolas" w:hAnsi="Consolas"/>
          <w:color w:val="404040"/>
        </w:rPr>
        <w:t>[</w:t>
      </w:r>
      <w:r>
        <w:rPr>
          <w:rFonts w:ascii="Consolas" w:hAnsi="Consolas"/>
          <w:color w:val="A020F0"/>
        </w:rPr>
        <w:t>'Number of matches: '</w:t>
      </w:r>
      <w:r>
        <w:rPr>
          <w:rFonts w:ascii="Consolas" w:hAnsi="Consolas"/>
          <w:color w:val="404040"/>
        </w:rPr>
        <w:t>, num2str(numMatches)]);</w:t>
      </w:r>
    </w:p>
    <w:p w:rsidR="00176B4B" w:rsidRDefault="00176B4B" w:rsidP="00176B4B">
      <w:pPr>
        <w:pStyle w:val="HTML"/>
        <w:rPr>
          <w:rFonts w:ascii="Consolas" w:hAnsi="Consolas"/>
          <w:color w:val="404040"/>
        </w:rPr>
      </w:pPr>
      <w:proofErr w:type="gramStart"/>
      <w:r>
        <w:rPr>
          <w:rFonts w:ascii="Consolas" w:hAnsi="Consolas"/>
          <w:color w:val="404040"/>
        </w:rPr>
        <w:t>disp(</w:t>
      </w:r>
      <w:proofErr w:type="gramEnd"/>
      <w:r>
        <w:rPr>
          <w:rFonts w:ascii="Consolas" w:hAnsi="Consolas"/>
          <w:color w:val="404040"/>
        </w:rPr>
        <w:t>[</w:t>
      </w:r>
      <w:r>
        <w:rPr>
          <w:rFonts w:ascii="Consolas" w:hAnsi="Consolas"/>
          <w:color w:val="A020F0"/>
        </w:rPr>
        <w:t>'Number of misses: '</w:t>
      </w:r>
      <w:r>
        <w:rPr>
          <w:rFonts w:ascii="Consolas" w:hAnsi="Consolas"/>
          <w:color w:val="404040"/>
        </w:rPr>
        <w:t>, num2str(numMisses)]);</w:t>
      </w:r>
    </w:p>
    <w:p w:rsidR="00176B4B" w:rsidRDefault="00176B4B" w:rsidP="00176B4B">
      <w:pPr>
        <w:pStyle w:val="HTML"/>
        <w:rPr>
          <w:rFonts w:ascii="Consolas" w:hAnsi="Consolas"/>
          <w:color w:val="404040"/>
        </w:rPr>
      </w:pPr>
      <w:proofErr w:type="gramStart"/>
      <w:r>
        <w:rPr>
          <w:rFonts w:ascii="Consolas" w:hAnsi="Consolas"/>
          <w:color w:val="404040"/>
        </w:rPr>
        <w:t>disp(</w:t>
      </w:r>
      <w:proofErr w:type="gramEnd"/>
      <w:r>
        <w:rPr>
          <w:rFonts w:ascii="Consolas" w:hAnsi="Consolas"/>
          <w:color w:val="404040"/>
        </w:rPr>
        <w:t>[</w:t>
      </w:r>
      <w:r>
        <w:rPr>
          <w:rFonts w:ascii="Consolas" w:hAnsi="Consolas"/>
          <w:color w:val="A020F0"/>
        </w:rPr>
        <w:t>'Number of false positives: '</w:t>
      </w:r>
      <w:r>
        <w:rPr>
          <w:rFonts w:ascii="Consolas" w:hAnsi="Consolas"/>
          <w:color w:val="404040"/>
        </w:rPr>
        <w:t>, num2str(numFalsePositives)]);</w:t>
      </w:r>
    </w:p>
    <w:p w:rsidR="00176B4B" w:rsidRDefault="00176B4B" w:rsidP="00176B4B">
      <w:pPr>
        <w:pStyle w:val="HTML"/>
        <w:rPr>
          <w:rFonts w:ascii="Consolas" w:hAnsi="Consolas"/>
          <w:color w:val="404040"/>
        </w:rPr>
      </w:pPr>
      <w:r>
        <w:rPr>
          <w:rFonts w:ascii="Consolas" w:hAnsi="Consolas"/>
          <w:color w:val="404040"/>
        </w:rPr>
        <w:t>Number of matches: 269</w:t>
      </w:r>
    </w:p>
    <w:p w:rsidR="00176B4B" w:rsidRDefault="00176B4B" w:rsidP="00176B4B">
      <w:pPr>
        <w:pStyle w:val="HTML"/>
        <w:rPr>
          <w:rFonts w:ascii="Consolas" w:hAnsi="Consolas"/>
          <w:color w:val="404040"/>
        </w:rPr>
      </w:pPr>
      <w:r>
        <w:rPr>
          <w:rFonts w:ascii="Consolas" w:hAnsi="Consolas"/>
          <w:color w:val="404040"/>
        </w:rPr>
        <w:t>Number of misses: 176</w:t>
      </w:r>
    </w:p>
    <w:p w:rsidR="00176B4B" w:rsidRDefault="00176B4B" w:rsidP="00176B4B">
      <w:pPr>
        <w:pStyle w:val="HTML"/>
        <w:rPr>
          <w:rFonts w:ascii="Consolas" w:hAnsi="Consolas"/>
          <w:color w:val="404040"/>
        </w:rPr>
      </w:pPr>
      <w:r>
        <w:rPr>
          <w:rFonts w:ascii="Consolas" w:hAnsi="Consolas"/>
          <w:color w:val="404040"/>
        </w:rPr>
        <w:t>Number of false positives: 23</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您可以使用这些原始计数来计算其他统计信息</w:t>
      </w:r>
      <w:r>
        <w:rPr>
          <w:rFonts w:ascii="Arial" w:hAnsi="Arial" w:cs="Arial"/>
          <w:color w:val="404040"/>
          <w:sz w:val="20"/>
          <w:szCs w:val="20"/>
        </w:rPr>
        <w:t xml:space="preserve">, </w:t>
      </w:r>
      <w:r>
        <w:rPr>
          <w:rFonts w:ascii="Arial" w:hAnsi="Arial" w:cs="Arial"/>
          <w:color w:val="404040"/>
          <w:sz w:val="20"/>
          <w:szCs w:val="20"/>
        </w:rPr>
        <w:t>例如精度、召回和</w:t>
      </w:r>
      <w:r>
        <w:rPr>
          <w:rFonts w:ascii="Arial" w:hAnsi="Arial" w:cs="Arial"/>
          <w:color w:val="404040"/>
          <w:sz w:val="20"/>
          <w:szCs w:val="20"/>
        </w:rPr>
        <w:t xml:space="preserve"> F1 </w:t>
      </w:r>
      <w:r>
        <w:rPr>
          <w:rFonts w:ascii="Arial" w:hAnsi="Arial" w:cs="Arial"/>
          <w:color w:val="404040"/>
          <w:sz w:val="20"/>
          <w:szCs w:val="20"/>
        </w:rPr>
        <w:t>分数</w:t>
      </w:r>
      <w:r>
        <w:rPr>
          <w:rFonts w:ascii="Arial" w:hAnsi="Arial" w:cs="Arial"/>
          <w:color w:val="404040"/>
          <w:sz w:val="20"/>
          <w:szCs w:val="20"/>
        </w:rPr>
        <w:t>:</w:t>
      </w:r>
    </w:p>
    <w:p w:rsidR="00176B4B" w:rsidRDefault="00176B4B" w:rsidP="00176B4B">
      <w:pPr>
        <w:pStyle w:val="HTML"/>
        <w:rPr>
          <w:rFonts w:ascii="Consolas" w:hAnsi="Consolas"/>
          <w:color w:val="404040"/>
        </w:rPr>
      </w:pPr>
      <w:r>
        <w:rPr>
          <w:rFonts w:ascii="Consolas" w:hAnsi="Consolas"/>
          <w:color w:val="404040"/>
        </w:rPr>
        <w:t>precision = numMatches/(numMatches+numFalsePositives);</w:t>
      </w:r>
    </w:p>
    <w:p w:rsidR="00176B4B" w:rsidRDefault="00176B4B" w:rsidP="00176B4B">
      <w:pPr>
        <w:pStyle w:val="HTML"/>
        <w:rPr>
          <w:rFonts w:ascii="Consolas" w:hAnsi="Consolas"/>
          <w:color w:val="404040"/>
        </w:rPr>
      </w:pPr>
      <w:proofErr w:type="gramStart"/>
      <w:r>
        <w:rPr>
          <w:rFonts w:ascii="Consolas" w:hAnsi="Consolas"/>
          <w:color w:val="404040"/>
        </w:rPr>
        <w:t>disp(</w:t>
      </w:r>
      <w:proofErr w:type="gramEnd"/>
      <w:r>
        <w:rPr>
          <w:rFonts w:ascii="Consolas" w:hAnsi="Consolas"/>
          <w:color w:val="404040"/>
        </w:rPr>
        <w:t>[</w:t>
      </w:r>
      <w:r>
        <w:rPr>
          <w:rFonts w:ascii="Consolas" w:hAnsi="Consolas"/>
          <w:color w:val="A020F0"/>
        </w:rPr>
        <w:t>'Precision: '</w:t>
      </w:r>
      <w:r>
        <w:rPr>
          <w:rFonts w:ascii="Consolas" w:hAnsi="Consolas"/>
          <w:color w:val="404040"/>
        </w:rPr>
        <w:t>, num2str(precision)]);</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recall = numMatches/(numMatches+numMisses);</w:t>
      </w:r>
    </w:p>
    <w:p w:rsidR="00176B4B" w:rsidRDefault="00176B4B" w:rsidP="00176B4B">
      <w:pPr>
        <w:pStyle w:val="HTML"/>
        <w:rPr>
          <w:rFonts w:ascii="Consolas" w:hAnsi="Consolas"/>
          <w:color w:val="404040"/>
        </w:rPr>
      </w:pPr>
      <w:proofErr w:type="gramStart"/>
      <w:r>
        <w:rPr>
          <w:rFonts w:ascii="Consolas" w:hAnsi="Consolas"/>
          <w:color w:val="404040"/>
        </w:rPr>
        <w:t>disp(</w:t>
      </w:r>
      <w:proofErr w:type="gramEnd"/>
      <w:r>
        <w:rPr>
          <w:rFonts w:ascii="Consolas" w:hAnsi="Consolas"/>
          <w:color w:val="404040"/>
        </w:rPr>
        <w:t>[</w:t>
      </w:r>
      <w:r>
        <w:rPr>
          <w:rFonts w:ascii="Consolas" w:hAnsi="Consolas"/>
          <w:color w:val="A020F0"/>
        </w:rPr>
        <w:t>'Sensitivity/Recall: '</w:t>
      </w:r>
      <w:r>
        <w:rPr>
          <w:rFonts w:ascii="Consolas" w:hAnsi="Consolas"/>
          <w:color w:val="404040"/>
        </w:rPr>
        <w:t>, num2str(recall)]);</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f1Score = 2*(precision*recall)/(precision+recall);</w:t>
      </w:r>
    </w:p>
    <w:p w:rsidR="00176B4B" w:rsidRDefault="00176B4B" w:rsidP="00176B4B">
      <w:pPr>
        <w:pStyle w:val="HTML"/>
        <w:rPr>
          <w:rFonts w:ascii="Consolas" w:hAnsi="Consolas"/>
          <w:color w:val="404040"/>
        </w:rPr>
      </w:pPr>
      <w:proofErr w:type="gramStart"/>
      <w:r>
        <w:rPr>
          <w:rFonts w:ascii="Consolas" w:hAnsi="Consolas"/>
          <w:color w:val="404040"/>
        </w:rPr>
        <w:t>disp(</w:t>
      </w:r>
      <w:proofErr w:type="gramEnd"/>
      <w:r>
        <w:rPr>
          <w:rFonts w:ascii="Consolas" w:hAnsi="Consolas"/>
          <w:color w:val="404040"/>
        </w:rPr>
        <w:t>[</w:t>
      </w:r>
      <w:r>
        <w:rPr>
          <w:rFonts w:ascii="Consolas" w:hAnsi="Consolas"/>
          <w:color w:val="A020F0"/>
        </w:rPr>
        <w:t>'F1 score: '</w:t>
      </w:r>
      <w:r>
        <w:rPr>
          <w:rFonts w:ascii="Consolas" w:hAnsi="Consolas"/>
          <w:color w:val="404040"/>
        </w:rPr>
        <w:t>, num2str(f1Score)]);</w:t>
      </w:r>
    </w:p>
    <w:p w:rsidR="00176B4B" w:rsidRDefault="00176B4B" w:rsidP="00176B4B">
      <w:pPr>
        <w:pStyle w:val="HTML"/>
        <w:rPr>
          <w:rFonts w:ascii="Consolas" w:hAnsi="Consolas"/>
          <w:color w:val="404040"/>
        </w:rPr>
      </w:pPr>
      <w:r>
        <w:rPr>
          <w:rFonts w:ascii="Consolas" w:hAnsi="Consolas"/>
          <w:color w:val="404040"/>
        </w:rPr>
        <w:t>Precision: 0.92123</w:t>
      </w:r>
    </w:p>
    <w:p w:rsidR="00176B4B" w:rsidRDefault="00176B4B" w:rsidP="00176B4B">
      <w:pPr>
        <w:pStyle w:val="HTML"/>
        <w:rPr>
          <w:rFonts w:ascii="Consolas" w:hAnsi="Consolas"/>
          <w:color w:val="404040"/>
        </w:rPr>
      </w:pPr>
      <w:r>
        <w:rPr>
          <w:rFonts w:ascii="Consolas" w:hAnsi="Consolas"/>
          <w:color w:val="404040"/>
        </w:rPr>
        <w:t>Sensitivity/Recall: 0.60449</w:t>
      </w:r>
    </w:p>
    <w:p w:rsidR="00176B4B" w:rsidRDefault="00176B4B" w:rsidP="00176B4B">
      <w:pPr>
        <w:pStyle w:val="HTML"/>
        <w:rPr>
          <w:rFonts w:ascii="Consolas" w:hAnsi="Consolas"/>
          <w:color w:val="404040"/>
        </w:rPr>
      </w:pPr>
      <w:r>
        <w:rPr>
          <w:rFonts w:ascii="Consolas" w:hAnsi="Consolas"/>
          <w:color w:val="404040"/>
        </w:rPr>
        <w:t>F1 score: 0.72999</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使用鸟瞰图可视化结果</w:t>
      </w:r>
    </w:p>
    <w:p w:rsidR="00176B4B" w:rsidRDefault="00BD0362" w:rsidP="00176B4B">
      <w:pPr>
        <w:pStyle w:val="a4"/>
        <w:shd w:val="clear" w:color="auto" w:fill="FFFFFF"/>
        <w:spacing w:before="0" w:beforeAutospacing="0" w:after="150" w:afterAutospacing="0"/>
        <w:rPr>
          <w:rFonts w:ascii="Arial" w:hAnsi="Arial" w:cs="Arial"/>
          <w:color w:val="404040"/>
          <w:sz w:val="20"/>
          <w:szCs w:val="20"/>
        </w:rPr>
      </w:pPr>
      <w:hyperlink r:id="rId256" w:history="1">
        <w:r w:rsidR="00176B4B">
          <w:rPr>
            <w:rStyle w:val="HTML1"/>
            <w:rFonts w:ascii="Consolas" w:hAnsi="Consolas"/>
            <w:color w:val="004B87"/>
          </w:rPr>
          <w:t>evaluateLaneBoundaries</w:t>
        </w:r>
      </w:hyperlink>
      <w:r w:rsidR="00176B4B">
        <w:rPr>
          <w:rFonts w:ascii="Arial" w:hAnsi="Arial" w:cs="Arial"/>
          <w:color w:val="404040"/>
          <w:sz w:val="20"/>
          <w:szCs w:val="20"/>
        </w:rPr>
        <w:t>另外返回地面真值和测试边界之间的每个成功匹配的分配索引。这可用于可视化检测到的接地真相边界</w:t>
      </w:r>
      <w:r w:rsidR="00176B4B">
        <w:rPr>
          <w:rFonts w:ascii="Arial" w:hAnsi="Arial" w:cs="Arial"/>
          <w:color w:val="404040"/>
          <w:sz w:val="20"/>
          <w:szCs w:val="20"/>
        </w:rPr>
        <w:t xml:space="preserve">, </w:t>
      </w:r>
      <w:r w:rsidR="00176B4B">
        <w:rPr>
          <w:rFonts w:ascii="Arial" w:hAnsi="Arial" w:cs="Arial"/>
          <w:color w:val="404040"/>
          <w:sz w:val="20"/>
          <w:szCs w:val="20"/>
        </w:rPr>
        <w:t>从而更好地了解故障模式。</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查找具有一个匹配边界和一个</w:t>
      </w:r>
      <w:r>
        <w:rPr>
          <w:rFonts w:ascii="Arial" w:hAnsi="Arial" w:cs="Arial"/>
          <w:color w:val="404040"/>
          <w:sz w:val="20"/>
          <w:szCs w:val="20"/>
        </w:rPr>
        <w:t xml:space="preserve"> false </w:t>
      </w:r>
      <w:r>
        <w:rPr>
          <w:rFonts w:ascii="Arial" w:hAnsi="Arial" w:cs="Arial"/>
          <w:color w:val="404040"/>
          <w:sz w:val="20"/>
          <w:szCs w:val="20"/>
        </w:rPr>
        <w:t>正数的帧。每个帧的地面真相数据有两个边界。因此</w:t>
      </w:r>
      <w:r>
        <w:rPr>
          <w:rFonts w:ascii="Arial" w:hAnsi="Arial" w:cs="Arial"/>
          <w:color w:val="404040"/>
          <w:sz w:val="20"/>
          <w:szCs w:val="20"/>
        </w:rPr>
        <w:t xml:space="preserve">, </w:t>
      </w:r>
      <w:proofErr w:type="gramStart"/>
      <w:r>
        <w:rPr>
          <w:rFonts w:ascii="Arial" w:hAnsi="Arial" w:cs="Arial"/>
          <w:color w:val="404040"/>
          <w:sz w:val="20"/>
          <w:szCs w:val="20"/>
        </w:rPr>
        <w:t>候选帧将有</w:t>
      </w:r>
      <w:proofErr w:type="gramEnd"/>
      <w:r>
        <w:rPr>
          <w:rFonts w:ascii="Arial" w:hAnsi="Arial" w:cs="Arial"/>
          <w:color w:val="404040"/>
          <w:sz w:val="20"/>
          <w:szCs w:val="20"/>
        </w:rPr>
        <w:t>两个赋值索引</w:t>
      </w:r>
      <w:r>
        <w:rPr>
          <w:rFonts w:ascii="Arial" w:hAnsi="Arial" w:cs="Arial"/>
          <w:color w:val="404040"/>
          <w:sz w:val="20"/>
          <w:szCs w:val="20"/>
        </w:rPr>
        <w:t xml:space="preserve">, </w:t>
      </w:r>
      <w:r>
        <w:rPr>
          <w:rFonts w:ascii="Arial" w:hAnsi="Arial" w:cs="Arial"/>
          <w:color w:val="404040"/>
          <w:sz w:val="20"/>
          <w:szCs w:val="20"/>
        </w:rPr>
        <w:t>其中一个为</w:t>
      </w:r>
      <w:r>
        <w:rPr>
          <w:rFonts w:ascii="Arial" w:hAnsi="Arial" w:cs="Arial"/>
          <w:color w:val="404040"/>
          <w:sz w:val="20"/>
          <w:szCs w:val="20"/>
        </w:rPr>
        <w:t>0</w:t>
      </w:r>
      <w:r>
        <w:rPr>
          <w:rFonts w:ascii="Arial" w:hAnsi="Arial" w:cs="Arial"/>
          <w:color w:val="404040"/>
          <w:sz w:val="20"/>
          <w:szCs w:val="20"/>
        </w:rPr>
        <w:t>表示</w:t>
      </w:r>
      <w:r>
        <w:rPr>
          <w:rFonts w:ascii="Arial" w:hAnsi="Arial" w:cs="Arial"/>
          <w:color w:val="404040"/>
          <w:sz w:val="20"/>
          <w:szCs w:val="20"/>
        </w:rPr>
        <w:t xml:space="preserve"> false </w:t>
      </w:r>
      <w:r>
        <w:rPr>
          <w:rFonts w:ascii="Arial" w:hAnsi="Arial" w:cs="Arial"/>
          <w:color w:val="404040"/>
          <w:sz w:val="20"/>
          <w:szCs w:val="20"/>
        </w:rPr>
        <w:t>正数。</w:t>
      </w:r>
    </w:p>
    <w:p w:rsidR="00176B4B" w:rsidRDefault="00176B4B" w:rsidP="00176B4B">
      <w:pPr>
        <w:pStyle w:val="HTML"/>
        <w:rPr>
          <w:rFonts w:ascii="Consolas" w:hAnsi="Consolas"/>
          <w:color w:val="404040"/>
        </w:rPr>
      </w:pPr>
      <w:r>
        <w:rPr>
          <w:rFonts w:ascii="Consolas" w:hAnsi="Consolas"/>
          <w:color w:val="404040"/>
        </w:rPr>
        <w:t>hasMatch           = cellfun(@(x)numel(x)==2, assignments);</w:t>
      </w:r>
    </w:p>
    <w:p w:rsidR="00176B4B" w:rsidRDefault="00176B4B" w:rsidP="00176B4B">
      <w:pPr>
        <w:pStyle w:val="HTML"/>
        <w:rPr>
          <w:rFonts w:ascii="Consolas" w:hAnsi="Consolas"/>
          <w:color w:val="404040"/>
        </w:rPr>
      </w:pPr>
      <w:r>
        <w:rPr>
          <w:rFonts w:ascii="Consolas" w:hAnsi="Consolas"/>
          <w:color w:val="404040"/>
        </w:rPr>
        <w:t>hasFalsePositive   = cellfun(@(x)nnz(x)==1, assignments);</w:t>
      </w:r>
    </w:p>
    <w:p w:rsidR="00176B4B" w:rsidRDefault="00176B4B" w:rsidP="00176B4B">
      <w:pPr>
        <w:pStyle w:val="HTML"/>
        <w:rPr>
          <w:rFonts w:ascii="Consolas" w:hAnsi="Consolas"/>
          <w:color w:val="404040"/>
        </w:rPr>
      </w:pPr>
      <w:r>
        <w:rPr>
          <w:rFonts w:ascii="Consolas" w:hAnsi="Consolas"/>
          <w:color w:val="404040"/>
        </w:rPr>
        <w:t>frameInd           = find(hasMatch&amp;hasFalsePositive,1,</w:t>
      </w:r>
      <w:r>
        <w:rPr>
          <w:rFonts w:ascii="Consolas" w:hAnsi="Consolas"/>
          <w:color w:val="A020F0"/>
        </w:rPr>
        <w:t>'first'</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frameVehiclePoints = gtVehicleBoundaryPoints{frameInd};</w:t>
      </w:r>
    </w:p>
    <w:p w:rsidR="00176B4B" w:rsidRDefault="00176B4B" w:rsidP="00176B4B">
      <w:pPr>
        <w:pStyle w:val="HTML"/>
        <w:rPr>
          <w:rFonts w:ascii="Consolas" w:hAnsi="Consolas"/>
          <w:color w:val="404040"/>
        </w:rPr>
      </w:pPr>
      <w:r>
        <w:rPr>
          <w:rFonts w:ascii="Consolas" w:hAnsi="Consolas"/>
          <w:color w:val="404040"/>
        </w:rPr>
        <w:lastRenderedPageBreak/>
        <w:t>frameImagePoints   = gtImageBoundaryPoints{frameInd};</w:t>
      </w:r>
    </w:p>
    <w:p w:rsidR="00176B4B" w:rsidRDefault="00176B4B" w:rsidP="00176B4B">
      <w:pPr>
        <w:pStyle w:val="HTML"/>
        <w:rPr>
          <w:rFonts w:ascii="Consolas" w:hAnsi="Consolas"/>
          <w:color w:val="404040"/>
        </w:rPr>
      </w:pPr>
      <w:r>
        <w:rPr>
          <w:rFonts w:ascii="Consolas" w:hAnsi="Consolas"/>
          <w:color w:val="404040"/>
        </w:rPr>
        <w:t>frameModels        = boundaries{frameInd};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257" w:history="1">
        <w:r>
          <w:rPr>
            <w:rStyle w:val="HTML1"/>
            <w:rFonts w:ascii="Consolas" w:hAnsi="Consolas"/>
            <w:color w:val="004B87"/>
          </w:rPr>
          <w:t>evaluateLaneBoundaries</w:t>
        </w:r>
      </w:hyperlink>
      <w:r>
        <w:rPr>
          <w:rFonts w:ascii="Arial" w:hAnsi="Arial" w:cs="Arial"/>
          <w:color w:val="404040"/>
          <w:sz w:val="20"/>
          <w:szCs w:val="20"/>
        </w:rPr>
        <w:t>的</w:t>
      </w:r>
      <w:r>
        <w:rPr>
          <w:rStyle w:val="HTML1"/>
          <w:rFonts w:ascii="Consolas" w:hAnsi="Consolas"/>
          <w:color w:val="404040"/>
        </w:rPr>
        <w:t>assignments</w:t>
      </w:r>
      <w:r>
        <w:rPr>
          <w:rFonts w:ascii="Arial" w:hAnsi="Arial" w:cs="Arial"/>
          <w:color w:val="404040"/>
          <w:sz w:val="20"/>
          <w:szCs w:val="20"/>
        </w:rPr>
        <w:t>输出来查找匹配的模型</w:t>
      </w:r>
      <w:r>
        <w:rPr>
          <w:rFonts w:ascii="Arial" w:hAnsi="Arial" w:cs="Arial"/>
          <w:color w:val="404040"/>
          <w:sz w:val="20"/>
          <w:szCs w:val="20"/>
        </w:rPr>
        <w:t xml:space="preserve"> (</w:t>
      </w:r>
      <w:r>
        <w:rPr>
          <w:rFonts w:ascii="Arial" w:hAnsi="Arial" w:cs="Arial"/>
          <w:color w:val="404040"/>
          <w:sz w:val="20"/>
          <w:szCs w:val="20"/>
        </w:rPr>
        <w:t>真阳性</w:t>
      </w:r>
      <w:r>
        <w:rPr>
          <w:rFonts w:ascii="Arial" w:hAnsi="Arial" w:cs="Arial"/>
          <w:color w:val="404040"/>
          <w:sz w:val="20"/>
          <w:szCs w:val="20"/>
        </w:rPr>
        <w:t xml:space="preserve">) </w:t>
      </w:r>
      <w:r>
        <w:rPr>
          <w:rFonts w:ascii="Arial" w:hAnsi="Arial" w:cs="Arial"/>
          <w:color w:val="404040"/>
          <w:sz w:val="20"/>
          <w:szCs w:val="20"/>
        </w:rPr>
        <w:t>和模型在地面事实中没有匹配</w:t>
      </w:r>
      <w:r>
        <w:rPr>
          <w:rFonts w:ascii="Arial" w:hAnsi="Arial" w:cs="Arial"/>
          <w:color w:val="404040"/>
          <w:sz w:val="20"/>
          <w:szCs w:val="20"/>
        </w:rPr>
        <w:t xml:space="preserve"> (</w:t>
      </w:r>
      <w:r>
        <w:rPr>
          <w:rFonts w:ascii="Arial" w:hAnsi="Arial" w:cs="Arial"/>
          <w:color w:val="404040"/>
          <w:sz w:val="20"/>
          <w:szCs w:val="20"/>
        </w:rPr>
        <w:t>假阳性</w:t>
      </w:r>
      <w:r>
        <w:rPr>
          <w:rFonts w:ascii="Arial" w:hAnsi="Arial" w:cs="Arial"/>
          <w:color w:val="404040"/>
          <w:sz w:val="20"/>
          <w:szCs w:val="20"/>
        </w:rPr>
        <w:t>)</w:t>
      </w:r>
      <w:r>
        <w:rPr>
          <w:rFonts w:ascii="Arial" w:hAnsi="Arial" w:cs="Arial"/>
          <w:color w:val="404040"/>
          <w:sz w:val="20"/>
          <w:szCs w:val="20"/>
        </w:rPr>
        <w:t>。</w:t>
      </w:r>
    </w:p>
    <w:p w:rsidR="00176B4B" w:rsidRDefault="00176B4B" w:rsidP="00176B4B">
      <w:pPr>
        <w:pStyle w:val="HTML"/>
        <w:rPr>
          <w:rFonts w:ascii="Consolas" w:hAnsi="Consolas"/>
          <w:color w:val="404040"/>
        </w:rPr>
      </w:pPr>
      <w:r>
        <w:rPr>
          <w:rFonts w:ascii="Consolas" w:hAnsi="Consolas"/>
          <w:color w:val="404040"/>
        </w:rPr>
        <w:t>matchedModels    = frameModels(assignments{frameInd}~=0);</w:t>
      </w:r>
    </w:p>
    <w:p w:rsidR="00176B4B" w:rsidRDefault="00176B4B" w:rsidP="00176B4B">
      <w:pPr>
        <w:pStyle w:val="HTML"/>
        <w:rPr>
          <w:rFonts w:ascii="Consolas" w:hAnsi="Consolas"/>
          <w:color w:val="404040"/>
        </w:rPr>
      </w:pPr>
      <w:r>
        <w:rPr>
          <w:rFonts w:ascii="Consolas" w:hAnsi="Consolas"/>
          <w:color w:val="404040"/>
        </w:rPr>
        <w:t>fpModels         = frameModels(assignments{frameInd}==0);</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设置一个鸟瞰图</w:t>
      </w:r>
      <w:r>
        <w:rPr>
          <w:rFonts w:ascii="Arial" w:hAnsi="Arial" w:cs="Arial"/>
          <w:color w:val="404040"/>
          <w:sz w:val="20"/>
          <w:szCs w:val="20"/>
        </w:rPr>
        <w:t xml:space="preserve">, </w:t>
      </w:r>
      <w:r>
        <w:rPr>
          <w:rFonts w:ascii="Arial" w:hAnsi="Arial" w:cs="Arial"/>
          <w:color w:val="404040"/>
          <w:sz w:val="20"/>
          <w:szCs w:val="20"/>
        </w:rPr>
        <w:t>并可视化地面真理点和模型。</w:t>
      </w:r>
    </w:p>
    <w:p w:rsidR="00176B4B" w:rsidRDefault="00176B4B" w:rsidP="00176B4B">
      <w:pPr>
        <w:pStyle w:val="HTML"/>
        <w:rPr>
          <w:rFonts w:ascii="Consolas" w:hAnsi="Consolas"/>
          <w:color w:val="404040"/>
        </w:rPr>
      </w:pPr>
      <w:r>
        <w:rPr>
          <w:rFonts w:ascii="Consolas" w:hAnsi="Consolas"/>
          <w:color w:val="404040"/>
        </w:rPr>
        <w:t xml:space="preserve">bep = </w:t>
      </w:r>
      <w:proofErr w:type="gramStart"/>
      <w:r>
        <w:rPr>
          <w:rFonts w:ascii="Consolas" w:hAnsi="Consolas"/>
          <w:color w:val="404040"/>
        </w:rPr>
        <w:t>birdsEyePlot(</w:t>
      </w:r>
      <w:proofErr w:type="gramEnd"/>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gtPlotter = </w:t>
      </w:r>
      <w:proofErr w:type="gramStart"/>
      <w:r>
        <w:rPr>
          <w:rFonts w:ascii="Consolas" w:hAnsi="Consolas"/>
          <w:color w:val="404040"/>
        </w:rPr>
        <w:t>laneBoundaryPlotter(</w:t>
      </w:r>
      <w:proofErr w:type="gramEnd"/>
      <w:r>
        <w:rPr>
          <w:rFonts w:ascii="Consolas" w:hAnsi="Consolas"/>
          <w:color w:val="404040"/>
        </w:rPr>
        <w:t>bep,</w:t>
      </w:r>
      <w:r>
        <w:rPr>
          <w:rFonts w:ascii="Consolas" w:hAnsi="Consolas"/>
          <w:color w:val="A020F0"/>
        </w:rPr>
        <w:t>'DisplayName'</w:t>
      </w:r>
      <w:r>
        <w:rPr>
          <w:rFonts w:ascii="Consolas" w:hAnsi="Consolas"/>
          <w:color w:val="404040"/>
        </w:rPr>
        <w:t>,</w:t>
      </w:r>
      <w:r>
        <w:rPr>
          <w:rFonts w:ascii="Consolas" w:hAnsi="Consolas"/>
          <w:color w:val="A020F0"/>
        </w:rPr>
        <w:t>'Ground Truth'</w:t>
      </w:r>
      <w:r>
        <w:rPr>
          <w:rFonts w:ascii="Consolas" w:hAnsi="Consolas"/>
          <w:color w:val="404040"/>
        </w:rPr>
        <w:t>,</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w:t>
      </w:r>
      <w:r>
        <w:rPr>
          <w:rFonts w:ascii="Consolas" w:hAnsi="Consolas"/>
          <w:color w:val="A020F0"/>
        </w:rPr>
        <w:t>'blue'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tpPlotter = </w:t>
      </w:r>
      <w:proofErr w:type="gramStart"/>
      <w:r>
        <w:rPr>
          <w:rFonts w:ascii="Consolas" w:hAnsi="Consolas"/>
          <w:color w:val="404040"/>
        </w:rPr>
        <w:t>laneBoundaryPlotter(</w:t>
      </w:r>
      <w:proofErr w:type="gramEnd"/>
      <w:r>
        <w:rPr>
          <w:rFonts w:ascii="Consolas" w:hAnsi="Consolas"/>
          <w:color w:val="404040"/>
        </w:rPr>
        <w:t>bep,</w:t>
      </w:r>
      <w:r>
        <w:rPr>
          <w:rFonts w:ascii="Consolas" w:hAnsi="Consolas"/>
          <w:color w:val="A020F0"/>
        </w:rPr>
        <w:t>'DisplayName'</w:t>
      </w:r>
      <w:r>
        <w:rPr>
          <w:rFonts w:ascii="Consolas" w:hAnsi="Consolas"/>
          <w:color w:val="404040"/>
        </w:rPr>
        <w:t>,</w:t>
      </w:r>
      <w:r>
        <w:rPr>
          <w:rFonts w:ascii="Consolas" w:hAnsi="Consolas"/>
          <w:color w:val="A020F0"/>
        </w:rPr>
        <w:t>'True Positive'</w:t>
      </w:r>
      <w:r>
        <w:rPr>
          <w:rFonts w:ascii="Consolas" w:hAnsi="Consolas"/>
          <w:color w:val="404040"/>
        </w:rPr>
        <w:t>,</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fpPlotter = </w:t>
      </w:r>
      <w:proofErr w:type="gramStart"/>
      <w:r>
        <w:rPr>
          <w:rFonts w:ascii="Consolas" w:hAnsi="Consolas"/>
          <w:color w:val="404040"/>
        </w:rPr>
        <w:t>laneBoundaryPlotter(</w:t>
      </w:r>
      <w:proofErr w:type="gramEnd"/>
      <w:r>
        <w:rPr>
          <w:rFonts w:ascii="Consolas" w:hAnsi="Consolas"/>
          <w:color w:val="404040"/>
        </w:rPr>
        <w:t>bep,</w:t>
      </w:r>
      <w:r>
        <w:rPr>
          <w:rFonts w:ascii="Consolas" w:hAnsi="Consolas"/>
          <w:color w:val="A020F0"/>
        </w:rPr>
        <w:t>'DisplayName'</w:t>
      </w:r>
      <w:r>
        <w:rPr>
          <w:rFonts w:ascii="Consolas" w:hAnsi="Consolas"/>
          <w:color w:val="404040"/>
        </w:rPr>
        <w:t>,</w:t>
      </w:r>
      <w:r>
        <w:rPr>
          <w:rFonts w:ascii="Consolas" w:hAnsi="Consolas"/>
          <w:color w:val="A020F0"/>
        </w:rPr>
        <w:t>'False Positive'</w:t>
      </w:r>
      <w:r>
        <w:rPr>
          <w:rFonts w:ascii="Consolas" w:hAnsi="Consolas"/>
          <w:color w:val="404040"/>
        </w:rPr>
        <w:t>,</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proofErr w:type="gramStart"/>
      <w:r>
        <w:rPr>
          <w:rFonts w:ascii="Consolas" w:hAnsi="Consolas"/>
          <w:color w:val="404040"/>
        </w:rPr>
        <w:t>plotLaneBoundary(</w:t>
      </w:r>
      <w:proofErr w:type="gramEnd"/>
      <w:r>
        <w:rPr>
          <w:rFonts w:ascii="Consolas" w:hAnsi="Consolas"/>
          <w:color w:val="404040"/>
        </w:rPr>
        <w:t>gtPlotter, frameVehiclePoints);</w:t>
      </w:r>
    </w:p>
    <w:p w:rsidR="00176B4B" w:rsidRDefault="00176B4B" w:rsidP="00176B4B">
      <w:pPr>
        <w:pStyle w:val="HTML"/>
        <w:rPr>
          <w:rFonts w:ascii="Consolas" w:hAnsi="Consolas"/>
          <w:color w:val="404040"/>
        </w:rPr>
      </w:pPr>
      <w:proofErr w:type="gramStart"/>
      <w:r>
        <w:rPr>
          <w:rFonts w:ascii="Consolas" w:hAnsi="Consolas"/>
          <w:color w:val="404040"/>
        </w:rPr>
        <w:t>plotLaneBoundary(</w:t>
      </w:r>
      <w:proofErr w:type="gramEnd"/>
      <w:r>
        <w:rPr>
          <w:rFonts w:ascii="Consolas" w:hAnsi="Consolas"/>
          <w:color w:val="404040"/>
        </w:rPr>
        <w:t>tpPlotter, matchedModels);</w:t>
      </w:r>
    </w:p>
    <w:p w:rsidR="00176B4B" w:rsidRDefault="00176B4B" w:rsidP="00176B4B">
      <w:pPr>
        <w:pStyle w:val="HTML"/>
        <w:rPr>
          <w:rFonts w:ascii="Consolas" w:hAnsi="Consolas"/>
          <w:color w:val="404040"/>
        </w:rPr>
      </w:pPr>
      <w:proofErr w:type="gramStart"/>
      <w:r>
        <w:rPr>
          <w:rFonts w:ascii="Consolas" w:hAnsi="Consolas"/>
          <w:color w:val="404040"/>
        </w:rPr>
        <w:t>plotLaneBoundary(</w:t>
      </w:r>
      <w:proofErr w:type="gramEnd"/>
      <w:r>
        <w:rPr>
          <w:rFonts w:ascii="Consolas" w:hAnsi="Consolas"/>
          <w:color w:val="404040"/>
        </w:rPr>
        <w:t>fpPlotter, fpModels);</w:t>
      </w:r>
    </w:p>
    <w:p w:rsidR="00176B4B" w:rsidRDefault="00176B4B" w:rsidP="00176B4B">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'Bird''s-Eye Plot of Comparison Results'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334000" cy="4000500"/>
            <wp:effectExtent l="0" t="0" r="0" b="0"/>
            <wp:docPr id="209" name="图片 209" descr="https://www.mathworks.com/help/examples/driving/win64/EvaluateLaneBoundaryDetectionsAgainstGroundTruth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mathworks.com/help/examples/driving/win64/EvaluateLaneBoundaryDetectionsAgainstGroundTruthExample_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lastRenderedPageBreak/>
        <w:t>在摄像机和鸟瞰视图中显示视频结果</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要获得更好的结果上下文</w:t>
      </w:r>
      <w:r>
        <w:rPr>
          <w:rFonts w:ascii="Arial" w:hAnsi="Arial" w:cs="Arial"/>
          <w:color w:val="404040"/>
          <w:sz w:val="20"/>
          <w:szCs w:val="20"/>
        </w:rPr>
        <w:t xml:space="preserve">, </w:t>
      </w:r>
      <w:r>
        <w:rPr>
          <w:rFonts w:ascii="Arial" w:hAnsi="Arial" w:cs="Arial"/>
          <w:color w:val="404040"/>
          <w:sz w:val="20"/>
          <w:szCs w:val="20"/>
        </w:rPr>
        <w:t>您还可以在视频中显示地面真值点和边界模型。</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获取与感兴趣的框架相对应的帧。</w:t>
      </w:r>
    </w:p>
    <w:p w:rsidR="00176B4B" w:rsidRDefault="00176B4B" w:rsidP="00176B4B">
      <w:pPr>
        <w:pStyle w:val="HTML"/>
        <w:rPr>
          <w:rFonts w:ascii="Consolas" w:hAnsi="Consolas"/>
          <w:color w:val="404040"/>
        </w:rPr>
      </w:pPr>
      <w:r>
        <w:rPr>
          <w:rFonts w:ascii="Consolas" w:hAnsi="Consolas"/>
          <w:color w:val="404040"/>
        </w:rPr>
        <w:t>videoReader             = VideoReader(</w:t>
      </w:r>
      <w:proofErr w:type="gramStart"/>
      <w:r>
        <w:rPr>
          <w:rFonts w:ascii="Consolas" w:hAnsi="Consolas"/>
          <w:color w:val="404040"/>
        </w:rPr>
        <w:t>loaded.videoName</w:t>
      </w:r>
      <w:proofErr w:type="gramEnd"/>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videoReader.CurrentTime = seconds(</w:t>
      </w:r>
      <w:proofErr w:type="gramStart"/>
      <w:r>
        <w:rPr>
          <w:rFonts w:ascii="Consolas" w:hAnsi="Consolas"/>
          <w:color w:val="404040"/>
        </w:rPr>
        <w:t>loaded.groundTruthData.Time</w:t>
      </w:r>
      <w:proofErr w:type="gramEnd"/>
      <w:r>
        <w:rPr>
          <w:rFonts w:ascii="Consolas" w:hAnsi="Consolas"/>
          <w:color w:val="404040"/>
        </w:rPr>
        <w:t>(frameInd));</w:t>
      </w:r>
    </w:p>
    <w:p w:rsidR="00176B4B" w:rsidRDefault="00176B4B" w:rsidP="00176B4B">
      <w:pPr>
        <w:pStyle w:val="HTML"/>
        <w:rPr>
          <w:rFonts w:ascii="Consolas" w:hAnsi="Consolas"/>
          <w:color w:val="404040"/>
        </w:rPr>
      </w:pPr>
      <w:r>
        <w:rPr>
          <w:rFonts w:ascii="Consolas" w:hAnsi="Consolas"/>
          <w:color w:val="404040"/>
        </w:rPr>
        <w:t>frame                   = videoReader.readFrame();</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将边界模型视为实线</w:t>
      </w:r>
      <w:r>
        <w:rPr>
          <w:rFonts w:ascii="Arial" w:hAnsi="Arial" w:cs="Arial"/>
          <w:color w:val="404040"/>
          <w:sz w:val="20"/>
          <w:szCs w:val="20"/>
        </w:rPr>
        <w:t xml:space="preserve"> (</w:t>
      </w:r>
      <w:r>
        <w:rPr>
          <w:rFonts w:ascii="Arial" w:hAnsi="Arial" w:cs="Arial"/>
          <w:color w:val="404040"/>
          <w:sz w:val="20"/>
          <w:szCs w:val="20"/>
        </w:rPr>
        <w:t>无论传感器如何对其进行分类</w:t>
      </w:r>
      <w:r>
        <w:rPr>
          <w:rFonts w:ascii="Arial" w:hAnsi="Arial" w:cs="Arial"/>
          <w:color w:val="404040"/>
          <w:sz w:val="20"/>
          <w:szCs w:val="20"/>
        </w:rPr>
        <w:t xml:space="preserve">) </w:t>
      </w:r>
      <w:r>
        <w:rPr>
          <w:rFonts w:ascii="Arial" w:hAnsi="Arial" w:cs="Arial"/>
          <w:color w:val="404040"/>
          <w:sz w:val="20"/>
          <w:szCs w:val="20"/>
        </w:rPr>
        <w:t>以进行可视化。</w:t>
      </w:r>
    </w:p>
    <w:p w:rsidR="00176B4B" w:rsidRDefault="00176B4B" w:rsidP="00176B4B">
      <w:pPr>
        <w:pStyle w:val="HTML"/>
        <w:rPr>
          <w:rFonts w:ascii="Consolas" w:hAnsi="Consolas"/>
          <w:color w:val="404040"/>
        </w:rPr>
      </w:pPr>
      <w:r>
        <w:rPr>
          <w:rFonts w:ascii="Consolas" w:hAnsi="Consolas"/>
          <w:color w:val="404040"/>
        </w:rPr>
        <w:t xml:space="preserve">fpModels.BoundaryType      = </w:t>
      </w:r>
      <w:r>
        <w:rPr>
          <w:rFonts w:ascii="Consolas" w:hAnsi="Consolas"/>
          <w:color w:val="A020F0"/>
        </w:rPr>
        <w:t>'Solid'</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matchedModels.BoundaryType = </w:t>
      </w:r>
      <w:r>
        <w:rPr>
          <w:rFonts w:ascii="Consolas" w:hAnsi="Consolas"/>
          <w:color w:val="A020F0"/>
        </w:rPr>
        <w:t>'Solid'</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插入匹配的模型、假阳性和地面真值点。此图解有助于推断人行横道的存在为边界建模算法带来了一个具有挑战性的场景。</w:t>
      </w:r>
    </w:p>
    <w:p w:rsidR="00176B4B" w:rsidRDefault="00176B4B" w:rsidP="00176B4B">
      <w:pPr>
        <w:pStyle w:val="HTML"/>
        <w:rPr>
          <w:rFonts w:ascii="Consolas" w:hAnsi="Consolas"/>
          <w:color w:val="404040"/>
        </w:rPr>
      </w:pPr>
      <w:r>
        <w:rPr>
          <w:rFonts w:ascii="Consolas" w:hAnsi="Consolas"/>
          <w:color w:val="404040"/>
        </w:rPr>
        <w:t>xVehicle = 3:20;</w:t>
      </w:r>
    </w:p>
    <w:p w:rsidR="00176B4B" w:rsidRDefault="00176B4B" w:rsidP="00176B4B">
      <w:pPr>
        <w:pStyle w:val="HTML"/>
        <w:rPr>
          <w:rFonts w:ascii="Consolas" w:hAnsi="Consolas"/>
          <w:color w:val="404040"/>
        </w:rPr>
      </w:pPr>
      <w:r>
        <w:rPr>
          <w:rFonts w:ascii="Consolas" w:hAnsi="Consolas"/>
          <w:color w:val="404040"/>
        </w:rPr>
        <w:t xml:space="preserve">frame = </w:t>
      </w:r>
      <w:proofErr w:type="gramStart"/>
      <w:r>
        <w:rPr>
          <w:rFonts w:ascii="Consolas" w:hAnsi="Consolas"/>
          <w:color w:val="404040"/>
        </w:rPr>
        <w:t>insertLaneBoundary(</w:t>
      </w:r>
      <w:proofErr w:type="gramEnd"/>
      <w:r>
        <w:rPr>
          <w:rFonts w:ascii="Consolas" w:hAnsi="Consolas"/>
          <w:color w:val="404040"/>
        </w:rPr>
        <w:t>frame, fpModels, sensor, xVehicle,</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frame = </w:t>
      </w:r>
      <w:proofErr w:type="gramStart"/>
      <w:r>
        <w:rPr>
          <w:rFonts w:ascii="Consolas" w:hAnsi="Consolas"/>
          <w:color w:val="404040"/>
        </w:rPr>
        <w:t>insertLaneBoundary(</w:t>
      </w:r>
      <w:proofErr w:type="gramEnd"/>
      <w:r>
        <w:rPr>
          <w:rFonts w:ascii="Consolas" w:hAnsi="Consolas"/>
          <w:color w:val="404040"/>
        </w:rPr>
        <w:t>frame, matchedModels, sensor, xVehicle,</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ha = axes;</w:t>
      </w:r>
    </w:p>
    <w:p w:rsidR="00176B4B" w:rsidRDefault="00176B4B" w:rsidP="00176B4B">
      <w:pPr>
        <w:pStyle w:val="HTML"/>
        <w:rPr>
          <w:rFonts w:ascii="Consolas" w:hAnsi="Consolas"/>
          <w:color w:val="404040"/>
        </w:rPr>
      </w:pPr>
      <w:proofErr w:type="gramStart"/>
      <w:r>
        <w:rPr>
          <w:rFonts w:ascii="Consolas" w:hAnsi="Consolas"/>
          <w:color w:val="404040"/>
        </w:rPr>
        <w:t>imshow(</w:t>
      </w:r>
      <w:proofErr w:type="gramEnd"/>
      <w:r>
        <w:rPr>
          <w:rFonts w:ascii="Consolas" w:hAnsi="Consolas"/>
          <w:color w:val="404040"/>
        </w:rPr>
        <w:t>frame,</w:t>
      </w:r>
      <w:r>
        <w:rPr>
          <w:rFonts w:ascii="Consolas" w:hAnsi="Consolas"/>
          <w:color w:val="A020F0"/>
        </w:rPr>
        <w:t>'Parent'</w:t>
      </w:r>
      <w:r>
        <w:rPr>
          <w:rFonts w:ascii="Consolas" w:hAnsi="Consolas"/>
          <w:color w:val="404040"/>
        </w:rPr>
        <w:t>, ha);</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Combine the left and right boundary points</w:t>
      </w:r>
    </w:p>
    <w:p w:rsidR="00176B4B" w:rsidRDefault="00176B4B" w:rsidP="00176B4B">
      <w:pPr>
        <w:pStyle w:val="HTML"/>
        <w:rPr>
          <w:rFonts w:ascii="Consolas" w:hAnsi="Consolas"/>
          <w:color w:val="404040"/>
        </w:rPr>
      </w:pPr>
      <w:r>
        <w:rPr>
          <w:rFonts w:ascii="Consolas" w:hAnsi="Consolas"/>
          <w:color w:val="404040"/>
        </w:rPr>
        <w:t>boundaryPoints = [frameImagePoints{1</w:t>
      </w:r>
      <w:proofErr w:type="gramStart"/>
      <w:r>
        <w:rPr>
          <w:rFonts w:ascii="Consolas" w:hAnsi="Consolas"/>
          <w:color w:val="404040"/>
        </w:rPr>
        <w:t>};frameImagePoints</w:t>
      </w:r>
      <w:proofErr w:type="gramEnd"/>
      <w:r>
        <w:rPr>
          <w:rFonts w:ascii="Consolas" w:hAnsi="Consolas"/>
          <w:color w:val="404040"/>
        </w:rPr>
        <w:t>{2}];</w:t>
      </w:r>
    </w:p>
    <w:p w:rsidR="00176B4B" w:rsidRDefault="00176B4B" w:rsidP="00176B4B">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176B4B" w:rsidRDefault="00176B4B" w:rsidP="00176B4B">
      <w:pPr>
        <w:pStyle w:val="HTML"/>
        <w:rPr>
          <w:rFonts w:ascii="Consolas" w:hAnsi="Consolas"/>
          <w:color w:val="404040"/>
        </w:rPr>
      </w:pPr>
      <w:proofErr w:type="gramStart"/>
      <w:r>
        <w:rPr>
          <w:rFonts w:ascii="Consolas" w:hAnsi="Consolas"/>
          <w:color w:val="404040"/>
        </w:rPr>
        <w:t>plot(</w:t>
      </w:r>
      <w:proofErr w:type="gramEnd"/>
      <w:r>
        <w:rPr>
          <w:rFonts w:ascii="Consolas" w:hAnsi="Consolas"/>
          <w:color w:val="404040"/>
        </w:rPr>
        <w:t>ha, boundaryPoints(:,1), boundaryPoints(:,2),</w:t>
      </w:r>
      <w:r>
        <w:rPr>
          <w:rFonts w:ascii="Consolas" w:hAnsi="Consolas"/>
          <w:color w:val="A020F0"/>
        </w:rPr>
        <w:t>'+'</w:t>
      </w:r>
      <w:r>
        <w:rPr>
          <w:rFonts w:ascii="Consolas" w:hAnsi="Consolas"/>
          <w:color w:val="404040"/>
        </w:rPr>
        <w:t>,</w:t>
      </w:r>
      <w:r>
        <w:rPr>
          <w:rFonts w:ascii="Consolas" w:hAnsi="Consolas"/>
          <w:color w:val="A020F0"/>
        </w:rPr>
        <w:t>'MarkerSize'</w:t>
      </w:r>
      <w:r>
        <w:rPr>
          <w:rFonts w:ascii="Consolas" w:hAnsi="Consolas"/>
          <w:color w:val="404040"/>
        </w:rPr>
        <w:t>,10,</w:t>
      </w:r>
      <w:r>
        <w:rPr>
          <w:rFonts w:ascii="Consolas" w:hAnsi="Consolas"/>
          <w:color w:val="A020F0"/>
        </w:rPr>
        <w:t>'LineWidth'</w:t>
      </w:r>
      <w:r>
        <w:rPr>
          <w:rFonts w:ascii="Consolas" w:hAnsi="Consolas"/>
          <w:color w:val="404040"/>
        </w:rPr>
        <w:t>,4);</w:t>
      </w:r>
    </w:p>
    <w:p w:rsidR="00176B4B" w:rsidRDefault="00176B4B" w:rsidP="00176B4B">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'Camera View of Comparison Results'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10146" cy="4019550"/>
            <wp:effectExtent l="0" t="0" r="5080" b="0"/>
            <wp:docPr id="208" name="图片 208" descr="https://www.mathworks.com/help/examples/driving/win64/EvaluateLaneBoundaryDetectionsAgainstGroundTruth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mathworks.com/help/examples/driving/win64/EvaluateLaneBoundaryDetectionsAgainstGroundTruthExample_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12449" cy="4021171"/>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您还可以在该框架的鸟瞰视图中可视化结果。</w:t>
      </w:r>
    </w:p>
    <w:p w:rsidR="00176B4B" w:rsidRDefault="00176B4B" w:rsidP="00176B4B">
      <w:pPr>
        <w:pStyle w:val="HTML"/>
        <w:rPr>
          <w:rFonts w:ascii="Consolas" w:hAnsi="Consolas"/>
          <w:color w:val="404040"/>
        </w:rPr>
      </w:pPr>
      <w:r>
        <w:rPr>
          <w:rFonts w:ascii="Consolas" w:hAnsi="Consolas"/>
          <w:color w:val="404040"/>
        </w:rPr>
        <w:t xml:space="preserve">birdsEyeImage = </w:t>
      </w:r>
      <w:proofErr w:type="gramStart"/>
      <w:r>
        <w:rPr>
          <w:rFonts w:ascii="Consolas" w:hAnsi="Consolas"/>
          <w:color w:val="404040"/>
        </w:rPr>
        <w:t>transformImage(</w:t>
      </w:r>
      <w:proofErr w:type="gramEnd"/>
      <w:r>
        <w:rPr>
          <w:rFonts w:ascii="Consolas" w:hAnsi="Consolas"/>
          <w:color w:val="404040"/>
        </w:rPr>
        <w:t>monoSensor.BirdsEyeConfig,frame);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xVehicle = 3:20;</w:t>
      </w:r>
    </w:p>
    <w:p w:rsidR="00176B4B" w:rsidRDefault="00176B4B" w:rsidP="00176B4B">
      <w:pPr>
        <w:pStyle w:val="HTML"/>
        <w:rPr>
          <w:rFonts w:ascii="Consolas" w:hAnsi="Consolas"/>
          <w:color w:val="404040"/>
        </w:rPr>
      </w:pPr>
      <w:r>
        <w:rPr>
          <w:rFonts w:ascii="Consolas" w:hAnsi="Consolas"/>
          <w:color w:val="404040"/>
        </w:rPr>
        <w:t xml:space="preserve">birdsEyeImage = </w:t>
      </w:r>
      <w:proofErr w:type="gramStart"/>
      <w:r>
        <w:rPr>
          <w:rFonts w:ascii="Consolas" w:hAnsi="Consolas"/>
          <w:color w:val="404040"/>
        </w:rPr>
        <w:t>insertLaneBoundary(</w:t>
      </w:r>
      <w:proofErr w:type="gramEnd"/>
      <w:r>
        <w:rPr>
          <w:rFonts w:ascii="Consolas" w:hAnsi="Consolas"/>
          <w:color w:val="404040"/>
        </w:rPr>
        <w:t>birdsEyeImage, fpModels, monoSensor.BirdsEyeConfig, xVehicle,</w:t>
      </w:r>
      <w:r>
        <w:rPr>
          <w:rFonts w:ascii="Consolas" w:hAnsi="Consolas"/>
          <w:color w:val="A020F0"/>
        </w:rPr>
        <w:t>'Color'</w:t>
      </w:r>
      <w:r>
        <w:rPr>
          <w:rFonts w:ascii="Consolas" w:hAnsi="Consolas"/>
          <w:color w:val="404040"/>
        </w:rPr>
        <w:t>,</w:t>
      </w:r>
      <w:r>
        <w:rPr>
          <w:rFonts w:ascii="Consolas" w:hAnsi="Consolas"/>
          <w:color w:val="A020F0"/>
        </w:rPr>
        <w:t>'Red'</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birdsEyeImage = </w:t>
      </w:r>
      <w:proofErr w:type="gramStart"/>
      <w:r>
        <w:rPr>
          <w:rFonts w:ascii="Consolas" w:hAnsi="Consolas"/>
          <w:color w:val="404040"/>
        </w:rPr>
        <w:t>insertLaneBoundary(</w:t>
      </w:r>
      <w:proofErr w:type="gramEnd"/>
      <w:r>
        <w:rPr>
          <w:rFonts w:ascii="Consolas" w:hAnsi="Consolas"/>
          <w:color w:val="404040"/>
        </w:rPr>
        <w:t>birdsEyeImage, matchedModels, monoSensor.BirdsEyeConfig, xVehicle,</w:t>
      </w:r>
      <w:r>
        <w:rPr>
          <w:rFonts w:ascii="Consolas" w:hAnsi="Consolas"/>
          <w:color w:val="A020F0"/>
        </w:rPr>
        <w:t>'Color'</w:t>
      </w:r>
      <w:r>
        <w:rPr>
          <w:rFonts w:ascii="Consolas" w:hAnsi="Consolas"/>
          <w:color w:val="404040"/>
        </w:rPr>
        <w:t>,</w:t>
      </w:r>
      <w:r>
        <w:rPr>
          <w:rFonts w:ascii="Consolas" w:hAnsi="Consolas"/>
          <w:color w:val="A020F0"/>
        </w:rPr>
        <w:t>'Green'</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Combine the left and right boundary points</w:t>
      </w:r>
    </w:p>
    <w:p w:rsidR="00176B4B" w:rsidRDefault="00176B4B" w:rsidP="00176B4B">
      <w:pPr>
        <w:pStyle w:val="HTML"/>
        <w:rPr>
          <w:rFonts w:ascii="Consolas" w:hAnsi="Consolas"/>
          <w:color w:val="404040"/>
        </w:rPr>
      </w:pPr>
      <w:r>
        <w:rPr>
          <w:rFonts w:ascii="Consolas" w:hAnsi="Consolas"/>
          <w:color w:val="404040"/>
        </w:rPr>
        <w:t>ptsInVehicle = [frameVehiclePoints{1</w:t>
      </w:r>
      <w:proofErr w:type="gramStart"/>
      <w:r>
        <w:rPr>
          <w:rFonts w:ascii="Consolas" w:hAnsi="Consolas"/>
          <w:color w:val="404040"/>
        </w:rPr>
        <w:t>};frameVehiclePoints</w:t>
      </w:r>
      <w:proofErr w:type="gramEnd"/>
      <w:r>
        <w:rPr>
          <w:rFonts w:ascii="Consolas" w:hAnsi="Consolas"/>
          <w:color w:val="404040"/>
        </w:rPr>
        <w:t>{2}];</w:t>
      </w:r>
    </w:p>
    <w:p w:rsidR="00176B4B" w:rsidRDefault="00176B4B" w:rsidP="00176B4B">
      <w:pPr>
        <w:pStyle w:val="HTML"/>
        <w:rPr>
          <w:rFonts w:ascii="Consolas" w:hAnsi="Consolas"/>
          <w:color w:val="404040"/>
        </w:rPr>
      </w:pPr>
      <w:proofErr w:type="gramStart"/>
      <w:r>
        <w:rPr>
          <w:rFonts w:ascii="Consolas" w:hAnsi="Consolas"/>
          <w:color w:val="404040"/>
        </w:rPr>
        <w:t>gtPointsInBEV  =</w:t>
      </w:r>
      <w:proofErr w:type="gramEnd"/>
      <w:r>
        <w:rPr>
          <w:rFonts w:ascii="Consolas" w:hAnsi="Consolas"/>
          <w:color w:val="404040"/>
        </w:rPr>
        <w:t xml:space="preserve"> vehicleToImage(monoSensor.BirdsEyeConfig, ptsInVehicle);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imshow(birdsEyeImage);</w:t>
      </w:r>
    </w:p>
    <w:p w:rsidR="00176B4B" w:rsidRDefault="00176B4B" w:rsidP="00176B4B">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176B4B" w:rsidRDefault="00176B4B" w:rsidP="00176B4B">
      <w:pPr>
        <w:pStyle w:val="HTML"/>
        <w:rPr>
          <w:rFonts w:ascii="Consolas" w:hAnsi="Consolas"/>
          <w:color w:val="404040"/>
        </w:rPr>
      </w:pPr>
      <w:r>
        <w:rPr>
          <w:rFonts w:ascii="Consolas" w:hAnsi="Consolas"/>
          <w:color w:val="404040"/>
        </w:rPr>
        <w:t>plot(gtPointsInBEV</w:t>
      </w:r>
      <w:proofErr w:type="gramStart"/>
      <w:r>
        <w:rPr>
          <w:rFonts w:ascii="Consolas" w:hAnsi="Consolas"/>
          <w:color w:val="404040"/>
        </w:rPr>
        <w:t>(:,</w:t>
      </w:r>
      <w:proofErr w:type="gramEnd"/>
      <w:r>
        <w:rPr>
          <w:rFonts w:ascii="Consolas" w:hAnsi="Consolas"/>
          <w:color w:val="404040"/>
        </w:rPr>
        <w:t>1), gtPointsInBEV(:,2),</w:t>
      </w:r>
      <w:r>
        <w:rPr>
          <w:rFonts w:ascii="Consolas" w:hAnsi="Consolas"/>
          <w:color w:val="A020F0"/>
        </w:rPr>
        <w:t>'+'</w:t>
      </w:r>
      <w:r>
        <w:rPr>
          <w:rFonts w:ascii="Consolas" w:hAnsi="Consolas"/>
          <w:color w:val="404040"/>
        </w:rPr>
        <w:t>,</w:t>
      </w:r>
      <w:r>
        <w:rPr>
          <w:rFonts w:ascii="Consolas" w:hAnsi="Consolas"/>
          <w:color w:val="A020F0"/>
        </w:rPr>
        <w:t>'MarkerSize'</w:t>
      </w:r>
      <w:r>
        <w:rPr>
          <w:rFonts w:ascii="Consolas" w:hAnsi="Consolas"/>
          <w:color w:val="404040"/>
        </w:rPr>
        <w:t>, 10,</w:t>
      </w:r>
      <w:r>
        <w:rPr>
          <w:rFonts w:ascii="Consolas" w:hAnsi="Consolas"/>
          <w:color w:val="A020F0"/>
        </w:rPr>
        <w:t>'LineWidth'</w:t>
      </w:r>
      <w:r>
        <w:rPr>
          <w:rFonts w:ascii="Consolas" w:hAnsi="Consolas"/>
          <w:color w:val="404040"/>
        </w:rPr>
        <w:t>,4);</w:t>
      </w:r>
    </w:p>
    <w:p w:rsidR="00176B4B" w:rsidRDefault="00176B4B" w:rsidP="00176B4B">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'Bird''s-Eye View of Comparison Results'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038600" cy="6229350"/>
            <wp:effectExtent l="0" t="0" r="0" b="0"/>
            <wp:docPr id="207" name="图片 207" descr="https://www.mathworks.com/help/examples/driving/win64/EvaluateLaneBoundaryDetectionsAgainstGroundTruth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mathworks.com/help/examples/driving/win64/EvaluateLaneBoundaryDetectionsAgainstGroundTruthExample_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38600" cy="622935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优化边界建模参数</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您可以使用前面描述的评估框架来微调车道边界检测算法的参数。</w:t>
      </w:r>
      <w:hyperlink r:id="rId261" w:tgtFrame="_blank" w:history="1">
        <w:r>
          <w:rPr>
            <w:rStyle w:val="a3"/>
            <w:rFonts w:ascii="Arial" w:hAnsi="Arial" w:cs="Arial"/>
            <w:color w:val="004B87"/>
            <w:sz w:val="20"/>
            <w:szCs w:val="20"/>
          </w:rPr>
          <w:t> </w:t>
        </w:r>
        <w:r>
          <w:rPr>
            <w:rStyle w:val="HTML1"/>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公开了控制车道查找算法结果的三个参数。</w:t>
      </w:r>
    </w:p>
    <w:p w:rsidR="00176B4B" w:rsidRDefault="00176B4B" w:rsidP="00176B4B">
      <w:pPr>
        <w:pStyle w:val="a4"/>
        <w:numPr>
          <w:ilvl w:val="0"/>
          <w:numId w:val="64"/>
        </w:numPr>
        <w:shd w:val="clear" w:color="auto" w:fill="FFFFFF"/>
        <w:spacing w:before="0" w:beforeAutospacing="0" w:after="75" w:afterAutospacing="0"/>
        <w:ind w:left="0"/>
        <w:rPr>
          <w:rFonts w:ascii="Arial" w:hAnsi="Arial" w:cs="Arial"/>
          <w:color w:val="404040"/>
          <w:sz w:val="20"/>
          <w:szCs w:val="20"/>
        </w:rPr>
      </w:pPr>
      <w:r>
        <w:rPr>
          <w:rStyle w:val="HTML1"/>
          <w:rFonts w:ascii="Consolas" w:hAnsi="Consolas"/>
          <w:color w:val="404040"/>
        </w:rPr>
        <w:t>LaneSegmentationSensitivity</w:t>
      </w:r>
      <w:r>
        <w:rPr>
          <w:rFonts w:ascii="Arial" w:hAnsi="Arial" w:cs="Arial"/>
          <w:color w:val="404040"/>
          <w:sz w:val="20"/>
          <w:szCs w:val="20"/>
        </w:rPr>
        <w:t> -</w:t>
      </w:r>
      <w:r>
        <w:rPr>
          <w:rFonts w:ascii="Arial" w:hAnsi="Arial" w:cs="Arial"/>
          <w:color w:val="404040"/>
          <w:sz w:val="20"/>
          <w:szCs w:val="20"/>
        </w:rPr>
        <w:t>控制</w:t>
      </w:r>
      <w:hyperlink r:id="rId262" w:history="1">
        <w:r>
          <w:rPr>
            <w:rStyle w:val="HTML1"/>
            <w:rFonts w:ascii="Consolas" w:hAnsi="Consolas"/>
            <w:color w:val="004B87"/>
          </w:rPr>
          <w:t>segmentLaneMarkerRidge</w:t>
        </w:r>
      </w:hyperlink>
      <w:r>
        <w:rPr>
          <w:rFonts w:ascii="Arial" w:hAnsi="Arial" w:cs="Arial"/>
          <w:color w:val="404040"/>
          <w:sz w:val="20"/>
          <w:szCs w:val="20"/>
        </w:rPr>
        <w:t>功能的灵敏度。此函数以二进制车道特征掩码的形式返回车道候选点。灵敏度值可以从</w:t>
      </w:r>
      <w:r>
        <w:rPr>
          <w:rFonts w:ascii="Arial" w:hAnsi="Arial" w:cs="Arial"/>
          <w:color w:val="404040"/>
          <w:sz w:val="20"/>
          <w:szCs w:val="20"/>
        </w:rPr>
        <w:t>0</w:t>
      </w:r>
      <w:r>
        <w:rPr>
          <w:rFonts w:ascii="Arial" w:hAnsi="Arial" w:cs="Arial"/>
          <w:color w:val="404040"/>
          <w:sz w:val="20"/>
          <w:szCs w:val="20"/>
        </w:rPr>
        <w:t>到</w:t>
      </w:r>
      <w:r>
        <w:rPr>
          <w:rFonts w:ascii="Arial" w:hAnsi="Arial" w:cs="Arial"/>
          <w:color w:val="404040"/>
          <w:sz w:val="20"/>
          <w:szCs w:val="20"/>
        </w:rPr>
        <w:t>1</w:t>
      </w:r>
      <w:r>
        <w:rPr>
          <w:rFonts w:ascii="Arial" w:hAnsi="Arial" w:cs="Arial"/>
          <w:color w:val="404040"/>
          <w:sz w:val="20"/>
          <w:szCs w:val="20"/>
        </w:rPr>
        <w:t>不等</w:t>
      </w:r>
      <w:r>
        <w:rPr>
          <w:rFonts w:ascii="Arial" w:hAnsi="Arial" w:cs="Arial"/>
          <w:color w:val="404040"/>
          <w:sz w:val="20"/>
          <w:szCs w:val="20"/>
        </w:rPr>
        <w:t xml:space="preserve">, </w:t>
      </w:r>
      <w:r>
        <w:rPr>
          <w:rFonts w:ascii="Arial" w:hAnsi="Arial" w:cs="Arial"/>
          <w:color w:val="404040"/>
          <w:sz w:val="20"/>
          <w:szCs w:val="20"/>
        </w:rPr>
        <w:t>默认为</w:t>
      </w:r>
      <w:r>
        <w:rPr>
          <w:rFonts w:ascii="Arial" w:hAnsi="Arial" w:cs="Arial"/>
          <w:color w:val="404040"/>
          <w:sz w:val="20"/>
          <w:szCs w:val="20"/>
        </w:rPr>
        <w:t>0.25</w:t>
      </w:r>
      <w:r>
        <w:rPr>
          <w:rFonts w:ascii="Arial" w:hAnsi="Arial" w:cs="Arial"/>
          <w:color w:val="404040"/>
          <w:sz w:val="20"/>
          <w:szCs w:val="20"/>
        </w:rPr>
        <w:t>。增加这个数字会导致更多的车道候选点和潜在更多的错误检测。</w:t>
      </w:r>
    </w:p>
    <w:p w:rsidR="00176B4B" w:rsidRDefault="00176B4B" w:rsidP="00176B4B">
      <w:pPr>
        <w:pStyle w:val="a4"/>
        <w:numPr>
          <w:ilvl w:val="0"/>
          <w:numId w:val="64"/>
        </w:numPr>
        <w:shd w:val="clear" w:color="auto" w:fill="FFFFFF"/>
        <w:spacing w:before="0" w:beforeAutospacing="0" w:after="75" w:afterAutospacing="0"/>
        <w:ind w:left="0"/>
        <w:rPr>
          <w:rFonts w:ascii="Arial" w:hAnsi="Arial" w:cs="Arial"/>
          <w:color w:val="404040"/>
          <w:sz w:val="20"/>
          <w:szCs w:val="20"/>
        </w:rPr>
      </w:pPr>
      <w:r>
        <w:rPr>
          <w:rStyle w:val="HTML1"/>
          <w:rFonts w:ascii="Consolas" w:hAnsi="Consolas"/>
          <w:color w:val="404040"/>
        </w:rPr>
        <w:t>LaneXExtentThreshold</w:t>
      </w:r>
      <w:r>
        <w:rPr>
          <w:rFonts w:ascii="Arial" w:hAnsi="Arial" w:cs="Arial"/>
          <w:color w:val="404040"/>
          <w:sz w:val="20"/>
          <w:szCs w:val="20"/>
        </w:rPr>
        <w:t> -</w:t>
      </w:r>
      <w:r>
        <w:rPr>
          <w:rFonts w:ascii="Arial" w:hAnsi="Arial" w:cs="Arial"/>
          <w:color w:val="404040"/>
          <w:sz w:val="20"/>
          <w:szCs w:val="20"/>
        </w:rPr>
        <w:t>指定车道的最小范围</w:t>
      </w:r>
      <w:r>
        <w:rPr>
          <w:rFonts w:ascii="Arial" w:hAnsi="Arial" w:cs="Arial"/>
          <w:color w:val="404040"/>
          <w:sz w:val="20"/>
          <w:szCs w:val="20"/>
        </w:rPr>
        <w:t xml:space="preserve"> (</w:t>
      </w:r>
      <w:r>
        <w:rPr>
          <w:rFonts w:ascii="Arial" w:hAnsi="Arial" w:cs="Arial"/>
          <w:color w:val="404040"/>
          <w:sz w:val="20"/>
          <w:szCs w:val="20"/>
        </w:rPr>
        <w:t>长度</w:t>
      </w:r>
      <w:r>
        <w:rPr>
          <w:rFonts w:ascii="Arial" w:hAnsi="Arial" w:cs="Arial"/>
          <w:color w:val="404040"/>
          <w:sz w:val="20"/>
          <w:szCs w:val="20"/>
        </w:rPr>
        <w:t>)</w:t>
      </w:r>
      <w:r>
        <w:rPr>
          <w:rFonts w:ascii="Arial" w:hAnsi="Arial" w:cs="Arial"/>
          <w:color w:val="404040"/>
          <w:sz w:val="20"/>
          <w:szCs w:val="20"/>
        </w:rPr>
        <w:t>。它表示为检测到的车道长度与指定摄像机配置可能的最大车道长度的比率。默认值为</w:t>
      </w:r>
      <w:r>
        <w:rPr>
          <w:rFonts w:ascii="Arial" w:hAnsi="Arial" w:cs="Arial"/>
          <w:color w:val="404040"/>
          <w:sz w:val="20"/>
          <w:szCs w:val="20"/>
        </w:rPr>
        <w:t>0.4</w:t>
      </w:r>
      <w:r>
        <w:rPr>
          <w:rFonts w:ascii="Arial" w:hAnsi="Arial" w:cs="Arial"/>
          <w:color w:val="404040"/>
          <w:sz w:val="20"/>
          <w:szCs w:val="20"/>
        </w:rPr>
        <w:t>。增加此数字可拒绝较短的车道边界。</w:t>
      </w:r>
    </w:p>
    <w:p w:rsidR="00176B4B" w:rsidRDefault="00176B4B" w:rsidP="00176B4B">
      <w:pPr>
        <w:pStyle w:val="a4"/>
        <w:numPr>
          <w:ilvl w:val="0"/>
          <w:numId w:val="64"/>
        </w:numPr>
        <w:shd w:val="clear" w:color="auto" w:fill="FFFFFF"/>
        <w:spacing w:before="0" w:beforeAutospacing="0" w:after="75" w:afterAutospacing="0"/>
        <w:ind w:left="0"/>
        <w:rPr>
          <w:rFonts w:ascii="Arial" w:hAnsi="Arial" w:cs="Arial"/>
          <w:color w:val="404040"/>
          <w:sz w:val="20"/>
          <w:szCs w:val="20"/>
        </w:rPr>
      </w:pPr>
      <w:r>
        <w:rPr>
          <w:rStyle w:val="HTML1"/>
          <w:rFonts w:ascii="Consolas" w:hAnsi="Consolas"/>
          <w:color w:val="404040"/>
        </w:rPr>
        <w:t>LaneStrengthThreshold</w:t>
      </w:r>
      <w:r>
        <w:rPr>
          <w:rFonts w:ascii="Arial" w:hAnsi="Arial" w:cs="Arial"/>
          <w:color w:val="404040"/>
          <w:sz w:val="20"/>
          <w:szCs w:val="20"/>
        </w:rPr>
        <w:t> -</w:t>
      </w:r>
      <w:r>
        <w:rPr>
          <w:rFonts w:ascii="Arial" w:hAnsi="Arial" w:cs="Arial"/>
          <w:color w:val="404040"/>
          <w:sz w:val="20"/>
          <w:szCs w:val="20"/>
        </w:rPr>
        <w:t>指定接受检测到的车道边界的最小规范化强度。</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lastRenderedPageBreak/>
        <w:t>LaneXExtentThreshold</w:t>
      </w:r>
      <w:r>
        <w:rPr>
          <w:rFonts w:ascii="Arial" w:hAnsi="Arial" w:cs="Arial"/>
          <w:color w:val="404040"/>
          <w:sz w:val="20"/>
          <w:szCs w:val="20"/>
        </w:rPr>
        <w:t>和</w:t>
      </w:r>
      <w:r>
        <w:rPr>
          <w:rStyle w:val="HTML1"/>
          <w:rFonts w:ascii="Consolas" w:hAnsi="Consolas"/>
          <w:color w:val="404040"/>
        </w:rPr>
        <w:t>LaneStrengthThreshold</w:t>
      </w:r>
      <w:r>
        <w:rPr>
          <w:rFonts w:ascii="Arial" w:hAnsi="Arial" w:cs="Arial"/>
          <w:color w:val="404040"/>
          <w:sz w:val="20"/>
          <w:szCs w:val="20"/>
        </w:rPr>
        <w:t>是从</w:t>
      </w:r>
      <w:r>
        <w:rPr>
          <w:rStyle w:val="HTML1"/>
          <w:rFonts w:ascii="Consolas" w:hAnsi="Consolas"/>
          <w:color w:val="404040"/>
        </w:rPr>
        <w:t>parabolicLaneBoundary</w:t>
      </w:r>
      <w:r>
        <w:rPr>
          <w:rFonts w:ascii="Arial" w:hAnsi="Arial" w:cs="Arial"/>
          <w:color w:val="404040"/>
          <w:sz w:val="20"/>
          <w:szCs w:val="20"/>
        </w:rPr>
        <w:t>对象的</w:t>
      </w:r>
      <w:r>
        <w:rPr>
          <w:rStyle w:val="HTML1"/>
          <w:rFonts w:ascii="Consolas" w:hAnsi="Consolas"/>
          <w:color w:val="404040"/>
        </w:rPr>
        <w:t>XExtent</w:t>
      </w:r>
      <w:r>
        <w:rPr>
          <w:rFonts w:ascii="Arial" w:hAnsi="Arial" w:cs="Arial"/>
          <w:color w:val="404040"/>
          <w:sz w:val="20"/>
          <w:szCs w:val="20"/>
        </w:rPr>
        <w:t>和</w:t>
      </w:r>
      <w:r>
        <w:rPr>
          <w:rStyle w:val="HTML1"/>
          <w:rFonts w:ascii="Consolas" w:hAnsi="Consolas"/>
          <w:color w:val="404040"/>
        </w:rPr>
        <w:t>Strength</w:t>
      </w:r>
      <w:r>
        <w:rPr>
          <w:rFonts w:ascii="Arial" w:hAnsi="Arial" w:cs="Arial"/>
          <w:color w:val="404040"/>
          <w:sz w:val="20"/>
          <w:szCs w:val="20"/>
        </w:rPr>
        <w:t>属性派生而来的。这些属性是如何在边界建模算法上放置附加约束以获得可接受结果的示例。不同</w:t>
      </w:r>
      <w:r>
        <w:rPr>
          <w:rStyle w:val="HTML1"/>
          <w:rFonts w:ascii="Consolas" w:hAnsi="Consolas"/>
          <w:color w:val="404040"/>
        </w:rPr>
        <w:t>LaneStrengthThreshold</w:t>
      </w:r>
      <w:r>
        <w:rPr>
          <w:rFonts w:ascii="Arial" w:hAnsi="Arial" w:cs="Arial"/>
          <w:color w:val="404040"/>
          <w:sz w:val="20"/>
          <w:szCs w:val="20"/>
        </w:rPr>
        <w:t>的影响有额外的细微差别值得探索。典型车道边界用实心线或虚线标记。与实线比较时</w:t>
      </w:r>
      <w:r>
        <w:rPr>
          <w:rFonts w:ascii="Arial" w:hAnsi="Arial" w:cs="Arial"/>
          <w:color w:val="404040"/>
          <w:sz w:val="20"/>
          <w:szCs w:val="20"/>
        </w:rPr>
        <w:t xml:space="preserve">, </w:t>
      </w:r>
      <w:r>
        <w:rPr>
          <w:rFonts w:ascii="Arial" w:hAnsi="Arial" w:cs="Arial"/>
          <w:color w:val="404040"/>
          <w:sz w:val="20"/>
          <w:szCs w:val="20"/>
        </w:rPr>
        <w:t>虚线的</w:t>
      </w:r>
      <w:r>
        <w:rPr>
          <w:rFonts w:ascii="Arial" w:hAnsi="Arial" w:cs="Arial"/>
          <w:color w:val="404040"/>
          <w:sz w:val="20"/>
          <w:szCs w:val="20"/>
        </w:rPr>
        <w:t xml:space="preserve"> inlier </w:t>
      </w:r>
      <w:r>
        <w:rPr>
          <w:rFonts w:ascii="Arial" w:hAnsi="Arial" w:cs="Arial"/>
          <w:color w:val="404040"/>
          <w:sz w:val="20"/>
          <w:szCs w:val="20"/>
        </w:rPr>
        <w:t>点数较低</w:t>
      </w:r>
      <w:r>
        <w:rPr>
          <w:rFonts w:ascii="Arial" w:hAnsi="Arial" w:cs="Arial"/>
          <w:color w:val="404040"/>
          <w:sz w:val="20"/>
          <w:szCs w:val="20"/>
        </w:rPr>
        <w:t xml:space="preserve">, </w:t>
      </w:r>
      <w:r>
        <w:rPr>
          <w:rFonts w:ascii="Arial" w:hAnsi="Arial" w:cs="Arial"/>
          <w:color w:val="404040"/>
          <w:sz w:val="20"/>
          <w:szCs w:val="20"/>
        </w:rPr>
        <w:t>从而导致强度值降低。这使得设置通用强度阈值具有挑战性。要</w:t>
      </w:r>
      <w:proofErr w:type="gramStart"/>
      <w:r>
        <w:rPr>
          <w:rFonts w:ascii="Arial" w:hAnsi="Arial" w:cs="Arial"/>
          <w:color w:val="404040"/>
          <w:sz w:val="20"/>
          <w:szCs w:val="20"/>
        </w:rPr>
        <w:t>检查此</w:t>
      </w:r>
      <w:proofErr w:type="gramEnd"/>
      <w:r>
        <w:rPr>
          <w:rFonts w:ascii="Arial" w:hAnsi="Arial" w:cs="Arial"/>
          <w:color w:val="404040"/>
          <w:sz w:val="20"/>
          <w:szCs w:val="20"/>
        </w:rPr>
        <w:t>参数的影响</w:t>
      </w:r>
      <w:r>
        <w:rPr>
          <w:rFonts w:ascii="Arial" w:hAnsi="Arial" w:cs="Arial"/>
          <w:color w:val="404040"/>
          <w:sz w:val="20"/>
          <w:szCs w:val="20"/>
        </w:rPr>
        <w:t xml:space="preserve">, </w:t>
      </w:r>
      <w:r>
        <w:rPr>
          <w:rFonts w:ascii="Arial" w:hAnsi="Arial" w:cs="Arial"/>
          <w:color w:val="404040"/>
          <w:sz w:val="20"/>
          <w:szCs w:val="20"/>
        </w:rPr>
        <w:t>首先通过将</w:t>
      </w:r>
      <w:r>
        <w:rPr>
          <w:rStyle w:val="HTML1"/>
          <w:rFonts w:ascii="Consolas" w:hAnsi="Consolas"/>
          <w:color w:val="404040"/>
        </w:rPr>
        <w:t>LaneStrengthThreshold</w:t>
      </w:r>
      <w:r>
        <w:rPr>
          <w:rFonts w:ascii="Arial" w:hAnsi="Arial" w:cs="Arial"/>
          <w:color w:val="404040"/>
          <w:sz w:val="20"/>
          <w:szCs w:val="20"/>
        </w:rPr>
        <w:t>设置为</w:t>
      </w:r>
      <w:r>
        <w:rPr>
          <w:rFonts w:ascii="Arial" w:hAnsi="Arial" w:cs="Arial"/>
          <w:color w:val="404040"/>
          <w:sz w:val="20"/>
          <w:szCs w:val="20"/>
        </w:rPr>
        <w:t>0</w:t>
      </w:r>
      <w:r>
        <w:rPr>
          <w:rFonts w:ascii="Arial" w:hAnsi="Arial" w:cs="Arial"/>
          <w:color w:val="404040"/>
          <w:sz w:val="20"/>
          <w:szCs w:val="20"/>
        </w:rPr>
        <w:t>来生成所有边界。</w:t>
      </w:r>
      <w:proofErr w:type="gramStart"/>
      <w:r>
        <w:rPr>
          <w:rFonts w:ascii="Arial" w:hAnsi="Arial" w:cs="Arial"/>
          <w:color w:val="404040"/>
          <w:sz w:val="20"/>
          <w:szCs w:val="20"/>
        </w:rPr>
        <w:t>此设置</w:t>
      </w:r>
      <w:proofErr w:type="gramEnd"/>
      <w:r>
        <w:rPr>
          <w:rFonts w:ascii="Arial" w:hAnsi="Arial" w:cs="Arial"/>
          <w:color w:val="404040"/>
          <w:sz w:val="20"/>
          <w:szCs w:val="20"/>
        </w:rPr>
        <w:t>可确保它对输出没有影响。</w:t>
      </w:r>
    </w:p>
    <w:p w:rsidR="00176B4B" w:rsidRDefault="00176B4B" w:rsidP="00176B4B">
      <w:pPr>
        <w:pStyle w:val="HTML"/>
        <w:rPr>
          <w:rFonts w:ascii="Consolas" w:hAnsi="Consolas"/>
          <w:color w:val="404040"/>
        </w:rPr>
      </w:pPr>
      <w:r>
        <w:rPr>
          <w:rFonts w:ascii="Consolas" w:hAnsi="Consolas"/>
          <w:color w:val="404040"/>
        </w:rPr>
        <w:t>monoSensor.LaneStrengthThreshold = 0;</w:t>
      </w:r>
    </w:p>
    <w:p w:rsidR="00176B4B" w:rsidRDefault="00176B4B" w:rsidP="00176B4B">
      <w:pPr>
        <w:pStyle w:val="HTML"/>
        <w:rPr>
          <w:rFonts w:ascii="Consolas" w:hAnsi="Consolas"/>
          <w:color w:val="404040"/>
        </w:rPr>
      </w:pPr>
      <w:r>
        <w:rPr>
          <w:rFonts w:ascii="Consolas" w:hAnsi="Consolas"/>
          <w:color w:val="404040"/>
        </w:rPr>
        <w:t xml:space="preserve">boundaries = </w:t>
      </w:r>
      <w:proofErr w:type="gramStart"/>
      <w:r>
        <w:rPr>
          <w:rFonts w:ascii="Consolas" w:hAnsi="Consolas"/>
          <w:color w:val="404040"/>
        </w:rPr>
        <w:t>detectBoundaries(</w:t>
      </w:r>
      <w:proofErr w:type="gramEnd"/>
      <w:r>
        <w:rPr>
          <w:rFonts w:ascii="Consolas" w:hAnsi="Consolas"/>
          <w:color w:val="A020F0"/>
        </w:rPr>
        <w:t>'caltech_cordova1.avi'</w:t>
      </w:r>
      <w:r>
        <w:rPr>
          <w:rFonts w:ascii="Consolas" w:hAnsi="Consolas"/>
          <w:color w:val="404040"/>
        </w:rPr>
        <w:t>, monoSensor);</w:t>
      </w:r>
    </w:p>
    <w:p w:rsidR="00176B4B" w:rsidRDefault="00BD0362" w:rsidP="00176B4B">
      <w:pPr>
        <w:pStyle w:val="a4"/>
        <w:shd w:val="clear" w:color="auto" w:fill="FFFFFF"/>
        <w:spacing w:before="0" w:beforeAutospacing="0" w:after="150" w:afterAutospacing="0"/>
        <w:rPr>
          <w:rFonts w:ascii="Arial" w:hAnsi="Arial" w:cs="Arial"/>
          <w:color w:val="404040"/>
          <w:sz w:val="20"/>
          <w:szCs w:val="20"/>
        </w:rPr>
      </w:pPr>
      <w:hyperlink r:id="rId263" w:tgtFrame="_blank" w:history="1">
        <w:r w:rsidR="00176B4B">
          <w:rPr>
            <w:rStyle w:val="HTML1"/>
            <w:rFonts w:ascii="Consolas" w:hAnsi="Consolas"/>
            <w:color w:val="004B87"/>
          </w:rPr>
          <w:t>helperMonoSensor</w:t>
        </w:r>
        <w:r w:rsidR="00176B4B">
          <w:rPr>
            <w:rStyle w:val="a3"/>
            <w:rFonts w:ascii="Arial" w:hAnsi="Arial" w:cs="Arial"/>
            <w:color w:val="004B87"/>
            <w:sz w:val="20"/>
            <w:szCs w:val="20"/>
          </w:rPr>
          <w:t> </w:t>
        </w:r>
      </w:hyperlink>
      <w:r w:rsidR="00176B4B">
        <w:rPr>
          <w:rFonts w:ascii="Arial" w:hAnsi="Arial" w:cs="Arial"/>
          <w:color w:val="404040"/>
          <w:sz w:val="20"/>
          <w:szCs w:val="20"/>
        </w:rPr>
        <w:t>的</w:t>
      </w:r>
      <w:r w:rsidR="00176B4B">
        <w:rPr>
          <w:rStyle w:val="HTML1"/>
          <w:rFonts w:ascii="Consolas" w:hAnsi="Consolas"/>
          <w:color w:val="404040"/>
        </w:rPr>
        <w:t>LaneStrengthThreshold</w:t>
      </w:r>
      <w:r w:rsidR="00176B4B">
        <w:rPr>
          <w:rFonts w:ascii="Arial" w:hAnsi="Arial" w:cs="Arial"/>
          <w:color w:val="404040"/>
          <w:sz w:val="20"/>
          <w:szCs w:val="20"/>
        </w:rPr>
        <w:t>属性控制每个</w:t>
      </w:r>
      <w:r w:rsidR="00176B4B">
        <w:rPr>
          <w:rStyle w:val="HTML1"/>
          <w:rFonts w:ascii="Consolas" w:hAnsi="Consolas"/>
          <w:color w:val="404040"/>
        </w:rPr>
        <w:t>parabolicLaneBoundary</w:t>
      </w:r>
      <w:r w:rsidR="00176B4B">
        <w:rPr>
          <w:rFonts w:ascii="Arial" w:hAnsi="Arial" w:cs="Arial"/>
          <w:color w:val="404040"/>
          <w:sz w:val="20"/>
          <w:szCs w:val="20"/>
        </w:rPr>
        <w:t>模型的归一化</w:t>
      </w:r>
      <w:r w:rsidR="00176B4B">
        <w:rPr>
          <w:rStyle w:val="HTML1"/>
          <w:rFonts w:ascii="Consolas" w:hAnsi="Consolas"/>
          <w:color w:val="404040"/>
        </w:rPr>
        <w:t>Strength</w:t>
      </w:r>
      <w:r w:rsidR="00176B4B">
        <w:rPr>
          <w:rFonts w:ascii="Arial" w:hAnsi="Arial" w:cs="Arial"/>
          <w:color w:val="404040"/>
          <w:sz w:val="20"/>
          <w:szCs w:val="20"/>
        </w:rPr>
        <w:t>参数。规范化因子</w:t>
      </w:r>
      <w:r w:rsidR="00176B4B">
        <w:rPr>
          <w:rStyle w:val="HTML1"/>
          <w:rFonts w:ascii="Consolas" w:hAnsi="Consolas"/>
          <w:color w:val="404040"/>
        </w:rPr>
        <w:t>MaxLaneStrength</w:t>
      </w:r>
      <w:r w:rsidR="00176B4B">
        <w:rPr>
          <w:rFonts w:ascii="Arial" w:hAnsi="Arial" w:cs="Arial"/>
          <w:color w:val="404040"/>
          <w:sz w:val="20"/>
          <w:szCs w:val="20"/>
        </w:rPr>
        <w:t>是一个虚拟车道的强度</w:t>
      </w:r>
      <w:r w:rsidR="00176B4B">
        <w:rPr>
          <w:rFonts w:ascii="Arial" w:hAnsi="Arial" w:cs="Arial"/>
          <w:color w:val="404040"/>
          <w:sz w:val="20"/>
          <w:szCs w:val="20"/>
        </w:rPr>
        <w:t xml:space="preserve">, </w:t>
      </w:r>
      <w:r w:rsidR="00176B4B">
        <w:rPr>
          <w:rFonts w:ascii="Arial" w:hAnsi="Arial" w:cs="Arial"/>
          <w:color w:val="404040"/>
          <w:sz w:val="20"/>
          <w:szCs w:val="20"/>
        </w:rPr>
        <w:t>它在鸟瞰图的全范围运行。此值仅由</w:t>
      </w:r>
      <w:hyperlink r:id="rId264" w:tgtFrame="_blank" w:history="1">
        <w:r w:rsidR="00176B4B">
          <w:rPr>
            <w:rStyle w:val="a3"/>
            <w:rFonts w:ascii="Arial" w:hAnsi="Arial" w:cs="Arial"/>
            <w:color w:val="004B87"/>
            <w:sz w:val="20"/>
            <w:szCs w:val="20"/>
          </w:rPr>
          <w:t> </w:t>
        </w:r>
        <w:r w:rsidR="00176B4B">
          <w:rPr>
            <w:rStyle w:val="HTML1"/>
            <w:rFonts w:ascii="Consolas" w:hAnsi="Consolas"/>
            <w:color w:val="004B87"/>
          </w:rPr>
          <w:t>helperMonoSensor</w:t>
        </w:r>
      </w:hyperlink>
      <w:r w:rsidR="00176B4B">
        <w:rPr>
          <w:rFonts w:ascii="Arial" w:hAnsi="Arial" w:cs="Arial"/>
          <w:color w:val="404040"/>
          <w:sz w:val="20"/>
          <w:szCs w:val="20"/>
        </w:rPr>
        <w:t>的</w:t>
      </w:r>
      <w:r w:rsidR="00176B4B">
        <w:rPr>
          <w:rStyle w:val="HTML1"/>
          <w:rFonts w:ascii="Consolas" w:hAnsi="Consolas"/>
          <w:color w:val="404040"/>
        </w:rPr>
        <w:t>birdsEyeView</w:t>
      </w:r>
      <w:r w:rsidR="00176B4B">
        <w:rPr>
          <w:rFonts w:ascii="Arial" w:hAnsi="Arial" w:cs="Arial"/>
          <w:color w:val="404040"/>
          <w:sz w:val="20"/>
          <w:szCs w:val="20"/>
        </w:rPr>
        <w:t>配置确定。要评估</w:t>
      </w:r>
      <w:r w:rsidR="00176B4B">
        <w:rPr>
          <w:rStyle w:val="HTML1"/>
          <w:rFonts w:ascii="Consolas" w:hAnsi="Consolas"/>
          <w:color w:val="404040"/>
        </w:rPr>
        <w:t>LaneStrengthThreshold</w:t>
      </w:r>
      <w:r w:rsidR="00176B4B">
        <w:rPr>
          <w:rFonts w:ascii="Arial" w:hAnsi="Arial" w:cs="Arial"/>
          <w:color w:val="404040"/>
          <w:sz w:val="20"/>
          <w:szCs w:val="20"/>
        </w:rPr>
        <w:t>的影响</w:t>
      </w:r>
      <w:r w:rsidR="00176B4B">
        <w:rPr>
          <w:rFonts w:ascii="Arial" w:hAnsi="Arial" w:cs="Arial"/>
          <w:color w:val="404040"/>
          <w:sz w:val="20"/>
          <w:szCs w:val="20"/>
        </w:rPr>
        <w:t xml:space="preserve">, </w:t>
      </w:r>
      <w:r w:rsidR="00176B4B">
        <w:rPr>
          <w:rFonts w:ascii="Arial" w:hAnsi="Arial" w:cs="Arial"/>
          <w:color w:val="404040"/>
          <w:sz w:val="20"/>
          <w:szCs w:val="20"/>
        </w:rPr>
        <w:t>首先计算样本视频中所有检测到的边界的规范化车道强度分布。注意两个清晰的峰的存在</w:t>
      </w:r>
      <w:r w:rsidR="00176B4B">
        <w:rPr>
          <w:rFonts w:ascii="Arial" w:hAnsi="Arial" w:cs="Arial"/>
          <w:color w:val="404040"/>
          <w:sz w:val="20"/>
          <w:szCs w:val="20"/>
        </w:rPr>
        <w:t xml:space="preserve">, </w:t>
      </w:r>
      <w:r w:rsidR="00176B4B">
        <w:rPr>
          <w:rFonts w:ascii="Arial" w:hAnsi="Arial" w:cs="Arial"/>
          <w:color w:val="404040"/>
          <w:sz w:val="20"/>
          <w:szCs w:val="20"/>
        </w:rPr>
        <w:t>一个在规范化的强度为</w:t>
      </w:r>
      <w:r w:rsidR="00176B4B">
        <w:rPr>
          <w:rFonts w:ascii="Arial" w:hAnsi="Arial" w:cs="Arial"/>
          <w:color w:val="404040"/>
          <w:sz w:val="20"/>
          <w:szCs w:val="20"/>
        </w:rPr>
        <w:t xml:space="preserve"> 0.3, </w:t>
      </w:r>
      <w:r w:rsidR="00176B4B">
        <w:rPr>
          <w:rFonts w:ascii="Arial" w:hAnsi="Arial" w:cs="Arial"/>
          <w:color w:val="404040"/>
          <w:sz w:val="20"/>
          <w:szCs w:val="20"/>
        </w:rPr>
        <w:t>一个在</w:t>
      </w:r>
      <w:r w:rsidR="00176B4B">
        <w:rPr>
          <w:rFonts w:ascii="Arial" w:hAnsi="Arial" w:cs="Arial"/>
          <w:color w:val="404040"/>
          <w:sz w:val="20"/>
          <w:szCs w:val="20"/>
        </w:rPr>
        <w:t>0.7</w:t>
      </w:r>
      <w:r w:rsidR="00176B4B">
        <w:rPr>
          <w:rFonts w:ascii="Arial" w:hAnsi="Arial" w:cs="Arial"/>
          <w:color w:val="404040"/>
          <w:sz w:val="20"/>
          <w:szCs w:val="20"/>
        </w:rPr>
        <w:t>。这两个</w:t>
      </w:r>
      <w:proofErr w:type="gramStart"/>
      <w:r w:rsidR="00176B4B">
        <w:rPr>
          <w:rFonts w:ascii="Arial" w:hAnsi="Arial" w:cs="Arial"/>
          <w:color w:val="404040"/>
          <w:sz w:val="20"/>
          <w:szCs w:val="20"/>
        </w:rPr>
        <w:t>峰分别</w:t>
      </w:r>
      <w:proofErr w:type="gramEnd"/>
      <w:r w:rsidR="00176B4B">
        <w:rPr>
          <w:rFonts w:ascii="Arial" w:hAnsi="Arial" w:cs="Arial"/>
          <w:color w:val="404040"/>
          <w:sz w:val="20"/>
          <w:szCs w:val="20"/>
        </w:rPr>
        <w:t>对应于虚线和实心车道边界。在此图中</w:t>
      </w:r>
      <w:r w:rsidR="00176B4B">
        <w:rPr>
          <w:rFonts w:ascii="Arial" w:hAnsi="Arial" w:cs="Arial"/>
          <w:color w:val="404040"/>
          <w:sz w:val="20"/>
          <w:szCs w:val="20"/>
        </w:rPr>
        <w:t xml:space="preserve">, </w:t>
      </w:r>
      <w:r w:rsidR="00176B4B">
        <w:rPr>
          <w:rFonts w:ascii="Arial" w:hAnsi="Arial" w:cs="Arial"/>
          <w:color w:val="404040"/>
          <w:sz w:val="20"/>
          <w:szCs w:val="20"/>
        </w:rPr>
        <w:t>您可以根据经验确定确保检测到虚线边界</w:t>
      </w:r>
      <w:r w:rsidR="00176B4B">
        <w:rPr>
          <w:rFonts w:ascii="Arial" w:hAnsi="Arial" w:cs="Arial"/>
          <w:color w:val="404040"/>
          <w:sz w:val="20"/>
          <w:szCs w:val="20"/>
        </w:rPr>
        <w:t>, </w:t>
      </w:r>
      <w:r w:rsidR="00176B4B">
        <w:rPr>
          <w:rStyle w:val="HTML1"/>
          <w:rFonts w:ascii="Consolas" w:hAnsi="Consolas"/>
          <w:color w:val="404040"/>
        </w:rPr>
        <w:t>LaneStrengthThreshold</w:t>
      </w:r>
      <w:r w:rsidR="00176B4B">
        <w:rPr>
          <w:rFonts w:ascii="Arial" w:hAnsi="Arial" w:cs="Arial"/>
          <w:color w:val="404040"/>
          <w:sz w:val="20"/>
          <w:szCs w:val="20"/>
        </w:rPr>
        <w:t>应低于</w:t>
      </w:r>
      <w:r w:rsidR="00176B4B">
        <w:rPr>
          <w:rFonts w:ascii="Arial" w:hAnsi="Arial" w:cs="Arial"/>
          <w:color w:val="404040"/>
          <w:sz w:val="20"/>
          <w:szCs w:val="20"/>
        </w:rPr>
        <w:t>0.3</w:t>
      </w:r>
      <w:r w:rsidR="00176B4B">
        <w:rPr>
          <w:rFonts w:ascii="Arial" w:hAnsi="Arial" w:cs="Arial"/>
          <w:color w:val="404040"/>
          <w:sz w:val="20"/>
          <w:szCs w:val="20"/>
        </w:rPr>
        <w:t>。</w:t>
      </w:r>
    </w:p>
    <w:p w:rsidR="00176B4B" w:rsidRDefault="00176B4B" w:rsidP="00176B4B">
      <w:pPr>
        <w:pStyle w:val="HTML"/>
        <w:rPr>
          <w:rFonts w:ascii="Consolas" w:hAnsi="Consolas"/>
          <w:color w:val="404040"/>
        </w:rPr>
      </w:pPr>
      <w:r>
        <w:rPr>
          <w:rFonts w:ascii="Consolas" w:hAnsi="Consolas"/>
          <w:color w:val="404040"/>
        </w:rPr>
        <w:t>strengths = cellfun(@(b)[</w:t>
      </w:r>
      <w:proofErr w:type="gramStart"/>
      <w:r>
        <w:rPr>
          <w:rFonts w:ascii="Consolas" w:hAnsi="Consolas"/>
          <w:color w:val="404040"/>
        </w:rPr>
        <w:t>b.Strength</w:t>
      </w:r>
      <w:proofErr w:type="gramEnd"/>
      <w:r>
        <w:rPr>
          <w:rFonts w:ascii="Consolas" w:hAnsi="Consolas"/>
          <w:color w:val="404040"/>
        </w:rPr>
        <w:t>], boundaries,</w:t>
      </w:r>
      <w:r>
        <w:rPr>
          <w:rFonts w:ascii="Consolas" w:hAnsi="Consolas"/>
          <w:color w:val="A020F0"/>
        </w:rPr>
        <w:t>'UniformOutput'</w:t>
      </w:r>
      <w:r>
        <w:rPr>
          <w:rFonts w:ascii="Consolas" w:hAnsi="Consolas"/>
          <w:color w:val="404040"/>
        </w:rPr>
        <w:t>,false);</w:t>
      </w:r>
    </w:p>
    <w:p w:rsidR="00176B4B" w:rsidRDefault="00176B4B" w:rsidP="00176B4B">
      <w:pPr>
        <w:pStyle w:val="HTML"/>
        <w:rPr>
          <w:rFonts w:ascii="Consolas" w:hAnsi="Consolas"/>
          <w:color w:val="404040"/>
        </w:rPr>
      </w:pPr>
      <w:r>
        <w:rPr>
          <w:rFonts w:ascii="Consolas" w:hAnsi="Consolas"/>
          <w:color w:val="404040"/>
        </w:rPr>
        <w:t>strengths = [</w:t>
      </w:r>
      <w:proofErr w:type="gramStart"/>
      <w:r>
        <w:rPr>
          <w:rFonts w:ascii="Consolas" w:hAnsi="Consolas"/>
          <w:color w:val="404040"/>
        </w:rPr>
        <w:t>strengths{</w:t>
      </w:r>
      <w:proofErr w:type="gramEnd"/>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normalizedStrengths = strengths/monoSensor.MaxLaneStrength;</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hist(normalizedStrengths);</w:t>
      </w:r>
    </w:p>
    <w:p w:rsidR="00176B4B" w:rsidRDefault="00176B4B" w:rsidP="00176B4B">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'Histogram of Normalized Lane Strengths'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34000" cy="4000500"/>
            <wp:effectExtent l="0" t="0" r="0" b="0"/>
            <wp:docPr id="206" name="图片 206" descr="https://www.mathworks.com/help/examples/driving/win64/EvaluateLaneBoundaryDetectionsAgainstGroundTruth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mathworks.com/help/examples/driving/win64/EvaluateLaneBoundaryDetectionsAgainstGroundTruthExample_05.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您可以使用比较框架进一步评估</w:t>
      </w:r>
      <w:r>
        <w:rPr>
          <w:rStyle w:val="HTML1"/>
          <w:rFonts w:ascii="Consolas" w:hAnsi="Consolas"/>
          <w:color w:val="404040"/>
        </w:rPr>
        <w:t>LaneStrengthThreshold</w:t>
      </w:r>
      <w:r>
        <w:rPr>
          <w:rFonts w:ascii="Arial" w:hAnsi="Arial" w:cs="Arial"/>
          <w:color w:val="404040"/>
          <w:sz w:val="20"/>
          <w:szCs w:val="20"/>
        </w:rPr>
        <w:t>参数对建模算法检测性能的影响。请注意</w:t>
      </w:r>
      <w:r>
        <w:rPr>
          <w:rFonts w:ascii="Arial" w:hAnsi="Arial" w:cs="Arial"/>
          <w:color w:val="404040"/>
          <w:sz w:val="20"/>
          <w:szCs w:val="20"/>
        </w:rPr>
        <w:t xml:space="preserve">, </w:t>
      </w:r>
      <w:r>
        <w:rPr>
          <w:rFonts w:ascii="Arial" w:hAnsi="Arial" w:cs="Arial"/>
          <w:color w:val="404040"/>
          <w:sz w:val="20"/>
          <w:szCs w:val="20"/>
        </w:rPr>
        <w:t>控制模型与地面真相之间最大物理距离的</w:t>
      </w:r>
      <w:r>
        <w:rPr>
          <w:rStyle w:val="HTML1"/>
          <w:rFonts w:ascii="Consolas" w:hAnsi="Consolas"/>
          <w:color w:val="404040"/>
        </w:rPr>
        <w:t>threshold</w:t>
      </w:r>
      <w:r>
        <w:rPr>
          <w:rFonts w:ascii="Arial" w:hAnsi="Arial" w:cs="Arial"/>
          <w:color w:val="404040"/>
          <w:sz w:val="20"/>
          <w:szCs w:val="20"/>
        </w:rPr>
        <w:t>值与以前相同。此值取决于</w:t>
      </w:r>
      <w:r>
        <w:rPr>
          <w:rFonts w:ascii="Arial" w:hAnsi="Arial" w:cs="Arial"/>
          <w:color w:val="404040"/>
          <w:sz w:val="20"/>
          <w:szCs w:val="20"/>
        </w:rPr>
        <w:t xml:space="preserve"> ADAS </w:t>
      </w:r>
      <w:r>
        <w:rPr>
          <w:rFonts w:ascii="Arial" w:hAnsi="Arial" w:cs="Arial"/>
          <w:color w:val="404040"/>
          <w:sz w:val="20"/>
          <w:szCs w:val="20"/>
        </w:rPr>
        <w:t>系统的精度要求</w:t>
      </w:r>
      <w:r>
        <w:rPr>
          <w:rFonts w:ascii="Arial" w:hAnsi="Arial" w:cs="Arial"/>
          <w:color w:val="404040"/>
          <w:sz w:val="20"/>
          <w:szCs w:val="20"/>
        </w:rPr>
        <w:t xml:space="preserve">, </w:t>
      </w:r>
      <w:r>
        <w:rPr>
          <w:rFonts w:ascii="Arial" w:hAnsi="Arial" w:cs="Arial"/>
          <w:color w:val="404040"/>
          <w:sz w:val="20"/>
          <w:szCs w:val="20"/>
        </w:rPr>
        <w:t>通常不会改变。</w:t>
      </w:r>
    </w:p>
    <w:p w:rsidR="00176B4B" w:rsidRDefault="00176B4B" w:rsidP="00176B4B">
      <w:pPr>
        <w:pStyle w:val="HTML"/>
        <w:rPr>
          <w:rFonts w:ascii="Consolas" w:hAnsi="Consolas"/>
          <w:color w:val="404040"/>
        </w:rPr>
      </w:pPr>
      <w:r>
        <w:rPr>
          <w:rFonts w:ascii="Consolas" w:hAnsi="Consolas"/>
          <w:color w:val="404040"/>
        </w:rPr>
        <w:t>threshold = .25;</w:t>
      </w:r>
    </w:p>
    <w:p w:rsidR="00176B4B" w:rsidRDefault="00176B4B" w:rsidP="00176B4B">
      <w:pPr>
        <w:pStyle w:val="HTML"/>
        <w:rPr>
          <w:rFonts w:ascii="Consolas" w:hAnsi="Consolas"/>
          <w:color w:val="404040"/>
        </w:rPr>
      </w:pPr>
      <w:r>
        <w:rPr>
          <w:rFonts w:ascii="Consolas" w:hAnsi="Consolas"/>
          <w:color w:val="404040"/>
        </w:rPr>
        <w:t xml:space="preserve">[~, ~, ~, assignments] =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evaluateLaneBoundaries(</w:t>
      </w:r>
      <w:proofErr w:type="gramEnd"/>
      <w:r>
        <w:rPr>
          <w:rFonts w:ascii="Consolas" w:hAnsi="Consolas"/>
          <w:color w:val="404040"/>
        </w:rPr>
        <w:t>boundaries, gtVehicleBoundaryPoints, threshold);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根据其归一化强度对每个边界进行装箱。</w:t>
      </w:r>
      <w:r>
        <w:rPr>
          <w:rStyle w:val="HTML1"/>
          <w:rFonts w:ascii="Consolas" w:hAnsi="Consolas"/>
          <w:color w:val="404040"/>
        </w:rPr>
        <w:t>assignments</w:t>
      </w:r>
      <w:proofErr w:type="gramStart"/>
      <w:r>
        <w:rPr>
          <w:rFonts w:ascii="Arial" w:hAnsi="Arial" w:cs="Arial"/>
          <w:color w:val="404040"/>
          <w:sz w:val="20"/>
          <w:szCs w:val="20"/>
        </w:rPr>
        <w:t>值信息</w:t>
      </w:r>
      <w:proofErr w:type="gramEnd"/>
      <w:r>
        <w:rPr>
          <w:rFonts w:ascii="Arial" w:hAnsi="Arial" w:cs="Arial"/>
          <w:color w:val="404040"/>
          <w:sz w:val="20"/>
          <w:szCs w:val="20"/>
        </w:rPr>
        <w:t>有助于将每个边界归类为真正</w:t>
      </w:r>
      <w:r>
        <w:rPr>
          <w:rFonts w:ascii="Arial" w:hAnsi="Arial" w:cs="Arial"/>
          <w:color w:val="404040"/>
          <w:sz w:val="20"/>
          <w:szCs w:val="20"/>
        </w:rPr>
        <w:t xml:space="preserve"> (</w:t>
      </w:r>
      <w:r>
        <w:rPr>
          <w:rFonts w:ascii="Arial" w:hAnsi="Arial" w:cs="Arial"/>
          <w:color w:val="404040"/>
          <w:sz w:val="20"/>
          <w:szCs w:val="20"/>
        </w:rPr>
        <w:t>匹配</w:t>
      </w:r>
      <w:r>
        <w:rPr>
          <w:rFonts w:ascii="Arial" w:hAnsi="Arial" w:cs="Arial"/>
          <w:color w:val="404040"/>
          <w:sz w:val="20"/>
          <w:szCs w:val="20"/>
        </w:rPr>
        <w:t xml:space="preserve">) </w:t>
      </w:r>
      <w:r>
        <w:rPr>
          <w:rFonts w:ascii="Arial" w:hAnsi="Arial" w:cs="Arial"/>
          <w:color w:val="404040"/>
          <w:sz w:val="20"/>
          <w:szCs w:val="20"/>
        </w:rPr>
        <w:t>或</w:t>
      </w:r>
      <w:r>
        <w:rPr>
          <w:rFonts w:ascii="Arial" w:hAnsi="Arial" w:cs="Arial"/>
          <w:color w:val="404040"/>
          <w:sz w:val="20"/>
          <w:szCs w:val="20"/>
        </w:rPr>
        <w:t xml:space="preserve"> false </w:t>
      </w:r>
      <w:r>
        <w:rPr>
          <w:rFonts w:ascii="Arial" w:hAnsi="Arial" w:cs="Arial"/>
          <w:color w:val="404040"/>
          <w:sz w:val="20"/>
          <w:szCs w:val="20"/>
        </w:rPr>
        <w:t>正数。</w:t>
      </w:r>
      <w:r>
        <w:rPr>
          <w:rStyle w:val="HTML1"/>
          <w:rFonts w:ascii="Consolas" w:hAnsi="Consolas"/>
          <w:color w:val="404040"/>
        </w:rPr>
        <w:t>LaneStrengthThreshold</w:t>
      </w:r>
      <w:r>
        <w:rPr>
          <w:rFonts w:ascii="Arial" w:hAnsi="Arial" w:cs="Arial"/>
          <w:color w:val="404040"/>
          <w:sz w:val="20"/>
          <w:szCs w:val="20"/>
        </w:rPr>
        <w:t>是一个</w:t>
      </w:r>
      <w:r>
        <w:rPr>
          <w:rFonts w:ascii="Arial" w:hAnsi="Arial" w:cs="Arial"/>
          <w:color w:val="404040"/>
          <w:sz w:val="20"/>
          <w:szCs w:val="20"/>
        </w:rPr>
        <w:t xml:space="preserve"> "min" </w:t>
      </w:r>
      <w:r>
        <w:rPr>
          <w:rFonts w:ascii="Arial" w:hAnsi="Arial" w:cs="Arial"/>
          <w:color w:val="404040"/>
          <w:sz w:val="20"/>
          <w:szCs w:val="20"/>
        </w:rPr>
        <w:t>阈值</w:t>
      </w:r>
      <w:r>
        <w:rPr>
          <w:rFonts w:ascii="Arial" w:hAnsi="Arial" w:cs="Arial"/>
          <w:color w:val="404040"/>
          <w:sz w:val="20"/>
          <w:szCs w:val="20"/>
        </w:rPr>
        <w:t xml:space="preserve">, </w:t>
      </w:r>
      <w:r>
        <w:rPr>
          <w:rFonts w:ascii="Arial" w:hAnsi="Arial" w:cs="Arial"/>
          <w:color w:val="404040"/>
          <w:sz w:val="20"/>
          <w:szCs w:val="20"/>
        </w:rPr>
        <w:t>因此在给定值中被归类为</w:t>
      </w:r>
      <w:r>
        <w:rPr>
          <w:rFonts w:ascii="Arial" w:hAnsi="Arial" w:cs="Arial"/>
          <w:color w:val="404040"/>
          <w:sz w:val="20"/>
          <w:szCs w:val="20"/>
        </w:rPr>
        <w:t xml:space="preserve"> true </w:t>
      </w:r>
      <w:r>
        <w:rPr>
          <w:rFonts w:ascii="Arial" w:hAnsi="Arial" w:cs="Arial"/>
          <w:color w:val="404040"/>
          <w:sz w:val="20"/>
          <w:szCs w:val="20"/>
        </w:rPr>
        <w:t>正数的边界将继续为所有较低阈值的真正。</w:t>
      </w:r>
    </w:p>
    <w:p w:rsidR="00176B4B" w:rsidRDefault="00176B4B" w:rsidP="00176B4B">
      <w:pPr>
        <w:pStyle w:val="HTML"/>
        <w:rPr>
          <w:rFonts w:ascii="Consolas" w:hAnsi="Consolas"/>
          <w:color w:val="404040"/>
        </w:rPr>
      </w:pPr>
      <w:r>
        <w:rPr>
          <w:rFonts w:ascii="Consolas" w:hAnsi="Consolas"/>
          <w:color w:val="404040"/>
        </w:rPr>
        <w:t xml:space="preserve">nMatch = </w:t>
      </w:r>
      <w:proofErr w:type="gramStart"/>
      <w:r>
        <w:rPr>
          <w:rFonts w:ascii="Consolas" w:hAnsi="Consolas"/>
          <w:color w:val="404040"/>
        </w:rPr>
        <w:t>zeros(</w:t>
      </w:r>
      <w:proofErr w:type="gramEnd"/>
      <w:r>
        <w:rPr>
          <w:rFonts w:ascii="Consolas" w:hAnsi="Consolas"/>
          <w:color w:val="404040"/>
        </w:rPr>
        <w:t xml:space="preserve">1,100); </w:t>
      </w:r>
      <w:r>
        <w:rPr>
          <w:rFonts w:ascii="Consolas" w:hAnsi="Consolas"/>
          <w:color w:val="228B22"/>
        </w:rPr>
        <w:t>% Normalized lane strength is bucketed into 100 bins</w:t>
      </w:r>
    </w:p>
    <w:p w:rsidR="00176B4B" w:rsidRDefault="00176B4B" w:rsidP="00176B4B">
      <w:pPr>
        <w:pStyle w:val="HTML"/>
        <w:rPr>
          <w:rFonts w:ascii="Consolas" w:hAnsi="Consolas"/>
          <w:color w:val="404040"/>
        </w:rPr>
      </w:pPr>
      <w:r>
        <w:rPr>
          <w:rFonts w:ascii="Consolas" w:hAnsi="Consolas"/>
          <w:color w:val="404040"/>
        </w:rPr>
        <w:t xml:space="preserve">nFP    = </w:t>
      </w:r>
      <w:proofErr w:type="gramStart"/>
      <w:r>
        <w:rPr>
          <w:rFonts w:ascii="Consolas" w:hAnsi="Consolas"/>
          <w:color w:val="404040"/>
        </w:rPr>
        <w:t>zeros(</w:t>
      </w:r>
      <w:proofErr w:type="gramEnd"/>
      <w:r>
        <w:rPr>
          <w:rFonts w:ascii="Consolas" w:hAnsi="Consolas"/>
          <w:color w:val="404040"/>
        </w:rPr>
        <w:t xml:space="preserve">1,100); </w:t>
      </w:r>
      <w:r>
        <w:rPr>
          <w:rFonts w:ascii="Consolas" w:hAnsi="Consolas"/>
          <w:color w:val="228B22"/>
        </w:rPr>
        <w:t>% ranging from 0.01 to 1.00.</w:t>
      </w:r>
    </w:p>
    <w:p w:rsidR="00176B4B" w:rsidRDefault="00176B4B" w:rsidP="00176B4B">
      <w:pPr>
        <w:pStyle w:val="HTML"/>
        <w:rPr>
          <w:rFonts w:ascii="Consolas" w:hAnsi="Consolas"/>
          <w:color w:val="404040"/>
        </w:rPr>
      </w:pPr>
      <w:r>
        <w:rPr>
          <w:rFonts w:ascii="Consolas" w:hAnsi="Consolas"/>
          <w:color w:val="0000FF"/>
        </w:rPr>
        <w:t>for</w:t>
      </w:r>
      <w:r>
        <w:rPr>
          <w:rFonts w:ascii="Consolas" w:hAnsi="Consolas"/>
          <w:color w:val="404040"/>
        </w:rPr>
        <w:t xml:space="preserve"> frameInd = </w:t>
      </w:r>
      <w:proofErr w:type="gramStart"/>
      <w:r>
        <w:rPr>
          <w:rFonts w:ascii="Consolas" w:hAnsi="Consolas"/>
          <w:color w:val="404040"/>
        </w:rPr>
        <w:t>1:numel</w:t>
      </w:r>
      <w:proofErr w:type="gramEnd"/>
      <w:r>
        <w:rPr>
          <w:rFonts w:ascii="Consolas" w:hAnsi="Consolas"/>
          <w:color w:val="404040"/>
        </w:rPr>
        <w:t>(boundaries)</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frameBoundaries  =</w:t>
      </w:r>
      <w:proofErr w:type="gramEnd"/>
      <w:r>
        <w:rPr>
          <w:rFonts w:ascii="Consolas" w:hAnsi="Consolas"/>
          <w:color w:val="404040"/>
        </w:rPr>
        <w:t xml:space="preserve"> boundaries{frameInd};</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frameAssignment  =</w:t>
      </w:r>
      <w:proofErr w:type="gramEnd"/>
      <w:r>
        <w:rPr>
          <w:rFonts w:ascii="Consolas" w:hAnsi="Consolas"/>
          <w:color w:val="404040"/>
        </w:rPr>
        <w:t xml:space="preserve"> assignments{frameInd};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bInd = </w:t>
      </w:r>
      <w:proofErr w:type="gramStart"/>
      <w:r>
        <w:rPr>
          <w:rFonts w:ascii="Consolas" w:hAnsi="Consolas"/>
          <w:color w:val="404040"/>
        </w:rPr>
        <w:t>1:numel</w:t>
      </w:r>
      <w:proofErr w:type="gramEnd"/>
      <w:r>
        <w:rPr>
          <w:rFonts w:ascii="Consolas" w:hAnsi="Consolas"/>
          <w:color w:val="404040"/>
        </w:rPr>
        <w:t>(frameBoundaries)</w:t>
      </w:r>
    </w:p>
    <w:p w:rsidR="00176B4B" w:rsidRDefault="00176B4B" w:rsidP="00176B4B">
      <w:pPr>
        <w:pStyle w:val="HTML"/>
        <w:rPr>
          <w:rFonts w:ascii="Consolas" w:hAnsi="Consolas"/>
          <w:color w:val="404040"/>
        </w:rPr>
      </w:pPr>
      <w:r>
        <w:rPr>
          <w:rFonts w:ascii="Consolas" w:hAnsi="Consolas"/>
          <w:color w:val="404040"/>
        </w:rPr>
        <w:t xml:space="preserve">        normalizedStrength = frameBoundaries(bInd).Strength/monoSensor.MaxLaneStrength;</w:t>
      </w:r>
    </w:p>
    <w:p w:rsidR="00176B4B" w:rsidRDefault="00176B4B" w:rsidP="00176B4B">
      <w:pPr>
        <w:pStyle w:val="HTML"/>
        <w:rPr>
          <w:rFonts w:ascii="Consolas" w:hAnsi="Consolas"/>
          <w:color w:val="404040"/>
        </w:rPr>
      </w:pPr>
      <w:r>
        <w:rPr>
          <w:rFonts w:ascii="Consolas" w:hAnsi="Consolas"/>
          <w:color w:val="404040"/>
        </w:rPr>
        <w:t xml:space="preserve">        strengthBucket     = floor(normalizedStrength*100);</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frameAssignment(bInd)</w:t>
      </w:r>
    </w:p>
    <w:p w:rsidR="00176B4B" w:rsidRDefault="00176B4B" w:rsidP="00176B4B">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This boundary was matched with a ground truth boundary,</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record as a true positive for all values of strength above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xml:space="preserve">% its strength </w:t>
      </w:r>
      <w:proofErr w:type="gramStart"/>
      <w:r>
        <w:rPr>
          <w:rFonts w:ascii="Consolas" w:hAnsi="Consolas"/>
          <w:color w:val="228B22"/>
        </w:rPr>
        <w:t>value</w:t>
      </w:r>
      <w:proofErr w:type="gramEnd"/>
      <w:r>
        <w:rPr>
          <w:rFonts w:ascii="Consolas" w:hAnsi="Consolas"/>
          <w:color w:val="228B22"/>
        </w:rPr>
        <w:t>.</w:t>
      </w:r>
    </w:p>
    <w:p w:rsidR="00176B4B" w:rsidRDefault="00176B4B" w:rsidP="00176B4B">
      <w:pPr>
        <w:pStyle w:val="HTML"/>
        <w:rPr>
          <w:rFonts w:ascii="Consolas" w:hAnsi="Consolas"/>
          <w:color w:val="404040"/>
        </w:rPr>
      </w:pPr>
      <w:r>
        <w:rPr>
          <w:rFonts w:ascii="Consolas" w:hAnsi="Consolas"/>
          <w:color w:val="404040"/>
        </w:rPr>
        <w:t xml:space="preserve">            nMatch(</w:t>
      </w:r>
      <w:proofErr w:type="gramStart"/>
      <w:r>
        <w:rPr>
          <w:rFonts w:ascii="Consolas" w:hAnsi="Consolas"/>
          <w:color w:val="404040"/>
        </w:rPr>
        <w:t>1:strengthBucket</w:t>
      </w:r>
      <w:proofErr w:type="gramEnd"/>
      <w:r>
        <w:rPr>
          <w:rFonts w:ascii="Consolas" w:hAnsi="Consolas"/>
          <w:color w:val="404040"/>
        </w:rPr>
        <w:t>) = nMatch(1:strengthBucket)+1;</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This is a false positive</w:t>
      </w:r>
    </w:p>
    <w:p w:rsidR="00176B4B" w:rsidRDefault="00176B4B" w:rsidP="00176B4B">
      <w:pPr>
        <w:pStyle w:val="HTML"/>
        <w:rPr>
          <w:rFonts w:ascii="Consolas" w:hAnsi="Consolas"/>
          <w:color w:val="404040"/>
        </w:rPr>
      </w:pPr>
      <w:r>
        <w:rPr>
          <w:rFonts w:ascii="Consolas" w:hAnsi="Consolas"/>
          <w:color w:val="404040"/>
        </w:rPr>
        <w:t xml:space="preserve">            nFP(</w:t>
      </w:r>
      <w:proofErr w:type="gramStart"/>
      <w:r>
        <w:rPr>
          <w:rFonts w:ascii="Consolas" w:hAnsi="Consolas"/>
          <w:color w:val="404040"/>
        </w:rPr>
        <w:t>1:strengthBucket</w:t>
      </w:r>
      <w:proofErr w:type="gramEnd"/>
      <w:r>
        <w:rPr>
          <w:rFonts w:ascii="Consolas" w:hAnsi="Consolas"/>
          <w:color w:val="404040"/>
        </w:rPr>
        <w:t>) = nFP(1:strengthBucket)+1;</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使用此信息可以计算</w:t>
      </w:r>
      <w:r>
        <w:rPr>
          <w:rFonts w:ascii="Arial" w:hAnsi="Arial" w:cs="Arial"/>
          <w:color w:val="404040"/>
          <w:sz w:val="20"/>
          <w:szCs w:val="20"/>
        </w:rPr>
        <w:t xml:space="preserve"> "</w:t>
      </w:r>
      <w:r>
        <w:rPr>
          <w:rFonts w:ascii="Arial" w:hAnsi="Arial" w:cs="Arial"/>
          <w:color w:val="404040"/>
          <w:sz w:val="20"/>
          <w:szCs w:val="20"/>
        </w:rPr>
        <w:t>未命中</w:t>
      </w:r>
      <w:r>
        <w:rPr>
          <w:rFonts w:ascii="Arial" w:hAnsi="Arial" w:cs="Arial"/>
          <w:color w:val="404040"/>
          <w:sz w:val="20"/>
          <w:szCs w:val="20"/>
        </w:rPr>
        <w:t xml:space="preserve">" </w:t>
      </w:r>
      <w:r>
        <w:rPr>
          <w:rFonts w:ascii="Arial" w:hAnsi="Arial" w:cs="Arial"/>
          <w:color w:val="404040"/>
          <w:sz w:val="20"/>
          <w:szCs w:val="20"/>
        </w:rPr>
        <w:t>边界的数量</w:t>
      </w:r>
      <w:r>
        <w:rPr>
          <w:rFonts w:ascii="Arial" w:hAnsi="Arial" w:cs="Arial"/>
          <w:color w:val="404040"/>
          <w:sz w:val="20"/>
          <w:szCs w:val="20"/>
        </w:rPr>
        <w:t xml:space="preserve">, </w:t>
      </w:r>
      <w:r>
        <w:rPr>
          <w:rFonts w:ascii="Arial" w:hAnsi="Arial" w:cs="Arial"/>
          <w:color w:val="404040"/>
          <w:sz w:val="20"/>
          <w:szCs w:val="20"/>
        </w:rPr>
        <w:t>即算法未能在指定的</w:t>
      </w:r>
      <w:r>
        <w:rPr>
          <w:rStyle w:val="HTML1"/>
          <w:rFonts w:ascii="Consolas" w:hAnsi="Consolas"/>
          <w:color w:val="404040"/>
        </w:rPr>
        <w:t>LaneStrengthThreshold</w:t>
      </w:r>
      <w:r>
        <w:rPr>
          <w:rFonts w:ascii="Arial" w:hAnsi="Arial" w:cs="Arial"/>
          <w:color w:val="404040"/>
          <w:sz w:val="20"/>
          <w:szCs w:val="20"/>
        </w:rPr>
        <w:t>值处检测到的地面真值边界。利用这些信息</w:t>
      </w:r>
      <w:r>
        <w:rPr>
          <w:rFonts w:ascii="Arial" w:hAnsi="Arial" w:cs="Arial"/>
          <w:color w:val="404040"/>
          <w:sz w:val="20"/>
          <w:szCs w:val="20"/>
        </w:rPr>
        <w:t xml:space="preserve">, </w:t>
      </w:r>
      <w:r>
        <w:rPr>
          <w:rFonts w:ascii="Arial" w:hAnsi="Arial" w:cs="Arial"/>
          <w:color w:val="404040"/>
          <w:sz w:val="20"/>
          <w:szCs w:val="20"/>
        </w:rPr>
        <w:t>计算精度和召回指标。</w:t>
      </w:r>
    </w:p>
    <w:p w:rsidR="00176B4B" w:rsidRDefault="00176B4B" w:rsidP="00176B4B">
      <w:pPr>
        <w:pStyle w:val="HTML"/>
        <w:rPr>
          <w:rFonts w:ascii="Consolas" w:hAnsi="Consolas"/>
          <w:color w:val="404040"/>
        </w:rPr>
      </w:pPr>
      <w:r>
        <w:rPr>
          <w:rFonts w:ascii="Consolas" w:hAnsi="Consolas"/>
          <w:color w:val="404040"/>
        </w:rPr>
        <w:t>gtTotal = sum(cellfun(@(x)numel(x</w:t>
      </w:r>
      <w:proofErr w:type="gramStart"/>
      <w:r>
        <w:rPr>
          <w:rFonts w:ascii="Consolas" w:hAnsi="Consolas"/>
          <w:color w:val="404040"/>
        </w:rPr>
        <w:t>),gtVehicleBoundaryPoints</w:t>
      </w:r>
      <w:proofErr w:type="gramEnd"/>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nMiss   = gtTotal - nMatch;</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precisionPlot = </w:t>
      </w:r>
      <w:proofErr w:type="gramStart"/>
      <w:r>
        <w:rPr>
          <w:rFonts w:ascii="Consolas" w:hAnsi="Consolas"/>
          <w:color w:val="404040"/>
        </w:rPr>
        <w:t>nMatch./</w:t>
      </w:r>
      <w:proofErr w:type="gramEnd"/>
      <w:r>
        <w:rPr>
          <w:rFonts w:ascii="Consolas" w:hAnsi="Consolas"/>
          <w:color w:val="404040"/>
        </w:rPr>
        <w:t>(nMatch + nFP);</w:t>
      </w:r>
    </w:p>
    <w:p w:rsidR="00176B4B" w:rsidRDefault="00176B4B" w:rsidP="00176B4B">
      <w:pPr>
        <w:pStyle w:val="HTML"/>
        <w:rPr>
          <w:rFonts w:ascii="Consolas" w:hAnsi="Consolas"/>
          <w:color w:val="404040"/>
        </w:rPr>
      </w:pPr>
      <w:r>
        <w:rPr>
          <w:rFonts w:ascii="Consolas" w:hAnsi="Consolas"/>
          <w:color w:val="404040"/>
        </w:rPr>
        <w:t xml:space="preserve">recallPlot    = </w:t>
      </w:r>
      <w:proofErr w:type="gramStart"/>
      <w:r>
        <w:rPr>
          <w:rFonts w:ascii="Consolas" w:hAnsi="Consolas"/>
          <w:color w:val="404040"/>
        </w:rPr>
        <w:t>nMatch./</w:t>
      </w:r>
      <w:proofErr w:type="gramEnd"/>
      <w:r>
        <w:rPr>
          <w:rFonts w:ascii="Consolas" w:hAnsi="Consolas"/>
          <w:color w:val="404040"/>
        </w:rPr>
        <w:t>(nMatch + nMiss);</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根据车道强度阈值参数的各种值绘制精度和召回指标。此图解在确定车道强度参数的</w:t>
      </w:r>
      <w:proofErr w:type="gramStart"/>
      <w:r>
        <w:rPr>
          <w:rFonts w:ascii="Arial" w:hAnsi="Arial" w:cs="Arial"/>
          <w:color w:val="404040"/>
          <w:sz w:val="20"/>
          <w:szCs w:val="20"/>
        </w:rPr>
        <w:t>最佳值</w:t>
      </w:r>
      <w:proofErr w:type="gramEnd"/>
      <w:r>
        <w:rPr>
          <w:rFonts w:ascii="Arial" w:hAnsi="Arial" w:cs="Arial"/>
          <w:color w:val="404040"/>
          <w:sz w:val="20"/>
          <w:szCs w:val="20"/>
        </w:rPr>
        <w:t>时非常有用。对于此视频剪辑</w:t>
      </w:r>
      <w:r>
        <w:rPr>
          <w:rFonts w:ascii="Arial" w:hAnsi="Arial" w:cs="Arial"/>
          <w:color w:val="404040"/>
          <w:sz w:val="20"/>
          <w:szCs w:val="20"/>
        </w:rPr>
        <w:t xml:space="preserve">, </w:t>
      </w:r>
      <w:r>
        <w:rPr>
          <w:rFonts w:ascii="Arial" w:hAnsi="Arial" w:cs="Arial"/>
          <w:color w:val="404040"/>
          <w:sz w:val="20"/>
          <w:szCs w:val="20"/>
        </w:rPr>
        <w:t>要最大化召回和精度指标</w:t>
      </w:r>
      <w:r>
        <w:rPr>
          <w:rFonts w:ascii="Arial" w:hAnsi="Arial" w:cs="Arial"/>
          <w:color w:val="404040"/>
          <w:sz w:val="20"/>
          <w:szCs w:val="20"/>
        </w:rPr>
        <w:t>, </w:t>
      </w:r>
      <w:r>
        <w:rPr>
          <w:rStyle w:val="HTML1"/>
          <w:rFonts w:ascii="Consolas" w:hAnsi="Consolas"/>
          <w:color w:val="404040"/>
        </w:rPr>
        <w:t>LaneStrengthThreshold</w:t>
      </w:r>
      <w:r>
        <w:rPr>
          <w:rFonts w:ascii="Arial" w:hAnsi="Arial" w:cs="Arial"/>
          <w:color w:val="404040"/>
          <w:sz w:val="20"/>
          <w:szCs w:val="20"/>
        </w:rPr>
        <w:t>应在</w:t>
      </w:r>
      <w:r>
        <w:rPr>
          <w:rFonts w:ascii="Arial" w:hAnsi="Arial" w:cs="Arial"/>
          <w:color w:val="404040"/>
          <w:sz w:val="20"/>
          <w:szCs w:val="20"/>
        </w:rPr>
        <w:t xml:space="preserve"> 0.20-0.25 </w:t>
      </w:r>
      <w:r>
        <w:rPr>
          <w:rFonts w:ascii="Arial" w:hAnsi="Arial" w:cs="Arial"/>
          <w:color w:val="404040"/>
          <w:sz w:val="20"/>
          <w:szCs w:val="20"/>
        </w:rPr>
        <w:t>范围内。</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plot(precisionPlot);</w:t>
      </w:r>
    </w:p>
    <w:p w:rsidR="00176B4B" w:rsidRDefault="00176B4B" w:rsidP="00176B4B">
      <w:pPr>
        <w:pStyle w:val="HTML"/>
        <w:rPr>
          <w:rFonts w:ascii="Consolas" w:hAnsi="Consolas"/>
          <w:color w:val="404040"/>
        </w:rPr>
      </w:pPr>
      <w:r>
        <w:rPr>
          <w:rFonts w:ascii="Consolas" w:hAnsi="Consolas"/>
          <w:color w:val="404040"/>
        </w:rPr>
        <w:t xml:space="preserve">hold </w:t>
      </w:r>
      <w:r>
        <w:rPr>
          <w:rFonts w:ascii="Consolas" w:hAnsi="Consolas"/>
          <w:color w:val="A020F0"/>
        </w:rPr>
        <w:t>on</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plot(recallPlot);</w:t>
      </w:r>
    </w:p>
    <w:p w:rsidR="00176B4B" w:rsidRDefault="00176B4B" w:rsidP="00176B4B">
      <w:pPr>
        <w:pStyle w:val="HTML"/>
        <w:rPr>
          <w:rFonts w:ascii="Consolas" w:hAnsi="Consolas"/>
          <w:color w:val="404040"/>
        </w:rPr>
      </w:pPr>
      <w:r>
        <w:rPr>
          <w:rFonts w:ascii="Consolas" w:hAnsi="Consolas"/>
          <w:color w:val="404040"/>
        </w:rPr>
        <w:t>xlabel(</w:t>
      </w:r>
      <w:r>
        <w:rPr>
          <w:rFonts w:ascii="Consolas" w:hAnsi="Consolas"/>
          <w:color w:val="A020F0"/>
        </w:rPr>
        <w:t>'LaneStrengthThreshold*100'</w:t>
      </w:r>
      <w:r>
        <w:rPr>
          <w:rFonts w:ascii="Consolas" w:hAnsi="Consolas"/>
          <w:color w:val="404040"/>
        </w:rPr>
        <w:t>);</w:t>
      </w:r>
    </w:p>
    <w:p w:rsidR="00176B4B" w:rsidRDefault="00176B4B" w:rsidP="00176B4B">
      <w:pPr>
        <w:pStyle w:val="HTML"/>
        <w:rPr>
          <w:rFonts w:ascii="Consolas" w:hAnsi="Consolas"/>
          <w:color w:val="404040"/>
        </w:rPr>
      </w:pPr>
      <w:proofErr w:type="gramStart"/>
      <w:r>
        <w:rPr>
          <w:rFonts w:ascii="Consolas" w:hAnsi="Consolas"/>
          <w:color w:val="404040"/>
        </w:rPr>
        <w:t>ylabel(</w:t>
      </w:r>
      <w:proofErr w:type="gramEnd"/>
      <w:r>
        <w:rPr>
          <w:rFonts w:ascii="Consolas" w:hAnsi="Consolas"/>
          <w:color w:val="A020F0"/>
        </w:rPr>
        <w:t>'Precision and Recall'</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legend(</w:t>
      </w:r>
      <w:r>
        <w:rPr>
          <w:rFonts w:ascii="Consolas" w:hAnsi="Consolas"/>
          <w:color w:val="A020F0"/>
        </w:rPr>
        <w:t>'Precision'</w:t>
      </w:r>
      <w:r>
        <w:rPr>
          <w:rFonts w:ascii="Consolas" w:hAnsi="Consolas"/>
          <w:color w:val="404040"/>
        </w:rPr>
        <w:t>,</w:t>
      </w:r>
      <w:r>
        <w:rPr>
          <w:rFonts w:ascii="Consolas" w:hAnsi="Consolas"/>
          <w:color w:val="A020F0"/>
        </w:rPr>
        <w:t>'Recall'</w:t>
      </w:r>
      <w:r>
        <w:rPr>
          <w:rFonts w:ascii="Consolas" w:hAnsi="Consolas"/>
          <w:color w:val="404040"/>
        </w:rPr>
        <w:t>);</w:t>
      </w:r>
    </w:p>
    <w:p w:rsidR="00176B4B" w:rsidRDefault="00176B4B" w:rsidP="00176B4B">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'Impact of LaneStrengthThreshold on Precision and Recall Metrics'</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34000" cy="4000500"/>
            <wp:effectExtent l="0" t="0" r="0" b="0"/>
            <wp:docPr id="205" name="图片 205" descr="https://www.mathworks.com/help/examples/driving/win64/EvaluateLaneBoundaryDetectionsAgainstGroundTruth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mathworks.com/help/examples/driving/win64/EvaluateLaneBoundaryDetectionsAgainstGroundTruthExample_0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检测视频中的边界。</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detectBoundaries</w:t>
      </w:r>
      <w:r>
        <w:rPr>
          <w:rFonts w:ascii="Arial" w:hAnsi="Arial" w:cs="Arial"/>
          <w:color w:val="404040"/>
          <w:sz w:val="20"/>
          <w:szCs w:val="20"/>
        </w:rPr>
        <w:t>使用预配置的</w:t>
      </w:r>
      <w:hyperlink r:id="rId267" w:tgtFrame="_blank" w:history="1">
        <w:r>
          <w:rPr>
            <w:rStyle w:val="a3"/>
            <w:rFonts w:ascii="Arial" w:hAnsi="Arial" w:cs="Arial"/>
            <w:color w:val="004B87"/>
            <w:sz w:val="20"/>
            <w:szCs w:val="20"/>
          </w:rPr>
          <w:t> </w:t>
        </w:r>
        <w:r>
          <w:rPr>
            <w:rStyle w:val="HTML1"/>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对象来检测视频中的边界。</w:t>
      </w:r>
    </w:p>
    <w:p w:rsidR="00176B4B" w:rsidRDefault="00176B4B" w:rsidP="00176B4B">
      <w:pPr>
        <w:pStyle w:val="HTML"/>
        <w:rPr>
          <w:rFonts w:ascii="Consolas" w:hAnsi="Consolas"/>
          <w:color w:val="404040"/>
        </w:rPr>
      </w:pPr>
      <w:r>
        <w:rPr>
          <w:rFonts w:ascii="Consolas" w:hAnsi="Consolas"/>
          <w:color w:val="0000FF"/>
        </w:rPr>
        <w:t>function</w:t>
      </w:r>
      <w:r>
        <w:rPr>
          <w:rFonts w:ascii="Consolas" w:hAnsi="Consolas"/>
          <w:color w:val="404040"/>
        </w:rPr>
        <w:t xml:space="preserve"> boundaries = </w:t>
      </w:r>
      <w:proofErr w:type="gramStart"/>
      <w:r>
        <w:rPr>
          <w:rFonts w:ascii="Consolas" w:hAnsi="Consolas"/>
          <w:color w:val="404040"/>
        </w:rPr>
        <w:t>detectBoundaries(</w:t>
      </w:r>
      <w:proofErr w:type="gramEnd"/>
      <w:r>
        <w:rPr>
          <w:rFonts w:ascii="Consolas" w:hAnsi="Consolas"/>
          <w:color w:val="404040"/>
        </w:rPr>
        <w:t>videoName, monoSensor)</w:t>
      </w:r>
    </w:p>
    <w:p w:rsidR="00176B4B" w:rsidRDefault="00176B4B" w:rsidP="00176B4B">
      <w:pPr>
        <w:pStyle w:val="HTML"/>
        <w:rPr>
          <w:rFonts w:ascii="Consolas" w:hAnsi="Consolas"/>
          <w:color w:val="404040"/>
        </w:rPr>
      </w:pPr>
      <w:r>
        <w:rPr>
          <w:rFonts w:ascii="Consolas" w:hAnsi="Consolas"/>
          <w:color w:val="404040"/>
        </w:rPr>
        <w:t>videoReader = VideoReader(videoName);</w:t>
      </w:r>
    </w:p>
    <w:p w:rsidR="00176B4B" w:rsidRDefault="00176B4B" w:rsidP="00176B4B">
      <w:pPr>
        <w:pStyle w:val="HTML"/>
        <w:rPr>
          <w:rFonts w:ascii="Consolas" w:hAnsi="Consolas"/>
          <w:color w:val="404040"/>
        </w:rPr>
      </w:pPr>
      <w:r>
        <w:rPr>
          <w:rFonts w:ascii="Consolas" w:hAnsi="Consolas"/>
          <w:color w:val="404040"/>
        </w:rPr>
        <w:t xml:space="preserve">hwb         = </w:t>
      </w:r>
      <w:proofErr w:type="gramStart"/>
      <w:r>
        <w:rPr>
          <w:rFonts w:ascii="Consolas" w:hAnsi="Consolas"/>
          <w:color w:val="404040"/>
        </w:rPr>
        <w:t>waitbar(</w:t>
      </w:r>
      <w:proofErr w:type="gramEnd"/>
      <w:r>
        <w:rPr>
          <w:rFonts w:ascii="Consolas" w:hAnsi="Consolas"/>
          <w:color w:val="404040"/>
        </w:rPr>
        <w:t>0,</w:t>
      </w:r>
      <w:r>
        <w:rPr>
          <w:rFonts w:ascii="Consolas" w:hAnsi="Consolas"/>
          <w:color w:val="A020F0"/>
        </w:rPr>
        <w:t>'Detecting and modeling boundaries in video...'</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closeBar    = onCleanup(@</w:t>
      </w:r>
      <w:proofErr w:type="gramStart"/>
      <w:r>
        <w:rPr>
          <w:rFonts w:ascii="Consolas" w:hAnsi="Consolas"/>
          <w:color w:val="404040"/>
        </w:rPr>
        <w:t>()delete</w:t>
      </w:r>
      <w:proofErr w:type="gramEnd"/>
      <w:r>
        <w:rPr>
          <w:rFonts w:ascii="Consolas" w:hAnsi="Consolas"/>
          <w:color w:val="404040"/>
        </w:rPr>
        <w:t>(hwb));</w:t>
      </w:r>
    </w:p>
    <w:p w:rsidR="00176B4B" w:rsidRDefault="00176B4B" w:rsidP="00176B4B">
      <w:pPr>
        <w:pStyle w:val="HTML"/>
        <w:rPr>
          <w:rFonts w:ascii="Consolas" w:hAnsi="Consolas"/>
          <w:color w:val="404040"/>
        </w:rPr>
      </w:pPr>
      <w:r>
        <w:rPr>
          <w:rFonts w:ascii="Consolas" w:hAnsi="Consolas"/>
          <w:color w:val="404040"/>
        </w:rPr>
        <w:t>frameInd    = 0;</w:t>
      </w:r>
    </w:p>
    <w:p w:rsidR="00176B4B" w:rsidRDefault="00176B4B" w:rsidP="00176B4B">
      <w:pPr>
        <w:pStyle w:val="HTML"/>
        <w:rPr>
          <w:rFonts w:ascii="Consolas" w:hAnsi="Consolas"/>
          <w:color w:val="404040"/>
        </w:rPr>
      </w:pPr>
      <w:proofErr w:type="gramStart"/>
      <w:r>
        <w:rPr>
          <w:rFonts w:ascii="Consolas" w:hAnsi="Consolas"/>
          <w:color w:val="404040"/>
        </w:rPr>
        <w:t>boundaries  =</w:t>
      </w:r>
      <w:proofErr w:type="gramEnd"/>
      <w:r>
        <w:rPr>
          <w:rFonts w:ascii="Consolas" w:hAnsi="Consolas"/>
          <w:color w:val="404040"/>
        </w:rPr>
        <w:t xml:space="preserve"> {};</w:t>
      </w:r>
    </w:p>
    <w:p w:rsidR="00176B4B" w:rsidRDefault="00176B4B" w:rsidP="00176B4B">
      <w:pPr>
        <w:pStyle w:val="HTML"/>
        <w:rPr>
          <w:rFonts w:ascii="Consolas" w:hAnsi="Consolas"/>
          <w:color w:val="404040"/>
        </w:rPr>
      </w:pPr>
      <w:r>
        <w:rPr>
          <w:rFonts w:ascii="Consolas" w:hAnsi="Consolas"/>
          <w:color w:val="0000FF"/>
        </w:rPr>
        <w:t>while</w:t>
      </w:r>
      <w:r>
        <w:rPr>
          <w:rFonts w:ascii="Consolas" w:hAnsi="Consolas"/>
          <w:color w:val="404040"/>
        </w:rPr>
        <w:t xml:space="preserve"> hasFrame(videoReader)</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frameInd  =</w:t>
      </w:r>
      <w:proofErr w:type="gramEnd"/>
      <w:r>
        <w:rPr>
          <w:rFonts w:ascii="Consolas" w:hAnsi="Consolas"/>
          <w:color w:val="404040"/>
        </w:rPr>
        <w:t xml:space="preserve"> frameInd+1;</w:t>
      </w:r>
    </w:p>
    <w:p w:rsidR="00176B4B" w:rsidRDefault="00176B4B" w:rsidP="00176B4B">
      <w:pPr>
        <w:pStyle w:val="HTML"/>
        <w:rPr>
          <w:rFonts w:ascii="Consolas" w:hAnsi="Consolas"/>
          <w:color w:val="404040"/>
        </w:rPr>
      </w:pPr>
      <w:r>
        <w:rPr>
          <w:rFonts w:ascii="Consolas" w:hAnsi="Consolas"/>
          <w:color w:val="404040"/>
        </w:rPr>
        <w:t xml:space="preserve">    frame     = readFrame(videoReader);</w:t>
      </w:r>
    </w:p>
    <w:p w:rsidR="00176B4B" w:rsidRDefault="00176B4B" w:rsidP="00176B4B">
      <w:pPr>
        <w:pStyle w:val="HTML"/>
        <w:rPr>
          <w:rFonts w:ascii="Consolas" w:hAnsi="Consolas"/>
          <w:color w:val="404040"/>
        </w:rPr>
      </w:pPr>
      <w:r>
        <w:rPr>
          <w:rFonts w:ascii="Consolas" w:hAnsi="Consolas"/>
          <w:color w:val="404040"/>
        </w:rPr>
        <w:t xml:space="preserve">    sensorOut = </w:t>
      </w:r>
      <w:proofErr w:type="gramStart"/>
      <w:r>
        <w:rPr>
          <w:rFonts w:ascii="Consolas" w:hAnsi="Consolas"/>
          <w:color w:val="404040"/>
        </w:rPr>
        <w:t>processFrame(</w:t>
      </w:r>
      <w:proofErr w:type="gramEnd"/>
      <w:r>
        <w:rPr>
          <w:rFonts w:ascii="Consolas" w:hAnsi="Consolas"/>
          <w:color w:val="404040"/>
        </w:rPr>
        <w:t>monoSensor, frame);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Save the boundary models</w:t>
      </w:r>
    </w:p>
    <w:p w:rsidR="00176B4B" w:rsidRDefault="00176B4B" w:rsidP="00176B4B">
      <w:pPr>
        <w:pStyle w:val="HTML"/>
        <w:rPr>
          <w:rFonts w:ascii="Consolas" w:hAnsi="Consolas"/>
          <w:color w:val="404040"/>
        </w:rPr>
      </w:pPr>
      <w:r>
        <w:rPr>
          <w:rFonts w:ascii="Consolas" w:hAnsi="Consolas"/>
          <w:color w:val="404040"/>
        </w:rPr>
        <w:t xml:space="preserve">    boundaries{end+1}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[sensorOut.leftEgoBoundary, sensorOut.rightEgoBoundary</w:t>
      </w:r>
      <w:proofErr w:type="gramStart"/>
      <w:r>
        <w:rPr>
          <w:rFonts w:ascii="Consolas" w:hAnsi="Consolas"/>
          <w:color w:val="404040"/>
        </w:rPr>
        <w:t xml:space="preserve">];  </w:t>
      </w:r>
      <w:r>
        <w:rPr>
          <w:rFonts w:ascii="Consolas" w:hAnsi="Consolas"/>
          <w:color w:val="228B22"/>
        </w:rPr>
        <w:t>%</w:t>
      </w:r>
      <w:proofErr w:type="gramEnd"/>
      <w:r>
        <w:rPr>
          <w:rFonts w:ascii="Consolas" w:hAnsi="Consolas"/>
          <w:color w:val="228B22"/>
        </w:rPr>
        <w:t>#ok&lt;AGROW&gt;</w:t>
      </w:r>
    </w:p>
    <w:p w:rsidR="00176B4B" w:rsidRDefault="00176B4B" w:rsidP="00176B4B">
      <w:pPr>
        <w:pStyle w:val="HTML"/>
        <w:rPr>
          <w:rFonts w:ascii="Consolas" w:hAnsi="Consolas"/>
          <w:color w:val="404040"/>
        </w:rPr>
      </w:pPr>
      <w:r>
        <w:rPr>
          <w:rFonts w:ascii="Consolas" w:hAnsi="Consolas"/>
          <w:color w:val="404040"/>
        </w:rPr>
        <w:t xml:space="preserve">    waitbar(frameInd</w:t>
      </w:r>
      <w:proofErr w:type="gramStart"/>
      <w:r>
        <w:rPr>
          <w:rFonts w:ascii="Consolas" w:hAnsi="Consolas"/>
          <w:color w:val="404040"/>
        </w:rPr>
        <w:t>/(</w:t>
      </w:r>
      <w:proofErr w:type="gramEnd"/>
      <w:r>
        <w:rPr>
          <w:rFonts w:ascii="Consolas" w:hAnsi="Consolas"/>
          <w:color w:val="404040"/>
        </w:rPr>
        <w:t>videoReader.Duration*videoReader.FrameRate), hwb);</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lastRenderedPageBreak/>
        <w:t>end</w:t>
      </w:r>
    </w:p>
    <w:p w:rsidR="00176B4B" w:rsidRDefault="00176B4B">
      <w:pPr>
        <w:widowControl/>
        <w:jc w:val="left"/>
        <w:rPr>
          <w:rFonts w:ascii="微软雅黑" w:eastAsia="微软雅黑" w:hAnsi="微软雅黑" w:cs="宋体"/>
          <w:color w:val="404040"/>
          <w:kern w:val="0"/>
          <w:szCs w:val="21"/>
        </w:rPr>
      </w:pPr>
      <w:r>
        <w:rPr>
          <w:rFonts w:ascii="微软雅黑" w:eastAsia="微软雅黑" w:hAnsi="微软雅黑"/>
          <w:color w:val="404040"/>
          <w:szCs w:val="21"/>
        </w:rPr>
        <w:br w:type="page"/>
      </w:r>
    </w:p>
    <w:p w:rsidR="00176B4B" w:rsidRDefault="00176B4B" w:rsidP="00176B4B">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根据地面真相评估和可视化车道边界检测</w:t>
      </w:r>
    </w:p>
    <w:p w:rsidR="00176B4B" w:rsidRDefault="00BD0362" w:rsidP="00176B4B">
      <w:pPr>
        <w:shd w:val="clear" w:color="auto" w:fill="FFFFFF"/>
        <w:rPr>
          <w:rFonts w:ascii="Arial" w:hAnsi="Arial" w:cs="Arial"/>
          <w:color w:val="404040"/>
          <w:sz w:val="20"/>
          <w:szCs w:val="20"/>
        </w:rPr>
      </w:pPr>
      <w:hyperlink r:id="rId268" w:history="1"/>
    </w:p>
    <w:p w:rsidR="00176B4B" w:rsidRDefault="00176B4B" w:rsidP="00176B4B">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此示例演示如何评估车道边界检测对已知地面事实的性能。在本例中</w:t>
      </w:r>
      <w:r>
        <w:rPr>
          <w:rFonts w:ascii="Arial" w:hAnsi="Arial" w:cs="Arial"/>
          <w:color w:val="404040"/>
          <w:sz w:val="20"/>
          <w:szCs w:val="20"/>
        </w:rPr>
        <w:t xml:space="preserve">, </w:t>
      </w:r>
      <w:r>
        <w:rPr>
          <w:rFonts w:ascii="Arial" w:hAnsi="Arial" w:cs="Arial"/>
          <w:color w:val="404040"/>
          <w:sz w:val="20"/>
          <w:szCs w:val="20"/>
        </w:rPr>
        <w:t>您将通过计算拟合优度度量值来表征每个帧的车道边界检测算法的性能。此度量值可用于查明、可视化和理解基础算法中的失败模式。</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概述</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随着对基于视觉的自动驾驶问题解决方案越来越感兴趣</w:t>
      </w:r>
      <w:r>
        <w:rPr>
          <w:rFonts w:ascii="Arial" w:hAnsi="Arial" w:cs="Arial"/>
          <w:color w:val="404040"/>
          <w:sz w:val="20"/>
          <w:szCs w:val="20"/>
        </w:rPr>
        <w:t xml:space="preserve">, </w:t>
      </w:r>
      <w:r>
        <w:rPr>
          <w:rFonts w:ascii="Arial" w:hAnsi="Arial" w:cs="Arial"/>
          <w:color w:val="404040"/>
          <w:sz w:val="20"/>
          <w:szCs w:val="20"/>
        </w:rPr>
        <w:t>能够评估和验证检测算法的准确性已经变得非常重要。在具有多个参数的检测算法中</w:t>
      </w:r>
      <w:r>
        <w:rPr>
          <w:rFonts w:ascii="Arial" w:hAnsi="Arial" w:cs="Arial"/>
          <w:color w:val="404040"/>
          <w:sz w:val="20"/>
          <w:szCs w:val="20"/>
        </w:rPr>
        <w:t xml:space="preserve">, </w:t>
      </w:r>
      <w:r>
        <w:rPr>
          <w:rFonts w:ascii="Arial" w:hAnsi="Arial" w:cs="Arial"/>
          <w:color w:val="404040"/>
          <w:sz w:val="20"/>
          <w:szCs w:val="20"/>
        </w:rPr>
        <w:t>验证精度尤其重要</w:t>
      </w:r>
      <w:r>
        <w:rPr>
          <w:rFonts w:ascii="Arial" w:hAnsi="Arial" w:cs="Arial"/>
          <w:color w:val="404040"/>
          <w:sz w:val="20"/>
          <w:szCs w:val="20"/>
        </w:rPr>
        <w:t xml:space="preserve">, </w:t>
      </w:r>
      <w:r>
        <w:rPr>
          <w:rFonts w:ascii="Arial" w:hAnsi="Arial" w:cs="Arial"/>
          <w:color w:val="404040"/>
          <w:sz w:val="20"/>
          <w:szCs w:val="20"/>
        </w:rPr>
        <w:t>可以对其进行调整以达到满足预定</w:t>
      </w:r>
      <w:proofErr w:type="gramStart"/>
      <w:r>
        <w:rPr>
          <w:rFonts w:ascii="Arial" w:hAnsi="Arial" w:cs="Arial"/>
          <w:color w:val="404040"/>
          <w:sz w:val="20"/>
          <w:szCs w:val="20"/>
        </w:rPr>
        <w:t>义质量</w:t>
      </w:r>
      <w:proofErr w:type="gramEnd"/>
      <w:r>
        <w:rPr>
          <w:rFonts w:ascii="Arial" w:hAnsi="Arial" w:cs="Arial"/>
          <w:color w:val="404040"/>
          <w:sz w:val="20"/>
          <w:szCs w:val="20"/>
        </w:rPr>
        <w:t>要求的结果。本示例遍历一个这样的工作流</w:t>
      </w:r>
      <w:r>
        <w:rPr>
          <w:rFonts w:ascii="Arial" w:hAnsi="Arial" w:cs="Arial"/>
          <w:color w:val="404040"/>
          <w:sz w:val="20"/>
          <w:szCs w:val="20"/>
        </w:rPr>
        <w:t xml:space="preserve">, </w:t>
      </w:r>
      <w:r>
        <w:rPr>
          <w:rFonts w:ascii="Arial" w:hAnsi="Arial" w:cs="Arial"/>
          <w:color w:val="404040"/>
          <w:sz w:val="20"/>
          <w:szCs w:val="20"/>
        </w:rPr>
        <w:t>其中车道边界可以测量其精度级别。此工作流可帮助在每帧基础上精确定位这些算法中的故障模式</w:t>
      </w:r>
      <w:r>
        <w:rPr>
          <w:rFonts w:ascii="Arial" w:hAnsi="Arial" w:cs="Arial"/>
          <w:color w:val="404040"/>
          <w:sz w:val="20"/>
          <w:szCs w:val="20"/>
        </w:rPr>
        <w:t xml:space="preserve">, </w:t>
      </w:r>
      <w:r>
        <w:rPr>
          <w:rFonts w:ascii="Arial" w:hAnsi="Arial" w:cs="Arial"/>
          <w:color w:val="404040"/>
          <w:sz w:val="20"/>
          <w:szCs w:val="20"/>
        </w:rPr>
        <w:t>并描述其总体性能。此</w:t>
      </w:r>
      <w:proofErr w:type="gramStart"/>
      <w:r>
        <w:rPr>
          <w:rFonts w:ascii="Arial" w:hAnsi="Arial" w:cs="Arial"/>
          <w:color w:val="404040"/>
          <w:sz w:val="20"/>
          <w:szCs w:val="20"/>
        </w:rPr>
        <w:t>工作流还可</w:t>
      </w:r>
      <w:proofErr w:type="gramEnd"/>
      <w:r>
        <w:rPr>
          <w:rFonts w:ascii="Arial" w:hAnsi="Arial" w:cs="Arial"/>
          <w:color w:val="404040"/>
          <w:sz w:val="20"/>
          <w:szCs w:val="20"/>
        </w:rPr>
        <w:t>帮助您直观和定量地了解算法的性能。然后</w:t>
      </w:r>
      <w:r>
        <w:rPr>
          <w:rFonts w:ascii="Arial" w:hAnsi="Arial" w:cs="Arial"/>
          <w:color w:val="404040"/>
          <w:sz w:val="20"/>
          <w:szCs w:val="20"/>
        </w:rPr>
        <w:t xml:space="preserve">, </w:t>
      </w:r>
      <w:r>
        <w:rPr>
          <w:rFonts w:ascii="Arial" w:hAnsi="Arial" w:cs="Arial"/>
          <w:color w:val="404040"/>
          <w:sz w:val="20"/>
          <w:szCs w:val="20"/>
        </w:rPr>
        <w:t>您可以使用此理解来优化基础算法以提高其性能。</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加载接地真值数据</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本示例中使用的数据集是从车辆行驶在街道上的前置摄像头上的视频文件。地面真相的车道边界已手动标记在视频与地面真相贴标器应用程序</w:t>
      </w:r>
      <w:r>
        <w:rPr>
          <w:rFonts w:ascii="Arial" w:hAnsi="Arial" w:cs="Arial"/>
          <w:color w:val="404040"/>
          <w:sz w:val="20"/>
          <w:szCs w:val="20"/>
        </w:rPr>
        <w:t xml:space="preserve">, </w:t>
      </w:r>
      <w:r>
        <w:rPr>
          <w:rFonts w:ascii="Arial" w:hAnsi="Arial" w:cs="Arial"/>
          <w:color w:val="404040"/>
          <w:sz w:val="20"/>
          <w:szCs w:val="20"/>
        </w:rPr>
        <w:t>使用标记为</w:t>
      </w:r>
      <w:r>
        <w:rPr>
          <w:rFonts w:ascii="Arial" w:hAnsi="Arial" w:cs="Arial"/>
          <w:color w:val="404040"/>
          <w:sz w:val="20"/>
          <w:szCs w:val="20"/>
        </w:rPr>
        <w:t xml:space="preserve"> "LaneBoundary" </w:t>
      </w:r>
      <w:r>
        <w:rPr>
          <w:rFonts w:ascii="Arial" w:hAnsi="Arial" w:cs="Arial"/>
          <w:color w:val="404040"/>
          <w:sz w:val="20"/>
          <w:szCs w:val="20"/>
        </w:rPr>
        <w:t>的线</w:t>
      </w:r>
      <w:r>
        <w:rPr>
          <w:rFonts w:ascii="Arial" w:hAnsi="Arial" w:cs="Arial"/>
          <w:color w:val="404040"/>
          <w:sz w:val="20"/>
          <w:szCs w:val="20"/>
        </w:rPr>
        <w:t xml:space="preserve"> ROI</w:t>
      </w:r>
      <w:r>
        <w:rPr>
          <w:rFonts w:ascii="Arial" w:hAnsi="Arial" w:cs="Arial"/>
          <w:color w:val="404040"/>
          <w:sz w:val="20"/>
          <w:szCs w:val="20"/>
        </w:rPr>
        <w:t>。此视频为</w:t>
      </w:r>
      <w:r>
        <w:rPr>
          <w:rFonts w:ascii="Arial" w:hAnsi="Arial" w:cs="Arial"/>
          <w:color w:val="404040"/>
          <w:sz w:val="20"/>
          <w:szCs w:val="20"/>
        </w:rPr>
        <w:t>8</w:t>
      </w:r>
      <w:r>
        <w:rPr>
          <w:rFonts w:ascii="Arial" w:hAnsi="Arial" w:cs="Arial"/>
          <w:color w:val="404040"/>
          <w:sz w:val="20"/>
          <w:szCs w:val="20"/>
        </w:rPr>
        <w:t>秒或</w:t>
      </w:r>
      <w:r>
        <w:rPr>
          <w:rFonts w:ascii="Arial" w:hAnsi="Arial" w:cs="Arial"/>
          <w:color w:val="404040"/>
          <w:sz w:val="20"/>
          <w:szCs w:val="20"/>
        </w:rPr>
        <w:t>250</w:t>
      </w:r>
      <w:r>
        <w:rPr>
          <w:rFonts w:ascii="Arial" w:hAnsi="Arial" w:cs="Arial"/>
          <w:color w:val="404040"/>
          <w:sz w:val="20"/>
          <w:szCs w:val="20"/>
        </w:rPr>
        <w:t>帧长。它有三交叉路口</w:t>
      </w:r>
      <w:r>
        <w:rPr>
          <w:rFonts w:ascii="Arial" w:hAnsi="Arial" w:cs="Arial"/>
          <w:color w:val="404040"/>
          <w:sz w:val="20"/>
          <w:szCs w:val="20"/>
        </w:rPr>
        <w:t xml:space="preserve">, </w:t>
      </w:r>
      <w:r>
        <w:rPr>
          <w:rFonts w:ascii="Arial" w:hAnsi="Arial" w:cs="Arial"/>
          <w:color w:val="404040"/>
          <w:sz w:val="20"/>
          <w:szCs w:val="20"/>
        </w:rPr>
        <w:t>几个车辆</w:t>
      </w:r>
      <w:r>
        <w:rPr>
          <w:rFonts w:ascii="Arial" w:hAnsi="Arial" w:cs="Arial"/>
          <w:color w:val="404040"/>
          <w:sz w:val="20"/>
          <w:szCs w:val="20"/>
        </w:rPr>
        <w:t xml:space="preserve"> (</w:t>
      </w:r>
      <w:r>
        <w:rPr>
          <w:rFonts w:ascii="Arial" w:hAnsi="Arial" w:cs="Arial"/>
          <w:color w:val="404040"/>
          <w:sz w:val="20"/>
          <w:szCs w:val="20"/>
        </w:rPr>
        <w:t>停放和移动</w:t>
      </w:r>
      <w:r>
        <w:rPr>
          <w:rFonts w:ascii="Arial" w:hAnsi="Arial" w:cs="Arial"/>
          <w:color w:val="404040"/>
          <w:sz w:val="20"/>
          <w:szCs w:val="20"/>
        </w:rPr>
        <w:t xml:space="preserve">), </w:t>
      </w:r>
      <w:r>
        <w:rPr>
          <w:rFonts w:ascii="Arial" w:hAnsi="Arial" w:cs="Arial"/>
          <w:color w:val="404040"/>
          <w:sz w:val="20"/>
          <w:szCs w:val="20"/>
        </w:rPr>
        <w:t>车道边界</w:t>
      </w:r>
      <w:r>
        <w:rPr>
          <w:rFonts w:ascii="Arial" w:hAnsi="Arial" w:cs="Arial"/>
          <w:color w:val="404040"/>
          <w:sz w:val="20"/>
          <w:szCs w:val="20"/>
        </w:rPr>
        <w:t xml:space="preserve"> (</w:t>
      </w:r>
      <w:r>
        <w:rPr>
          <w:rFonts w:ascii="Arial" w:hAnsi="Arial" w:cs="Arial"/>
          <w:color w:val="404040"/>
          <w:sz w:val="20"/>
          <w:szCs w:val="20"/>
        </w:rPr>
        <w:t>双线</w:t>
      </w:r>
      <w:r>
        <w:rPr>
          <w:rFonts w:ascii="Arial" w:hAnsi="Arial" w:cs="Arial"/>
          <w:color w:val="404040"/>
          <w:sz w:val="20"/>
          <w:szCs w:val="20"/>
        </w:rPr>
        <w:t xml:space="preserve">, </w:t>
      </w:r>
      <w:r>
        <w:rPr>
          <w:rFonts w:ascii="Arial" w:hAnsi="Arial" w:cs="Arial"/>
          <w:color w:val="404040"/>
          <w:sz w:val="20"/>
          <w:szCs w:val="20"/>
        </w:rPr>
        <w:t>单</w:t>
      </w:r>
      <w:r>
        <w:rPr>
          <w:rFonts w:ascii="Arial" w:hAnsi="Arial" w:cs="Arial"/>
          <w:color w:val="404040"/>
          <w:sz w:val="20"/>
          <w:szCs w:val="20"/>
        </w:rPr>
        <w:t xml:space="preserve">, </w:t>
      </w:r>
      <w:r>
        <w:rPr>
          <w:rFonts w:ascii="Arial" w:hAnsi="Arial" w:cs="Arial"/>
          <w:color w:val="404040"/>
          <w:sz w:val="20"/>
          <w:szCs w:val="20"/>
        </w:rPr>
        <w:t>和虚线</w:t>
      </w:r>
      <w:r>
        <w:rPr>
          <w:rFonts w:ascii="Arial" w:hAnsi="Arial" w:cs="Arial"/>
          <w:color w:val="404040"/>
          <w:sz w:val="20"/>
          <w:szCs w:val="20"/>
        </w:rPr>
        <w:t>)</w:t>
      </w:r>
      <w:r>
        <w:rPr>
          <w:rFonts w:ascii="Arial" w:hAnsi="Arial" w:cs="Arial"/>
          <w:color w:val="404040"/>
          <w:sz w:val="20"/>
          <w:szCs w:val="20"/>
        </w:rPr>
        <w:t>。要为您自己的视频创建接地真实车道边界数据集</w:t>
      </w:r>
      <w:r>
        <w:rPr>
          <w:rFonts w:ascii="Arial" w:hAnsi="Arial" w:cs="Arial"/>
          <w:color w:val="404040"/>
          <w:sz w:val="20"/>
          <w:szCs w:val="20"/>
        </w:rPr>
        <w:t xml:space="preserve">, </w:t>
      </w:r>
      <w:r>
        <w:rPr>
          <w:rFonts w:ascii="Arial" w:hAnsi="Arial" w:cs="Arial"/>
          <w:color w:val="404040"/>
          <w:sz w:val="20"/>
          <w:szCs w:val="20"/>
        </w:rPr>
        <w:t>您可以使用</w:t>
      </w:r>
      <w:hyperlink r:id="rId269" w:history="1">
        <w:r>
          <w:rPr>
            <w:rStyle w:val="a3"/>
            <w:rFonts w:ascii="Arial" w:hAnsi="Arial" w:cs="Arial"/>
            <w:color w:val="004B87"/>
            <w:sz w:val="20"/>
            <w:szCs w:val="20"/>
          </w:rPr>
          <w:t>地面真相</w:t>
        </w:r>
      </w:hyperlink>
      <w:r>
        <w:rPr>
          <w:rFonts w:ascii="Arial" w:hAnsi="Arial" w:cs="Arial"/>
          <w:color w:val="404040"/>
          <w:sz w:val="20"/>
          <w:szCs w:val="20"/>
        </w:rPr>
        <w:t>贴标机应用程序。</w:t>
      </w:r>
    </w:p>
    <w:p w:rsidR="00176B4B" w:rsidRDefault="00176B4B" w:rsidP="00176B4B">
      <w:pPr>
        <w:pStyle w:val="HTML"/>
        <w:rPr>
          <w:rFonts w:ascii="Consolas" w:hAnsi="Consolas"/>
          <w:color w:val="404040"/>
        </w:rPr>
      </w:pPr>
      <w:r>
        <w:rPr>
          <w:rFonts w:ascii="Consolas" w:hAnsi="Consolas"/>
          <w:color w:val="228B22"/>
        </w:rPr>
        <w:t>% Load MAT file with ground truth data</w:t>
      </w:r>
    </w:p>
    <w:p w:rsidR="00176B4B" w:rsidRDefault="00176B4B" w:rsidP="00176B4B">
      <w:pPr>
        <w:pStyle w:val="HTML"/>
        <w:rPr>
          <w:rFonts w:ascii="Consolas" w:hAnsi="Consolas"/>
          <w:color w:val="404040"/>
        </w:rPr>
      </w:pPr>
      <w:r>
        <w:rPr>
          <w:rFonts w:ascii="Consolas" w:hAnsi="Consolas"/>
          <w:color w:val="404040"/>
        </w:rPr>
        <w:t>loaded = load(</w:t>
      </w:r>
      <w:r>
        <w:rPr>
          <w:rFonts w:ascii="Consolas" w:hAnsi="Consolas"/>
          <w:color w:val="A020F0"/>
        </w:rPr>
        <w:t>'caltech_cordova1_laneAndVehicleGroundTruth.mat'</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loaded</w:t>
      </w:r>
      <w:r>
        <w:rPr>
          <w:rFonts w:ascii="Arial" w:hAnsi="Arial" w:cs="Arial"/>
          <w:color w:val="404040"/>
          <w:sz w:val="20"/>
          <w:szCs w:val="20"/>
        </w:rPr>
        <w:t>的结构包含三字段</w:t>
      </w:r>
      <w:r>
        <w:rPr>
          <w:rFonts w:ascii="Arial" w:hAnsi="Arial" w:cs="Arial"/>
          <w:color w:val="404040"/>
          <w:sz w:val="20"/>
          <w:szCs w:val="20"/>
        </w:rPr>
        <w:t>:</w:t>
      </w:r>
    </w:p>
    <w:p w:rsidR="00176B4B" w:rsidRDefault="00176B4B" w:rsidP="00176B4B">
      <w:pPr>
        <w:pStyle w:val="a4"/>
        <w:numPr>
          <w:ilvl w:val="0"/>
          <w:numId w:val="65"/>
        </w:numPr>
        <w:shd w:val="clear" w:color="auto" w:fill="FFFFFF"/>
        <w:spacing w:before="0" w:beforeAutospacing="0" w:after="75" w:afterAutospacing="0"/>
        <w:ind w:left="360"/>
        <w:rPr>
          <w:rFonts w:ascii="Arial" w:hAnsi="Arial" w:cs="Arial"/>
          <w:color w:val="404040"/>
          <w:sz w:val="20"/>
          <w:szCs w:val="20"/>
        </w:rPr>
      </w:pPr>
      <w:r>
        <w:rPr>
          <w:rStyle w:val="HTML1"/>
          <w:rFonts w:ascii="Consolas" w:hAnsi="Consolas"/>
          <w:color w:val="404040"/>
        </w:rPr>
        <w:t>groundTruthData</w:t>
      </w:r>
      <w:r>
        <w:rPr>
          <w:rFonts w:ascii="Arial" w:hAnsi="Arial" w:cs="Arial"/>
          <w:color w:val="404040"/>
          <w:sz w:val="20"/>
          <w:szCs w:val="20"/>
        </w:rPr>
        <w:t xml:space="preserve">, </w:t>
      </w:r>
      <w:r>
        <w:rPr>
          <w:rFonts w:ascii="Arial" w:hAnsi="Arial" w:cs="Arial"/>
          <w:color w:val="404040"/>
          <w:sz w:val="20"/>
          <w:szCs w:val="20"/>
        </w:rPr>
        <w:t>有两列的时间表</w:t>
      </w:r>
      <w:r>
        <w:rPr>
          <w:rFonts w:ascii="Arial" w:hAnsi="Arial" w:cs="Arial"/>
          <w:color w:val="404040"/>
          <w:sz w:val="20"/>
          <w:szCs w:val="20"/>
        </w:rPr>
        <w:t>: </w:t>
      </w:r>
      <w:r>
        <w:rPr>
          <w:rStyle w:val="HTML1"/>
          <w:rFonts w:ascii="Consolas" w:hAnsi="Consolas"/>
          <w:color w:val="404040"/>
        </w:rPr>
        <w:t>LaneBoundaries</w:t>
      </w:r>
      <w:r>
        <w:rPr>
          <w:rFonts w:ascii="Arial" w:hAnsi="Arial" w:cs="Arial"/>
          <w:color w:val="404040"/>
          <w:sz w:val="20"/>
          <w:szCs w:val="20"/>
        </w:rPr>
        <w:t>和</w:t>
      </w:r>
      <w:r>
        <w:rPr>
          <w:rStyle w:val="HTML1"/>
          <w:rFonts w:ascii="Consolas" w:hAnsi="Consolas"/>
          <w:color w:val="404040"/>
        </w:rPr>
        <w:t>Vehicles</w:t>
      </w:r>
      <w:r>
        <w:rPr>
          <w:rFonts w:ascii="Arial" w:hAnsi="Arial" w:cs="Arial"/>
          <w:color w:val="404040"/>
          <w:sz w:val="20"/>
          <w:szCs w:val="20"/>
        </w:rPr>
        <w:t>。</w:t>
      </w:r>
      <w:r>
        <w:rPr>
          <w:rStyle w:val="HTML1"/>
          <w:rFonts w:ascii="Consolas" w:hAnsi="Consolas"/>
          <w:color w:val="404040"/>
        </w:rPr>
        <w:t>LaneBoundaries</w:t>
      </w:r>
      <w:r>
        <w:rPr>
          <w:rFonts w:ascii="Arial" w:hAnsi="Arial" w:cs="Arial"/>
          <w:color w:val="404040"/>
          <w:sz w:val="20"/>
          <w:szCs w:val="20"/>
        </w:rPr>
        <w:t>包含</w:t>
      </w:r>
      <w:del w:id="279" w:author="Young Jiang" w:date="2019-01-02T01:34:00Z">
        <w:r w:rsidDel="007F234F">
          <w:rPr>
            <w:rFonts w:ascii="Arial" w:hAnsi="Arial" w:cs="Arial"/>
            <w:color w:val="404040"/>
            <w:sz w:val="20"/>
            <w:szCs w:val="20"/>
          </w:rPr>
          <w:delText>自我</w:delText>
        </w:r>
      </w:del>
      <w:ins w:id="280" w:author="Young Jiang" w:date="2019-01-02T01:34:00Z">
        <w:r w:rsidR="007F234F">
          <w:rPr>
            <w:rFonts w:ascii="Arial" w:hAnsi="Arial" w:cs="Arial"/>
            <w:color w:val="404040"/>
            <w:sz w:val="20"/>
            <w:szCs w:val="20"/>
          </w:rPr>
          <w:t>当前</w:t>
        </w:r>
      </w:ins>
      <w:r>
        <w:rPr>
          <w:rFonts w:ascii="Arial" w:hAnsi="Arial" w:cs="Arial"/>
          <w:color w:val="404040"/>
          <w:sz w:val="20"/>
          <w:szCs w:val="20"/>
        </w:rPr>
        <w:t>车道边界</w:t>
      </w:r>
      <w:r>
        <w:rPr>
          <w:rFonts w:ascii="Arial" w:hAnsi="Arial" w:cs="Arial"/>
          <w:color w:val="404040"/>
          <w:sz w:val="20"/>
          <w:szCs w:val="20"/>
        </w:rPr>
        <w:t xml:space="preserve"> (</w:t>
      </w:r>
      <w:r>
        <w:rPr>
          <w:rFonts w:ascii="Arial" w:hAnsi="Arial" w:cs="Arial"/>
          <w:color w:val="404040"/>
          <w:sz w:val="20"/>
          <w:szCs w:val="20"/>
        </w:rPr>
        <w:t>左和右</w:t>
      </w:r>
      <w:r>
        <w:rPr>
          <w:rFonts w:ascii="Arial" w:hAnsi="Arial" w:cs="Arial"/>
          <w:color w:val="404040"/>
          <w:sz w:val="20"/>
          <w:szCs w:val="20"/>
        </w:rPr>
        <w:t xml:space="preserve">) </w:t>
      </w:r>
      <w:r>
        <w:rPr>
          <w:rFonts w:ascii="Arial" w:hAnsi="Arial" w:cs="Arial"/>
          <w:color w:val="404040"/>
          <w:sz w:val="20"/>
          <w:szCs w:val="20"/>
        </w:rPr>
        <w:t>的接地真理点</w:t>
      </w:r>
      <w:r>
        <w:rPr>
          <w:rFonts w:ascii="Arial" w:hAnsi="Arial" w:cs="Arial"/>
          <w:color w:val="404040"/>
          <w:sz w:val="20"/>
          <w:szCs w:val="20"/>
        </w:rPr>
        <w:t xml:space="preserve">, </w:t>
      </w:r>
      <w:r>
        <w:rPr>
          <w:rFonts w:ascii="Arial" w:hAnsi="Arial" w:cs="Arial"/>
          <w:color w:val="404040"/>
          <w:sz w:val="20"/>
          <w:szCs w:val="20"/>
        </w:rPr>
        <w:t>表示为形成多边形线的</w:t>
      </w:r>
      <w:r>
        <w:rPr>
          <w:rFonts w:ascii="Arial" w:hAnsi="Arial" w:cs="Arial"/>
          <w:color w:val="404040"/>
          <w:sz w:val="20"/>
          <w:szCs w:val="20"/>
        </w:rPr>
        <w:t xml:space="preserve"> XY </w:t>
      </w:r>
      <w:r>
        <w:rPr>
          <w:rFonts w:ascii="Arial" w:hAnsi="Arial" w:cs="Arial"/>
          <w:color w:val="404040"/>
          <w:sz w:val="20"/>
          <w:szCs w:val="20"/>
        </w:rPr>
        <w:t>点的像元数组。</w:t>
      </w:r>
      <w:r>
        <w:rPr>
          <w:rStyle w:val="HTML1"/>
          <w:rFonts w:ascii="Consolas" w:hAnsi="Consolas"/>
          <w:color w:val="404040"/>
        </w:rPr>
        <w:t>Vehicles</w:t>
      </w:r>
      <w:r>
        <w:rPr>
          <w:rFonts w:ascii="Arial" w:hAnsi="Arial" w:cs="Arial"/>
          <w:color w:val="404040"/>
          <w:sz w:val="20"/>
          <w:szCs w:val="20"/>
        </w:rPr>
        <w:t>在相机视图中包含车辆的地面真实边界框</w:t>
      </w:r>
      <w:r>
        <w:rPr>
          <w:rFonts w:ascii="Arial" w:hAnsi="Arial" w:cs="Arial"/>
          <w:color w:val="404040"/>
          <w:sz w:val="20"/>
          <w:szCs w:val="20"/>
        </w:rPr>
        <w:t xml:space="preserve">, </w:t>
      </w:r>
      <w:r>
        <w:rPr>
          <w:rFonts w:ascii="Arial" w:hAnsi="Arial" w:cs="Arial"/>
          <w:color w:val="404040"/>
          <w:sz w:val="20"/>
          <w:szCs w:val="20"/>
        </w:rPr>
        <w:t>表示为</w:t>
      </w:r>
      <w:r>
        <w:rPr>
          <w:rFonts w:ascii="Arial" w:hAnsi="Arial" w:cs="Arial"/>
          <w:color w:val="404040"/>
          <w:sz w:val="20"/>
          <w:szCs w:val="20"/>
        </w:rPr>
        <w:t xml:space="preserve"> [x</w:t>
      </w:r>
      <w:r>
        <w:rPr>
          <w:rFonts w:ascii="Arial" w:hAnsi="Arial" w:cs="Arial"/>
          <w:color w:val="404040"/>
          <w:sz w:val="20"/>
          <w:szCs w:val="20"/>
        </w:rPr>
        <w:t>、</w:t>
      </w:r>
      <w:r>
        <w:rPr>
          <w:rFonts w:ascii="Arial" w:hAnsi="Arial" w:cs="Arial"/>
          <w:color w:val="404040"/>
          <w:sz w:val="20"/>
          <w:szCs w:val="20"/>
        </w:rPr>
        <w:t>y</w:t>
      </w:r>
      <w:r>
        <w:rPr>
          <w:rFonts w:ascii="Arial" w:hAnsi="Arial" w:cs="Arial"/>
          <w:color w:val="404040"/>
          <w:sz w:val="20"/>
          <w:szCs w:val="20"/>
        </w:rPr>
        <w:t>、宽度、高度</w:t>
      </w:r>
      <w:r>
        <w:rPr>
          <w:rFonts w:ascii="Arial" w:hAnsi="Arial" w:cs="Arial"/>
          <w:color w:val="404040"/>
          <w:sz w:val="20"/>
          <w:szCs w:val="20"/>
        </w:rPr>
        <w:t xml:space="preserve">] </w:t>
      </w:r>
      <w:r>
        <w:rPr>
          <w:rFonts w:ascii="Arial" w:hAnsi="Arial" w:cs="Arial"/>
          <w:color w:val="404040"/>
          <w:sz w:val="20"/>
          <w:szCs w:val="20"/>
        </w:rPr>
        <w:t>的</w:t>
      </w:r>
      <w:r>
        <w:rPr>
          <w:rFonts w:ascii="Arial" w:hAnsi="Arial" w:cs="Arial"/>
          <w:color w:val="404040"/>
          <w:sz w:val="20"/>
          <w:szCs w:val="20"/>
        </w:rPr>
        <w:t xml:space="preserve"> M-by-4 </w:t>
      </w:r>
      <w:r>
        <w:rPr>
          <w:rFonts w:ascii="Arial" w:hAnsi="Arial" w:cs="Arial"/>
          <w:color w:val="404040"/>
          <w:sz w:val="20"/>
          <w:szCs w:val="20"/>
        </w:rPr>
        <w:t>阵列。</w:t>
      </w:r>
    </w:p>
    <w:p w:rsidR="00176B4B" w:rsidRDefault="00176B4B" w:rsidP="00176B4B">
      <w:pPr>
        <w:pStyle w:val="a4"/>
        <w:numPr>
          <w:ilvl w:val="0"/>
          <w:numId w:val="65"/>
        </w:numPr>
        <w:shd w:val="clear" w:color="auto" w:fill="FFFFFF"/>
        <w:spacing w:before="0" w:beforeAutospacing="0" w:after="75" w:afterAutospacing="0"/>
        <w:ind w:left="360"/>
        <w:rPr>
          <w:rFonts w:ascii="Arial" w:hAnsi="Arial" w:cs="Arial"/>
          <w:color w:val="404040"/>
          <w:sz w:val="20"/>
          <w:szCs w:val="20"/>
        </w:rPr>
      </w:pPr>
      <w:r>
        <w:rPr>
          <w:rStyle w:val="HTML1"/>
          <w:rFonts w:ascii="Consolas" w:hAnsi="Consolas"/>
          <w:color w:val="404040"/>
        </w:rPr>
        <w:t>sensor</w:t>
      </w:r>
      <w:r>
        <w:rPr>
          <w:rFonts w:ascii="Arial" w:hAnsi="Arial" w:cs="Arial"/>
          <w:color w:val="404040"/>
          <w:sz w:val="20"/>
          <w:szCs w:val="20"/>
        </w:rPr>
        <w:t xml:space="preserve">, </w:t>
      </w:r>
      <w:r>
        <w:rPr>
          <w:rFonts w:ascii="Arial" w:hAnsi="Arial" w:cs="Arial"/>
          <w:color w:val="404040"/>
          <w:sz w:val="20"/>
          <w:szCs w:val="20"/>
        </w:rPr>
        <w:t>一个</w:t>
      </w:r>
      <w:r>
        <w:rPr>
          <w:rStyle w:val="HTML1"/>
          <w:rFonts w:ascii="Consolas" w:hAnsi="Consolas"/>
          <w:color w:val="404040"/>
        </w:rPr>
        <w:t>monoCamera</w:t>
      </w:r>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其属性与安装在车辆上的校准相机有关。此对象允许您估计车辆和它前面的对象之间的实际距离。</w:t>
      </w:r>
    </w:p>
    <w:p w:rsidR="00176B4B" w:rsidRDefault="00176B4B" w:rsidP="00176B4B">
      <w:pPr>
        <w:pStyle w:val="a4"/>
        <w:numPr>
          <w:ilvl w:val="0"/>
          <w:numId w:val="65"/>
        </w:numPr>
        <w:shd w:val="clear" w:color="auto" w:fill="FFFFFF"/>
        <w:spacing w:before="0" w:beforeAutospacing="0" w:after="75" w:afterAutospacing="0"/>
        <w:ind w:left="360"/>
        <w:rPr>
          <w:rFonts w:ascii="Arial" w:hAnsi="Arial" w:cs="Arial"/>
          <w:color w:val="404040"/>
          <w:sz w:val="20"/>
          <w:szCs w:val="20"/>
        </w:rPr>
      </w:pPr>
      <w:r>
        <w:rPr>
          <w:rStyle w:val="HTML1"/>
          <w:rFonts w:ascii="Consolas" w:hAnsi="Consolas"/>
          <w:color w:val="404040"/>
        </w:rPr>
        <w:t>videoName</w:t>
      </w:r>
      <w:r>
        <w:rPr>
          <w:rFonts w:ascii="Arial" w:hAnsi="Arial" w:cs="Arial"/>
          <w:color w:val="404040"/>
          <w:sz w:val="20"/>
          <w:szCs w:val="20"/>
        </w:rPr>
        <w:t xml:space="preserve">, </w:t>
      </w:r>
      <w:r>
        <w:rPr>
          <w:rFonts w:ascii="Arial" w:hAnsi="Arial" w:cs="Arial"/>
          <w:color w:val="404040"/>
          <w:sz w:val="20"/>
          <w:szCs w:val="20"/>
        </w:rPr>
        <w:t>包含存储帧的视频文件名的字符数组。</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从此结构中的数据</w:t>
      </w:r>
      <w:r>
        <w:rPr>
          <w:rFonts w:ascii="Arial" w:hAnsi="Arial" w:cs="Arial"/>
          <w:color w:val="404040"/>
          <w:sz w:val="20"/>
          <w:szCs w:val="20"/>
        </w:rPr>
        <w:t xml:space="preserve">, </w:t>
      </w:r>
      <w:r>
        <w:rPr>
          <w:rFonts w:ascii="Arial" w:hAnsi="Arial" w:cs="Arial"/>
          <w:color w:val="404040"/>
          <w:sz w:val="20"/>
          <w:szCs w:val="20"/>
        </w:rPr>
        <w:t>通过使用</w:t>
      </w:r>
      <w:r>
        <w:rPr>
          <w:rStyle w:val="HTML1"/>
          <w:rFonts w:ascii="Consolas" w:hAnsi="Consolas"/>
          <w:color w:val="404040"/>
        </w:rPr>
        <w:t>VideoReader</w:t>
      </w:r>
      <w:r>
        <w:rPr>
          <w:rFonts w:ascii="Arial" w:hAnsi="Arial" w:cs="Arial"/>
          <w:color w:val="404040"/>
          <w:sz w:val="20"/>
          <w:szCs w:val="20"/>
        </w:rPr>
        <w:t>循环通过</w:t>
      </w:r>
      <w:proofErr w:type="gramStart"/>
      <w:r>
        <w:rPr>
          <w:rFonts w:ascii="Arial" w:hAnsi="Arial" w:cs="Arial"/>
          <w:color w:val="404040"/>
          <w:sz w:val="20"/>
          <w:szCs w:val="20"/>
        </w:rPr>
        <w:t>帧</w:t>
      </w:r>
      <w:proofErr w:type="gramEnd"/>
      <w:r>
        <w:rPr>
          <w:rFonts w:ascii="Arial" w:hAnsi="Arial" w:cs="Arial"/>
          <w:color w:val="404040"/>
          <w:sz w:val="20"/>
          <w:szCs w:val="20"/>
        </w:rPr>
        <w:t>打开视频文件。</w:t>
      </w:r>
      <w:r>
        <w:rPr>
          <w:rStyle w:val="HTML1"/>
          <w:rFonts w:ascii="Consolas" w:hAnsi="Consolas"/>
          <w:color w:val="404040"/>
        </w:rPr>
        <w:t>VideoReader</w:t>
      </w:r>
      <w:r>
        <w:rPr>
          <w:rFonts w:ascii="Arial" w:hAnsi="Arial" w:cs="Arial"/>
          <w:color w:val="404040"/>
          <w:sz w:val="20"/>
          <w:szCs w:val="20"/>
        </w:rPr>
        <w:t>对象使用</w:t>
      </w:r>
      <w:r>
        <w:rPr>
          <w:rStyle w:val="HTML1"/>
          <w:rFonts w:ascii="Consolas" w:hAnsi="Consolas"/>
          <w:color w:val="404040"/>
        </w:rPr>
        <w:t>helperMonoSensor</w:t>
      </w:r>
      <w:r>
        <w:rPr>
          <w:rFonts w:ascii="Arial" w:hAnsi="Arial" w:cs="Arial"/>
          <w:color w:val="404040"/>
          <w:sz w:val="20"/>
          <w:szCs w:val="20"/>
        </w:rPr>
        <w:t>对象通过存储在</w:t>
      </w:r>
      <w:r>
        <w:rPr>
          <w:rStyle w:val="HTML1"/>
          <w:rFonts w:ascii="Consolas" w:hAnsi="Consolas"/>
          <w:color w:val="404040"/>
        </w:rPr>
        <w:t>sensor</w:t>
      </w:r>
      <w:r>
        <w:rPr>
          <w:rFonts w:ascii="Arial" w:hAnsi="Arial" w:cs="Arial"/>
          <w:color w:val="404040"/>
          <w:sz w:val="20"/>
          <w:szCs w:val="20"/>
        </w:rPr>
        <w:t>中的相机设置来检测</w:t>
      </w:r>
      <w:proofErr w:type="gramStart"/>
      <w:r>
        <w:rPr>
          <w:rFonts w:ascii="Arial" w:hAnsi="Arial" w:cs="Arial"/>
          <w:color w:val="404040"/>
          <w:sz w:val="20"/>
          <w:szCs w:val="20"/>
        </w:rPr>
        <w:t>视频帧中的</w:t>
      </w:r>
      <w:proofErr w:type="gramEnd"/>
      <w:r>
        <w:rPr>
          <w:rFonts w:ascii="Arial" w:hAnsi="Arial" w:cs="Arial"/>
          <w:color w:val="404040"/>
          <w:sz w:val="20"/>
          <w:szCs w:val="20"/>
        </w:rPr>
        <w:t>车道和对象。存储在</w:t>
      </w:r>
      <w:r>
        <w:rPr>
          <w:rStyle w:val="HTML1"/>
          <w:rFonts w:ascii="Consolas" w:hAnsi="Consolas"/>
          <w:color w:val="404040"/>
        </w:rPr>
        <w:t>gtdata</w:t>
      </w:r>
      <w:r>
        <w:rPr>
          <w:rFonts w:ascii="Arial" w:hAnsi="Arial" w:cs="Arial"/>
          <w:color w:val="404040"/>
          <w:sz w:val="20"/>
          <w:szCs w:val="20"/>
        </w:rPr>
        <w:t>中的</w:t>
      </w:r>
      <w:r>
        <w:rPr>
          <w:rStyle w:val="HTML1"/>
          <w:rFonts w:ascii="Consolas" w:hAnsi="Consolas"/>
          <w:color w:val="404040"/>
        </w:rPr>
        <w:t>timetable</w:t>
      </w:r>
      <w:r>
        <w:rPr>
          <w:rFonts w:ascii="Arial" w:hAnsi="Arial" w:cs="Arial"/>
          <w:color w:val="404040"/>
          <w:sz w:val="20"/>
          <w:szCs w:val="20"/>
        </w:rPr>
        <w:t>变量保存了地面真相数据。此变量包含以后用于分析的每帧数据。</w:t>
      </w:r>
    </w:p>
    <w:p w:rsidR="00176B4B" w:rsidRDefault="00176B4B" w:rsidP="00176B4B">
      <w:pPr>
        <w:pStyle w:val="HTML"/>
        <w:rPr>
          <w:rFonts w:ascii="Consolas" w:hAnsi="Consolas"/>
          <w:color w:val="404040"/>
        </w:rPr>
      </w:pPr>
      <w:r>
        <w:rPr>
          <w:rFonts w:ascii="Consolas" w:hAnsi="Consolas"/>
          <w:color w:val="228B22"/>
        </w:rPr>
        <w:t>% Create a VideoReader object to read frames of the video.</w:t>
      </w:r>
    </w:p>
    <w:p w:rsidR="00176B4B" w:rsidRDefault="00176B4B" w:rsidP="00176B4B">
      <w:pPr>
        <w:pStyle w:val="HTML"/>
        <w:rPr>
          <w:rFonts w:ascii="Consolas" w:hAnsi="Consolas"/>
          <w:color w:val="404040"/>
        </w:rPr>
      </w:pPr>
      <w:proofErr w:type="gramStart"/>
      <w:r>
        <w:rPr>
          <w:rFonts w:ascii="Consolas" w:hAnsi="Consolas"/>
          <w:color w:val="404040"/>
        </w:rPr>
        <w:t>videoName  =</w:t>
      </w:r>
      <w:proofErr w:type="gramEnd"/>
      <w:r>
        <w:rPr>
          <w:rFonts w:ascii="Consolas" w:hAnsi="Consolas"/>
          <w:color w:val="404040"/>
        </w:rPr>
        <w:t xml:space="preserve"> loaded.videoName;</w:t>
      </w:r>
    </w:p>
    <w:p w:rsidR="00176B4B" w:rsidRDefault="00176B4B" w:rsidP="00176B4B">
      <w:pPr>
        <w:pStyle w:val="HTML"/>
        <w:rPr>
          <w:rFonts w:ascii="Consolas" w:hAnsi="Consolas"/>
          <w:color w:val="404040"/>
        </w:rPr>
      </w:pPr>
      <w:r>
        <w:rPr>
          <w:rFonts w:ascii="Consolas" w:hAnsi="Consolas"/>
          <w:color w:val="404040"/>
        </w:rPr>
        <w:t>fileReader = VideoReader(videoName);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The ground truth data is organized in a timetable.</w:t>
      </w:r>
    </w:p>
    <w:p w:rsidR="00176B4B" w:rsidRDefault="00176B4B" w:rsidP="00176B4B">
      <w:pPr>
        <w:pStyle w:val="HTML"/>
        <w:rPr>
          <w:rFonts w:ascii="Consolas" w:hAnsi="Consolas"/>
          <w:color w:val="404040"/>
        </w:rPr>
      </w:pPr>
      <w:r>
        <w:rPr>
          <w:rFonts w:ascii="Consolas" w:hAnsi="Consolas"/>
          <w:color w:val="404040"/>
        </w:rPr>
        <w:t xml:space="preserve">gtdata = </w:t>
      </w:r>
      <w:proofErr w:type="gramStart"/>
      <w:r>
        <w:rPr>
          <w:rFonts w:ascii="Consolas" w:hAnsi="Consolas"/>
          <w:color w:val="404040"/>
        </w:rPr>
        <w:t>loaded.groundTruthData</w:t>
      </w:r>
      <w:proofErr w:type="gramEnd"/>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the first few rows of the ground truth data.</w:t>
      </w:r>
    </w:p>
    <w:p w:rsidR="00176B4B" w:rsidRDefault="00176B4B" w:rsidP="00176B4B">
      <w:pPr>
        <w:pStyle w:val="HTML"/>
        <w:rPr>
          <w:rFonts w:ascii="Consolas" w:hAnsi="Consolas"/>
          <w:color w:val="404040"/>
        </w:rPr>
      </w:pPr>
      <w:r>
        <w:rPr>
          <w:rFonts w:ascii="Consolas" w:hAnsi="Consolas"/>
          <w:color w:val="404040"/>
        </w:rPr>
        <w:t>head(gtdata)</w:t>
      </w:r>
    </w:p>
    <w:p w:rsidR="00176B4B" w:rsidRDefault="00176B4B" w:rsidP="00176B4B">
      <w:pPr>
        <w:pStyle w:val="HTML"/>
        <w:rPr>
          <w:rFonts w:ascii="Consolas" w:hAnsi="Consolas"/>
          <w:color w:val="404040"/>
        </w:rPr>
      </w:pPr>
      <w:r>
        <w:rPr>
          <w:rFonts w:ascii="Consolas" w:hAnsi="Consolas"/>
          <w:color w:val="404040"/>
        </w:rPr>
        <w:lastRenderedPageBreak/>
        <w:t>ans =</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8x2 timetable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Time          Vehicles      LaneBoundaries</w:t>
      </w:r>
    </w:p>
    <w:p w:rsidR="00176B4B" w:rsidRDefault="00176B4B" w:rsidP="00176B4B">
      <w:pPr>
        <w:pStyle w:val="HTML"/>
        <w:rPr>
          <w:rFonts w:ascii="Consolas" w:hAnsi="Consolas"/>
          <w:color w:val="404040"/>
        </w:rPr>
      </w:pPr>
      <w:r>
        <w:rPr>
          <w:rFonts w:ascii="Consolas" w:hAnsi="Consolas"/>
          <w:color w:val="404040"/>
        </w:rPr>
        <w:t xml:space="preserve">    ____________    ____________    ______________</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0 sec        </w:t>
      </w:r>
      <w:proofErr w:type="gramStart"/>
      <w:r>
        <w:rPr>
          <w:rFonts w:ascii="Consolas" w:hAnsi="Consolas"/>
          <w:color w:val="404040"/>
        </w:rPr>
        <w:t xml:space="preserve">   [</w:t>
      </w:r>
      <w:proofErr w:type="gramEnd"/>
      <w:r>
        <w:rPr>
          <w:rFonts w:ascii="Consolas" w:hAnsi="Consolas"/>
          <w:color w:val="404040"/>
        </w:rPr>
        <w:t xml:space="preserve">6x4 double]      {2x1 cell}  </w:t>
      </w:r>
    </w:p>
    <w:p w:rsidR="00176B4B" w:rsidRDefault="00176B4B" w:rsidP="00176B4B">
      <w:pPr>
        <w:pStyle w:val="HTML"/>
        <w:rPr>
          <w:rFonts w:ascii="Consolas" w:hAnsi="Consolas"/>
          <w:color w:val="404040"/>
        </w:rPr>
      </w:pPr>
      <w:r>
        <w:rPr>
          <w:rFonts w:ascii="Consolas" w:hAnsi="Consolas"/>
          <w:color w:val="404040"/>
        </w:rPr>
        <w:t xml:space="preserve">    0.033333 sec </w:t>
      </w:r>
      <w:proofErr w:type="gramStart"/>
      <w:r>
        <w:rPr>
          <w:rFonts w:ascii="Consolas" w:hAnsi="Consolas"/>
          <w:color w:val="404040"/>
        </w:rPr>
        <w:t xml:space="preserve">   [</w:t>
      </w:r>
      <w:proofErr w:type="gramEnd"/>
      <w:r>
        <w:rPr>
          <w:rFonts w:ascii="Consolas" w:hAnsi="Consolas"/>
          <w:color w:val="404040"/>
        </w:rPr>
        <w:t xml:space="preserve">6x4 double]      {2x1 cell}  </w:t>
      </w:r>
    </w:p>
    <w:p w:rsidR="00176B4B" w:rsidRDefault="00176B4B" w:rsidP="00176B4B">
      <w:pPr>
        <w:pStyle w:val="HTML"/>
        <w:rPr>
          <w:rFonts w:ascii="Consolas" w:hAnsi="Consolas"/>
          <w:color w:val="404040"/>
        </w:rPr>
      </w:pPr>
      <w:r>
        <w:rPr>
          <w:rFonts w:ascii="Consolas" w:hAnsi="Consolas"/>
          <w:color w:val="404040"/>
        </w:rPr>
        <w:t xml:space="preserve">    0.066667 sec </w:t>
      </w:r>
      <w:proofErr w:type="gramStart"/>
      <w:r>
        <w:rPr>
          <w:rFonts w:ascii="Consolas" w:hAnsi="Consolas"/>
          <w:color w:val="404040"/>
        </w:rPr>
        <w:t xml:space="preserve">   [</w:t>
      </w:r>
      <w:proofErr w:type="gramEnd"/>
      <w:r>
        <w:rPr>
          <w:rFonts w:ascii="Consolas" w:hAnsi="Consolas"/>
          <w:color w:val="404040"/>
        </w:rPr>
        <w:t xml:space="preserve">6x4 double]      {2x1 cell}  </w:t>
      </w:r>
    </w:p>
    <w:p w:rsidR="00176B4B" w:rsidRDefault="00176B4B" w:rsidP="00176B4B">
      <w:pPr>
        <w:pStyle w:val="HTML"/>
        <w:rPr>
          <w:rFonts w:ascii="Consolas" w:hAnsi="Consolas"/>
          <w:color w:val="404040"/>
        </w:rPr>
      </w:pPr>
      <w:r>
        <w:rPr>
          <w:rFonts w:ascii="Consolas" w:hAnsi="Consolas"/>
          <w:color w:val="404040"/>
        </w:rPr>
        <w:t xml:space="preserve">    0.1 sec      </w:t>
      </w:r>
      <w:proofErr w:type="gramStart"/>
      <w:r>
        <w:rPr>
          <w:rFonts w:ascii="Consolas" w:hAnsi="Consolas"/>
          <w:color w:val="404040"/>
        </w:rPr>
        <w:t xml:space="preserve">   [</w:t>
      </w:r>
      <w:proofErr w:type="gramEnd"/>
      <w:r>
        <w:rPr>
          <w:rFonts w:ascii="Consolas" w:hAnsi="Consolas"/>
          <w:color w:val="404040"/>
        </w:rPr>
        <w:t xml:space="preserve">6x4 double]      {2x1 cell}  </w:t>
      </w:r>
    </w:p>
    <w:p w:rsidR="00176B4B" w:rsidRDefault="00176B4B" w:rsidP="00176B4B">
      <w:pPr>
        <w:pStyle w:val="HTML"/>
        <w:rPr>
          <w:rFonts w:ascii="Consolas" w:hAnsi="Consolas"/>
          <w:color w:val="404040"/>
        </w:rPr>
      </w:pPr>
      <w:r>
        <w:rPr>
          <w:rFonts w:ascii="Consolas" w:hAnsi="Consolas"/>
          <w:color w:val="404040"/>
        </w:rPr>
        <w:t xml:space="preserve">    0.13333 sec  </w:t>
      </w:r>
      <w:proofErr w:type="gramStart"/>
      <w:r>
        <w:rPr>
          <w:rFonts w:ascii="Consolas" w:hAnsi="Consolas"/>
          <w:color w:val="404040"/>
        </w:rPr>
        <w:t xml:space="preserve">   [</w:t>
      </w:r>
      <w:proofErr w:type="gramEnd"/>
      <w:r>
        <w:rPr>
          <w:rFonts w:ascii="Consolas" w:hAnsi="Consolas"/>
          <w:color w:val="404040"/>
        </w:rPr>
        <w:t xml:space="preserve">6x4 double]      {2x1 cell}  </w:t>
      </w:r>
    </w:p>
    <w:p w:rsidR="00176B4B" w:rsidRDefault="00176B4B" w:rsidP="00176B4B">
      <w:pPr>
        <w:pStyle w:val="HTML"/>
        <w:rPr>
          <w:rFonts w:ascii="Consolas" w:hAnsi="Consolas"/>
          <w:color w:val="404040"/>
        </w:rPr>
      </w:pPr>
      <w:r>
        <w:rPr>
          <w:rFonts w:ascii="Consolas" w:hAnsi="Consolas"/>
          <w:color w:val="404040"/>
        </w:rPr>
        <w:t xml:space="preserve">    0.16667 sec  </w:t>
      </w:r>
      <w:proofErr w:type="gramStart"/>
      <w:r>
        <w:rPr>
          <w:rFonts w:ascii="Consolas" w:hAnsi="Consolas"/>
          <w:color w:val="404040"/>
        </w:rPr>
        <w:t xml:space="preserve">   [</w:t>
      </w:r>
      <w:proofErr w:type="gramEnd"/>
      <w:r>
        <w:rPr>
          <w:rFonts w:ascii="Consolas" w:hAnsi="Consolas"/>
          <w:color w:val="404040"/>
        </w:rPr>
        <w:t xml:space="preserve">6x4 double]      {2x1 cell}  </w:t>
      </w:r>
    </w:p>
    <w:p w:rsidR="00176B4B" w:rsidRDefault="00176B4B" w:rsidP="00176B4B">
      <w:pPr>
        <w:pStyle w:val="HTML"/>
        <w:rPr>
          <w:rFonts w:ascii="Consolas" w:hAnsi="Consolas"/>
          <w:color w:val="404040"/>
        </w:rPr>
      </w:pPr>
      <w:r>
        <w:rPr>
          <w:rFonts w:ascii="Consolas" w:hAnsi="Consolas"/>
          <w:color w:val="404040"/>
        </w:rPr>
        <w:t xml:space="preserve">    0.2 sec      </w:t>
      </w:r>
      <w:proofErr w:type="gramStart"/>
      <w:r>
        <w:rPr>
          <w:rFonts w:ascii="Consolas" w:hAnsi="Consolas"/>
          <w:color w:val="404040"/>
        </w:rPr>
        <w:t xml:space="preserve">   [</w:t>
      </w:r>
      <w:proofErr w:type="gramEnd"/>
      <w:r>
        <w:rPr>
          <w:rFonts w:ascii="Consolas" w:hAnsi="Consolas"/>
          <w:color w:val="404040"/>
        </w:rPr>
        <w:t xml:space="preserve">6x4 double]      {2x1 cell}  </w:t>
      </w:r>
    </w:p>
    <w:p w:rsidR="00176B4B" w:rsidRDefault="00176B4B" w:rsidP="00176B4B">
      <w:pPr>
        <w:pStyle w:val="HTML"/>
        <w:rPr>
          <w:rFonts w:ascii="Consolas" w:hAnsi="Consolas"/>
          <w:color w:val="404040"/>
        </w:rPr>
      </w:pPr>
      <w:r>
        <w:rPr>
          <w:rFonts w:ascii="Consolas" w:hAnsi="Consolas"/>
          <w:color w:val="404040"/>
        </w:rPr>
        <w:t xml:space="preserve">    0.23333 sec  </w:t>
      </w:r>
      <w:proofErr w:type="gramStart"/>
      <w:r>
        <w:rPr>
          <w:rFonts w:ascii="Consolas" w:hAnsi="Consolas"/>
          <w:color w:val="404040"/>
        </w:rPr>
        <w:t xml:space="preserve">   [</w:t>
      </w:r>
      <w:proofErr w:type="gramEnd"/>
      <w:r>
        <w:rPr>
          <w:rFonts w:ascii="Consolas" w:hAnsi="Consolas"/>
          <w:color w:val="404040"/>
        </w:rPr>
        <w:t xml:space="preserve">5x4 double]      {2x1 cell}  </w:t>
      </w:r>
    </w:p>
    <w:p w:rsidR="00176B4B" w:rsidRDefault="00176B4B" w:rsidP="00176B4B">
      <w:pPr>
        <w:pStyle w:val="HTML"/>
        <w:rPr>
          <w:rFonts w:ascii="Consolas" w:hAnsi="Consolas"/>
          <w:color w:val="404040"/>
        </w:rPr>
      </w:pP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t>gtdata</w:t>
      </w:r>
      <w:r>
        <w:rPr>
          <w:rFonts w:ascii="Arial" w:hAnsi="Arial" w:cs="Arial"/>
          <w:color w:val="404040"/>
          <w:sz w:val="20"/>
          <w:szCs w:val="20"/>
        </w:rPr>
        <w:t>时间表有列</w:t>
      </w:r>
      <w:r>
        <w:rPr>
          <w:rStyle w:val="HTML1"/>
          <w:rFonts w:ascii="Consolas" w:hAnsi="Consolas"/>
          <w:color w:val="404040"/>
        </w:rPr>
        <w:t>Vehicles</w:t>
      </w:r>
      <w:r>
        <w:rPr>
          <w:rFonts w:ascii="Arial" w:hAnsi="Arial" w:cs="Arial"/>
          <w:color w:val="404040"/>
          <w:sz w:val="20"/>
          <w:szCs w:val="20"/>
        </w:rPr>
        <w:t>和</w:t>
      </w:r>
      <w:r>
        <w:rPr>
          <w:rStyle w:val="HTML1"/>
          <w:rFonts w:ascii="Consolas" w:hAnsi="Consolas"/>
          <w:color w:val="404040"/>
        </w:rPr>
        <w:t>LaneBoundaries</w:t>
      </w:r>
      <w:r>
        <w:rPr>
          <w:rFonts w:ascii="Arial" w:hAnsi="Arial" w:cs="Arial"/>
          <w:color w:val="404040"/>
          <w:sz w:val="20"/>
          <w:szCs w:val="20"/>
        </w:rPr>
        <w:t>。在每个时间戳中</w:t>
      </w:r>
      <w:r>
        <w:rPr>
          <w:rFonts w:ascii="Arial" w:hAnsi="Arial" w:cs="Arial"/>
          <w:color w:val="404040"/>
          <w:sz w:val="20"/>
          <w:szCs w:val="20"/>
        </w:rPr>
        <w:t>, "</w:t>
      </w:r>
      <w:r>
        <w:rPr>
          <w:rStyle w:val="HTML1"/>
          <w:rFonts w:ascii="Consolas" w:hAnsi="Consolas"/>
          <w:color w:val="404040"/>
        </w:rPr>
        <w:t>Vehicles</w:t>
      </w:r>
      <w:r>
        <w:rPr>
          <w:rFonts w:ascii="Arial" w:hAnsi="Arial" w:cs="Arial"/>
          <w:color w:val="404040"/>
          <w:sz w:val="20"/>
          <w:szCs w:val="20"/>
        </w:rPr>
        <w:t xml:space="preserve">" </w:t>
      </w:r>
      <w:r>
        <w:rPr>
          <w:rFonts w:ascii="Arial" w:hAnsi="Arial" w:cs="Arial"/>
          <w:color w:val="404040"/>
          <w:sz w:val="20"/>
          <w:szCs w:val="20"/>
        </w:rPr>
        <w:t>列持有车辆边界框的</w:t>
      </w:r>
      <w:r>
        <w:rPr>
          <w:rFonts w:ascii="Arial" w:hAnsi="Arial" w:cs="Arial"/>
          <w:color w:val="404040"/>
          <w:sz w:val="20"/>
          <w:szCs w:val="20"/>
        </w:rPr>
        <w:t xml:space="preserve"> M-by-4 </w:t>
      </w:r>
      <w:r>
        <w:rPr>
          <w:rFonts w:ascii="Arial" w:hAnsi="Arial" w:cs="Arial"/>
          <w:color w:val="404040"/>
          <w:sz w:val="20"/>
          <w:szCs w:val="20"/>
        </w:rPr>
        <w:t>阵列</w:t>
      </w:r>
      <w:r>
        <w:rPr>
          <w:rFonts w:ascii="Arial" w:hAnsi="Arial" w:cs="Arial"/>
          <w:color w:val="404040"/>
          <w:sz w:val="20"/>
          <w:szCs w:val="20"/>
        </w:rPr>
        <w:t>, </w:t>
      </w:r>
      <w:r>
        <w:rPr>
          <w:rStyle w:val="HTML1"/>
          <w:rFonts w:ascii="Consolas" w:hAnsi="Consolas"/>
          <w:color w:val="404040"/>
        </w:rPr>
        <w:t>LaneBoundaries</w:t>
      </w:r>
      <w:r>
        <w:rPr>
          <w:rFonts w:ascii="Arial" w:hAnsi="Arial" w:cs="Arial"/>
          <w:color w:val="404040"/>
          <w:sz w:val="20"/>
          <w:szCs w:val="20"/>
        </w:rPr>
        <w:t>列包含左右车道边界点的两元素单元格数组。</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w:t>
      </w:r>
      <w:r>
        <w:rPr>
          <w:rFonts w:ascii="Arial" w:hAnsi="Arial" w:cs="Arial"/>
          <w:color w:val="404040"/>
          <w:sz w:val="20"/>
          <w:szCs w:val="20"/>
        </w:rPr>
        <w:t xml:space="preserve">, </w:t>
      </w:r>
      <w:r>
        <w:rPr>
          <w:rFonts w:ascii="Arial" w:hAnsi="Arial" w:cs="Arial"/>
          <w:color w:val="404040"/>
          <w:sz w:val="20"/>
          <w:szCs w:val="20"/>
        </w:rPr>
        <w:t>可视化图像框架的已加载地面真相数据。</w:t>
      </w:r>
    </w:p>
    <w:p w:rsidR="00176B4B" w:rsidRDefault="00176B4B" w:rsidP="00176B4B">
      <w:pPr>
        <w:pStyle w:val="HTML"/>
        <w:rPr>
          <w:rFonts w:ascii="Consolas" w:hAnsi="Consolas"/>
          <w:color w:val="404040"/>
        </w:rPr>
      </w:pPr>
      <w:r>
        <w:rPr>
          <w:rFonts w:ascii="Consolas" w:hAnsi="Consolas"/>
          <w:color w:val="228B22"/>
        </w:rPr>
        <w:t>% Read the first frame of the video.</w:t>
      </w:r>
    </w:p>
    <w:p w:rsidR="00176B4B" w:rsidRDefault="00176B4B" w:rsidP="00176B4B">
      <w:pPr>
        <w:pStyle w:val="HTML"/>
        <w:rPr>
          <w:rFonts w:ascii="Consolas" w:hAnsi="Consolas"/>
          <w:color w:val="404040"/>
        </w:rPr>
      </w:pPr>
      <w:r>
        <w:rPr>
          <w:rFonts w:ascii="Consolas" w:hAnsi="Consolas"/>
          <w:color w:val="404040"/>
        </w:rPr>
        <w:t>frame = readFrame(fileReader);</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Extract all lane points in the first frame.</w:t>
      </w:r>
    </w:p>
    <w:p w:rsidR="00176B4B" w:rsidRDefault="00176B4B" w:rsidP="00176B4B">
      <w:pPr>
        <w:pStyle w:val="HTML"/>
        <w:rPr>
          <w:rFonts w:ascii="Consolas" w:hAnsi="Consolas"/>
          <w:color w:val="404040"/>
        </w:rPr>
      </w:pPr>
      <w:r>
        <w:rPr>
          <w:rFonts w:ascii="Consolas" w:hAnsi="Consolas"/>
          <w:color w:val="404040"/>
        </w:rPr>
        <w:t xml:space="preserve">lanePoints = </w:t>
      </w:r>
      <w:proofErr w:type="gramStart"/>
      <w:r>
        <w:rPr>
          <w:rFonts w:ascii="Consolas" w:hAnsi="Consolas"/>
          <w:color w:val="404040"/>
        </w:rPr>
        <w:t>gtdata.LaneBoundaries</w:t>
      </w:r>
      <w:proofErr w:type="gramEnd"/>
      <w:r>
        <w:rPr>
          <w:rFonts w:ascii="Consolas" w:hAnsi="Consolas"/>
          <w:color w:val="404040"/>
        </w:rPr>
        <w:t>{1};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Extract vehicle bounding boxes in the first frame.</w:t>
      </w:r>
    </w:p>
    <w:p w:rsidR="00176B4B" w:rsidRDefault="00176B4B" w:rsidP="00176B4B">
      <w:pPr>
        <w:pStyle w:val="HTML"/>
        <w:rPr>
          <w:rFonts w:ascii="Consolas" w:hAnsi="Consolas"/>
          <w:color w:val="404040"/>
        </w:rPr>
      </w:pPr>
      <w:r>
        <w:rPr>
          <w:rFonts w:ascii="Consolas" w:hAnsi="Consolas"/>
          <w:color w:val="404040"/>
        </w:rPr>
        <w:t xml:space="preserve">vehicleBBox = </w:t>
      </w:r>
      <w:proofErr w:type="gramStart"/>
      <w:r>
        <w:rPr>
          <w:rFonts w:ascii="Consolas" w:hAnsi="Consolas"/>
          <w:color w:val="404040"/>
        </w:rPr>
        <w:t>gtdata.Vehicles</w:t>
      </w:r>
      <w:proofErr w:type="gramEnd"/>
      <w:r>
        <w:rPr>
          <w:rFonts w:ascii="Consolas" w:hAnsi="Consolas"/>
          <w:color w:val="404040"/>
        </w:rPr>
        <w:t>{1};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Superimpose the right lane points and vehicle bounding boxes.</w:t>
      </w:r>
    </w:p>
    <w:p w:rsidR="00176B4B" w:rsidRDefault="00176B4B" w:rsidP="00176B4B">
      <w:pPr>
        <w:pStyle w:val="HTML"/>
        <w:rPr>
          <w:rFonts w:ascii="Consolas" w:hAnsi="Consolas"/>
          <w:color w:val="404040"/>
        </w:rPr>
      </w:pPr>
      <w:r>
        <w:rPr>
          <w:rFonts w:ascii="Consolas" w:hAnsi="Consolas"/>
          <w:color w:val="404040"/>
        </w:rPr>
        <w:t xml:space="preserve">frame = </w:t>
      </w:r>
      <w:proofErr w:type="gramStart"/>
      <w:r>
        <w:rPr>
          <w:rFonts w:ascii="Consolas" w:hAnsi="Consolas"/>
          <w:color w:val="404040"/>
        </w:rPr>
        <w:t>insertMarker(</w:t>
      </w:r>
      <w:proofErr w:type="gramEnd"/>
      <w:r>
        <w:rPr>
          <w:rFonts w:ascii="Consolas" w:hAnsi="Consolas"/>
          <w:color w:val="404040"/>
        </w:rPr>
        <w:t xml:space="preserve">frame, lanePoints{2}, </w:t>
      </w:r>
      <w:r>
        <w:rPr>
          <w:rFonts w:ascii="Consolas" w:hAnsi="Consolas"/>
          <w:color w:val="A020F0"/>
        </w:rPr>
        <w:t>'X'</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frame = </w:t>
      </w:r>
      <w:proofErr w:type="gramStart"/>
      <w:r>
        <w:rPr>
          <w:rFonts w:ascii="Consolas" w:hAnsi="Consolas"/>
          <w:color w:val="404040"/>
        </w:rPr>
        <w:t>insertObjectAnnotation(</w:t>
      </w:r>
      <w:proofErr w:type="gramEnd"/>
      <w:r>
        <w:rPr>
          <w:rFonts w:ascii="Consolas" w:hAnsi="Consolas"/>
          <w:color w:val="404040"/>
        </w:rPr>
        <w:t xml:space="preserve">frame, </w:t>
      </w:r>
      <w:r>
        <w:rPr>
          <w:rFonts w:ascii="Consolas" w:hAnsi="Consolas"/>
          <w:color w:val="A020F0"/>
        </w:rPr>
        <w:t>'rectangle'</w:t>
      </w:r>
      <w:r>
        <w:rPr>
          <w:rFonts w:ascii="Consolas" w:hAnsi="Consolas"/>
          <w:color w:val="404040"/>
        </w:rPr>
        <w:t xml:space="preserve">, vehicleBBox, </w:t>
      </w:r>
      <w:r>
        <w:rPr>
          <w:rFonts w:ascii="Consolas" w:hAnsi="Consolas"/>
          <w:color w:val="A020F0"/>
        </w:rPr>
        <w:t>'Vehicle'</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ground truth data on the first frame.</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imshow(frame)</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6219825" cy="4378329"/>
            <wp:effectExtent l="0" t="0" r="0" b="3175"/>
            <wp:docPr id="267" name="图片 267" descr="https://www.mathworks.com/help/examples/driving/win64/EvaluateAndVisualizeLaneBoundaryDetection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mathworks.com/help/examples/driving/win64/EvaluateAndVisualizeLaneBoundaryDetectionsExample_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223642" cy="4381016"/>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运行车道边界检测算法</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使用视频帧和</w:t>
      </w:r>
      <w:r>
        <w:rPr>
          <w:rStyle w:val="HTML1"/>
          <w:rFonts w:ascii="Consolas" w:hAnsi="Consolas"/>
          <w:color w:val="404040"/>
        </w:rPr>
        <w:t>monoCamera</w:t>
      </w:r>
      <w:r>
        <w:rPr>
          <w:rFonts w:ascii="Arial" w:hAnsi="Arial" w:cs="Arial"/>
          <w:color w:val="404040"/>
          <w:sz w:val="20"/>
          <w:szCs w:val="20"/>
        </w:rPr>
        <w:t>参数</w:t>
      </w:r>
      <w:r>
        <w:rPr>
          <w:rFonts w:ascii="Arial" w:hAnsi="Arial" w:cs="Arial"/>
          <w:color w:val="404040"/>
          <w:sz w:val="20"/>
          <w:szCs w:val="20"/>
        </w:rPr>
        <w:t xml:space="preserve">, </w:t>
      </w:r>
      <w:r>
        <w:rPr>
          <w:rFonts w:ascii="Arial" w:hAnsi="Arial" w:cs="Arial"/>
          <w:color w:val="404040"/>
          <w:sz w:val="20"/>
          <w:szCs w:val="20"/>
        </w:rPr>
        <w:t>您可以自动估计车道边界的位置。对于插图</w:t>
      </w:r>
      <w:r>
        <w:rPr>
          <w:rFonts w:ascii="Arial" w:hAnsi="Arial" w:cs="Arial"/>
          <w:color w:val="404040"/>
          <w:sz w:val="20"/>
          <w:szCs w:val="20"/>
        </w:rPr>
        <w:t>, </w:t>
      </w:r>
      <w:r>
        <w:rPr>
          <w:rStyle w:val="HTML1"/>
          <w:rFonts w:ascii="Consolas" w:hAnsi="Consolas"/>
          <w:color w:val="404040"/>
        </w:rPr>
        <w:t>helperMonoSensor</w:t>
      </w:r>
      <w:r>
        <w:rPr>
          <w:rFonts w:ascii="Arial" w:hAnsi="Arial" w:cs="Arial"/>
          <w:color w:val="404040"/>
          <w:sz w:val="20"/>
          <w:szCs w:val="20"/>
        </w:rPr>
        <w:t>类的</w:t>
      </w:r>
      <w:r>
        <w:rPr>
          <w:rStyle w:val="HTML1"/>
          <w:rFonts w:ascii="Consolas" w:hAnsi="Consolas"/>
          <w:color w:val="404040"/>
        </w:rPr>
        <w:t>processFrame</w:t>
      </w:r>
      <w:r>
        <w:rPr>
          <w:rFonts w:ascii="Arial" w:hAnsi="Arial" w:cs="Arial"/>
          <w:color w:val="404040"/>
          <w:sz w:val="20"/>
          <w:szCs w:val="20"/>
        </w:rPr>
        <w:t>方法用于检测车道边界</w:t>
      </w:r>
      <w:r>
        <w:rPr>
          <w:rFonts w:ascii="Arial" w:hAnsi="Arial" w:cs="Arial"/>
          <w:color w:val="404040"/>
          <w:sz w:val="20"/>
          <w:szCs w:val="20"/>
        </w:rPr>
        <w:t xml:space="preserve"> (</w:t>
      </w:r>
      <w:r>
        <w:rPr>
          <w:rFonts w:ascii="Arial" w:hAnsi="Arial" w:cs="Arial"/>
          <w:color w:val="404040"/>
          <w:sz w:val="20"/>
          <w:szCs w:val="20"/>
        </w:rPr>
        <w:t>如</w:t>
      </w:r>
      <w:r>
        <w:rPr>
          <w:rStyle w:val="HTML1"/>
          <w:rFonts w:ascii="Consolas" w:hAnsi="Consolas"/>
          <w:color w:val="404040"/>
        </w:rPr>
        <w:t>parabolicLaneBoundary</w:t>
      </w:r>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和车辆</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[x</w:t>
      </w:r>
      <w:r>
        <w:rPr>
          <w:rFonts w:ascii="Arial" w:hAnsi="Arial" w:cs="Arial"/>
          <w:color w:val="404040"/>
          <w:sz w:val="20"/>
          <w:szCs w:val="20"/>
        </w:rPr>
        <w:t>、</w:t>
      </w:r>
      <w:r>
        <w:rPr>
          <w:rFonts w:ascii="Arial" w:hAnsi="Arial" w:cs="Arial"/>
          <w:color w:val="404040"/>
          <w:sz w:val="20"/>
          <w:szCs w:val="20"/>
        </w:rPr>
        <w:t>y</w:t>
      </w:r>
      <w:r>
        <w:rPr>
          <w:rFonts w:ascii="Arial" w:hAnsi="Arial" w:cs="Arial"/>
          <w:color w:val="404040"/>
          <w:sz w:val="20"/>
          <w:szCs w:val="20"/>
        </w:rPr>
        <w:t>、宽度、高度</w:t>
      </w:r>
      <w:r>
        <w:rPr>
          <w:rFonts w:ascii="Arial" w:hAnsi="Arial" w:cs="Arial"/>
          <w:color w:val="404040"/>
          <w:sz w:val="20"/>
          <w:szCs w:val="20"/>
        </w:rPr>
        <w:t xml:space="preserve">] </w:t>
      </w:r>
      <w:r>
        <w:rPr>
          <w:rFonts w:ascii="Arial" w:hAnsi="Arial" w:cs="Arial"/>
          <w:color w:val="404040"/>
          <w:sz w:val="20"/>
          <w:szCs w:val="20"/>
        </w:rPr>
        <w:t>边界框矩阵</w:t>
      </w:r>
      <w:r>
        <w:rPr>
          <w:rFonts w:ascii="Arial" w:hAnsi="Arial" w:cs="Arial"/>
          <w:color w:val="404040"/>
          <w:sz w:val="20"/>
          <w:szCs w:val="20"/>
        </w:rPr>
        <w:t>)</w:t>
      </w: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这是</w:t>
      </w:r>
      <w:r>
        <w:rPr>
          <w:rFonts w:ascii="Arial" w:hAnsi="Arial" w:cs="Arial"/>
          <w:color w:val="404040"/>
          <w:sz w:val="20"/>
          <w:szCs w:val="20"/>
        </w:rPr>
        <w:t xml:space="preserve"> "</w:t>
      </w:r>
      <w:r>
        <w:rPr>
          <w:rFonts w:ascii="Arial" w:hAnsi="Arial" w:cs="Arial"/>
          <w:color w:val="404040"/>
          <w:sz w:val="20"/>
          <w:szCs w:val="20"/>
        </w:rPr>
        <w:t>测试中的车道边界检测</w:t>
      </w:r>
      <w:r>
        <w:rPr>
          <w:rFonts w:ascii="Arial" w:hAnsi="Arial" w:cs="Arial"/>
          <w:color w:val="404040"/>
          <w:sz w:val="20"/>
          <w:szCs w:val="20"/>
        </w:rPr>
        <w:t xml:space="preserve">" </w:t>
      </w:r>
      <w:r>
        <w:rPr>
          <w:rFonts w:ascii="Arial" w:hAnsi="Arial" w:cs="Arial"/>
          <w:color w:val="404040"/>
          <w:sz w:val="20"/>
          <w:szCs w:val="20"/>
        </w:rPr>
        <w:t>算法。您可以使用相同的模式来评估自定义车道边界检测算法</w:t>
      </w:r>
      <w:r>
        <w:rPr>
          <w:rFonts w:ascii="Arial" w:hAnsi="Arial" w:cs="Arial"/>
          <w:color w:val="404040"/>
          <w:sz w:val="20"/>
          <w:szCs w:val="20"/>
        </w:rPr>
        <w:t xml:space="preserve">, </w:t>
      </w:r>
      <w:r>
        <w:rPr>
          <w:rFonts w:ascii="Arial" w:hAnsi="Arial" w:cs="Arial"/>
          <w:color w:val="404040"/>
          <w:sz w:val="20"/>
          <w:szCs w:val="20"/>
        </w:rPr>
        <w:t>其中</w:t>
      </w:r>
      <w:r>
        <w:rPr>
          <w:rStyle w:val="HTML1"/>
          <w:rFonts w:ascii="Consolas" w:hAnsi="Consolas"/>
          <w:color w:val="404040"/>
        </w:rPr>
        <w:t>processFrame</w:t>
      </w:r>
      <w:r>
        <w:rPr>
          <w:rFonts w:ascii="Arial" w:hAnsi="Arial" w:cs="Arial"/>
          <w:color w:val="404040"/>
          <w:sz w:val="20"/>
          <w:szCs w:val="20"/>
        </w:rPr>
        <w:t>将替换为自定义检测功能。车辆坐标中的地面真理点也存储在</w:t>
      </w:r>
      <w:r>
        <w:rPr>
          <w:rStyle w:val="HTML1"/>
          <w:rFonts w:ascii="Consolas" w:hAnsi="Consolas"/>
          <w:color w:val="404040"/>
        </w:rPr>
        <w:t>gtdata</w:t>
      </w:r>
      <w:r>
        <w:rPr>
          <w:rFonts w:ascii="Arial" w:hAnsi="Arial" w:cs="Arial"/>
          <w:color w:val="404040"/>
          <w:sz w:val="20"/>
          <w:szCs w:val="20"/>
        </w:rPr>
        <w:t>时间表的</w:t>
      </w:r>
      <w:r>
        <w:rPr>
          <w:rStyle w:val="HTML1"/>
          <w:rFonts w:ascii="Consolas" w:hAnsi="Consolas"/>
          <w:color w:val="404040"/>
        </w:rPr>
        <w:t>LanesInVehicleCoord</w:t>
      </w:r>
      <w:r>
        <w:rPr>
          <w:rFonts w:ascii="Arial" w:hAnsi="Arial" w:cs="Arial"/>
          <w:color w:val="404040"/>
          <w:sz w:val="20"/>
          <w:szCs w:val="20"/>
        </w:rPr>
        <w:t>列中。这样</w:t>
      </w:r>
      <w:r>
        <w:rPr>
          <w:rFonts w:ascii="Arial" w:hAnsi="Arial" w:cs="Arial"/>
          <w:color w:val="404040"/>
          <w:sz w:val="20"/>
          <w:szCs w:val="20"/>
        </w:rPr>
        <w:t xml:space="preserve">, </w:t>
      </w:r>
      <w:r>
        <w:rPr>
          <w:rFonts w:ascii="Arial" w:hAnsi="Arial" w:cs="Arial"/>
          <w:color w:val="404040"/>
          <w:sz w:val="20"/>
          <w:szCs w:val="20"/>
        </w:rPr>
        <w:t>可以在稍后的鸟瞰视图中显示它们。首先</w:t>
      </w:r>
      <w:r>
        <w:rPr>
          <w:rFonts w:ascii="Arial" w:hAnsi="Arial" w:cs="Arial"/>
          <w:color w:val="404040"/>
          <w:sz w:val="20"/>
          <w:szCs w:val="20"/>
        </w:rPr>
        <w:t xml:space="preserve">, </w:t>
      </w:r>
      <w:r>
        <w:rPr>
          <w:rFonts w:ascii="Arial" w:hAnsi="Arial" w:cs="Arial"/>
          <w:color w:val="404040"/>
          <w:sz w:val="20"/>
          <w:szCs w:val="20"/>
        </w:rPr>
        <w:t>使用</w:t>
      </w:r>
      <w:r>
        <w:rPr>
          <w:rStyle w:val="HTML1"/>
          <w:rFonts w:ascii="Consolas" w:hAnsi="Consolas"/>
          <w:color w:val="404040"/>
        </w:rPr>
        <w:t>sensor</w:t>
      </w:r>
      <w:r>
        <w:rPr>
          <w:rFonts w:ascii="Arial" w:hAnsi="Arial" w:cs="Arial"/>
          <w:color w:val="404040"/>
          <w:sz w:val="20"/>
          <w:szCs w:val="20"/>
        </w:rPr>
        <w:t>配置</w:t>
      </w:r>
      <w:hyperlink r:id="rId271" w:tgtFrame="_blank" w:history="1">
        <w:r>
          <w:rPr>
            <w:rStyle w:val="a3"/>
            <w:rFonts w:ascii="Arial" w:hAnsi="Arial" w:cs="Arial"/>
            <w:color w:val="004B87"/>
            <w:sz w:val="20"/>
            <w:szCs w:val="20"/>
          </w:rPr>
          <w:t> </w:t>
        </w:r>
        <w:r>
          <w:rPr>
            <w:rStyle w:val="HTML1"/>
            <w:rFonts w:ascii="Consolas" w:hAnsi="Consolas"/>
            <w:color w:val="004B87"/>
          </w:rPr>
          <w:t>helperMonoSensor</w:t>
        </w:r>
        <w:r>
          <w:rPr>
            <w:rStyle w:val="a3"/>
            <w:rFonts w:ascii="Arial" w:hAnsi="Arial" w:cs="Arial"/>
            <w:color w:val="004B87"/>
            <w:sz w:val="20"/>
            <w:szCs w:val="20"/>
          </w:rPr>
          <w:t> </w:t>
        </w:r>
      </w:hyperlink>
      <w:r>
        <w:rPr>
          <w:rFonts w:ascii="Arial" w:hAnsi="Arial" w:cs="Arial"/>
          <w:color w:val="404040"/>
          <w:sz w:val="20"/>
          <w:szCs w:val="20"/>
        </w:rPr>
        <w:t>对象。</w:t>
      </w:r>
      <w:r>
        <w:rPr>
          <w:rStyle w:val="HTML1"/>
          <w:rFonts w:ascii="Consolas" w:hAnsi="Consolas"/>
          <w:color w:val="404040"/>
        </w:rPr>
        <w:t>helperMonoSensor</w:t>
      </w:r>
      <w:r>
        <w:rPr>
          <w:rFonts w:ascii="Arial" w:hAnsi="Arial" w:cs="Arial"/>
          <w:color w:val="404040"/>
          <w:sz w:val="20"/>
          <w:szCs w:val="20"/>
        </w:rPr>
        <w:t>类装配运行车道边界检测算法所需的所有必要步骤。</w:t>
      </w:r>
    </w:p>
    <w:p w:rsidR="00176B4B" w:rsidRDefault="00176B4B" w:rsidP="00176B4B">
      <w:pPr>
        <w:pStyle w:val="HTML"/>
        <w:rPr>
          <w:rFonts w:ascii="Consolas" w:hAnsi="Consolas"/>
          <w:color w:val="404040"/>
        </w:rPr>
      </w:pPr>
      <w:r>
        <w:rPr>
          <w:rFonts w:ascii="Consolas" w:hAnsi="Consolas"/>
          <w:color w:val="228B22"/>
        </w:rPr>
        <w:t>% Set up monoSensorHelper to process video.</w:t>
      </w:r>
    </w:p>
    <w:p w:rsidR="00176B4B" w:rsidRDefault="00176B4B" w:rsidP="00176B4B">
      <w:pPr>
        <w:pStyle w:val="HTML"/>
        <w:rPr>
          <w:rFonts w:ascii="Consolas" w:hAnsi="Consolas"/>
          <w:color w:val="404040"/>
        </w:rPr>
      </w:pPr>
      <w:r>
        <w:rPr>
          <w:rFonts w:ascii="Consolas" w:hAnsi="Consolas"/>
          <w:color w:val="404040"/>
        </w:rPr>
        <w:t xml:space="preserve">monoCameraSensor = </w:t>
      </w:r>
      <w:proofErr w:type="gramStart"/>
      <w:r>
        <w:rPr>
          <w:rFonts w:ascii="Consolas" w:hAnsi="Consolas"/>
          <w:color w:val="404040"/>
        </w:rPr>
        <w:t>loaded.sensor</w:t>
      </w:r>
      <w:proofErr w:type="gramEnd"/>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monoSensorHelper = helperMonoSensor(monoCameraSensor);</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Create new timetable with same Time vector for measurements.</w:t>
      </w:r>
    </w:p>
    <w:p w:rsidR="00176B4B" w:rsidRDefault="00176B4B" w:rsidP="00176B4B">
      <w:pPr>
        <w:pStyle w:val="HTML"/>
        <w:rPr>
          <w:rFonts w:ascii="Consolas" w:hAnsi="Consolas"/>
          <w:color w:val="404040"/>
        </w:rPr>
      </w:pPr>
      <w:r>
        <w:rPr>
          <w:rFonts w:ascii="Consolas" w:hAnsi="Consolas"/>
          <w:color w:val="404040"/>
        </w:rPr>
        <w:t>measurements = timetable(</w:t>
      </w:r>
      <w:proofErr w:type="gramStart"/>
      <w:r>
        <w:rPr>
          <w:rFonts w:ascii="Consolas" w:hAnsi="Consolas"/>
          <w:color w:val="404040"/>
        </w:rPr>
        <w:t>gtdata.Time</w:t>
      </w:r>
      <w:proofErr w:type="gramEnd"/>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Set up timetable columns for holding lane boundary and vehicle data.</w:t>
      </w:r>
    </w:p>
    <w:p w:rsidR="00176B4B" w:rsidRDefault="00176B4B" w:rsidP="00176B4B">
      <w:pPr>
        <w:pStyle w:val="HTML"/>
        <w:rPr>
          <w:rFonts w:ascii="Consolas" w:hAnsi="Consolas"/>
          <w:color w:val="404040"/>
        </w:rPr>
      </w:pPr>
      <w:r>
        <w:rPr>
          <w:rFonts w:ascii="Consolas" w:hAnsi="Consolas"/>
          <w:color w:val="404040"/>
        </w:rPr>
        <w:t xml:space="preserve">numFrames = </w:t>
      </w:r>
      <w:proofErr w:type="gramStart"/>
      <w:r>
        <w:rPr>
          <w:rFonts w:ascii="Consolas" w:hAnsi="Consolas"/>
          <w:color w:val="404040"/>
        </w:rPr>
        <w:t>floor(</w:t>
      </w:r>
      <w:proofErr w:type="gramEnd"/>
      <w:r>
        <w:rPr>
          <w:rFonts w:ascii="Consolas" w:hAnsi="Consolas"/>
          <w:color w:val="404040"/>
        </w:rPr>
        <w:t>fileReader.FrameRate*fileReader.Duration);</w:t>
      </w:r>
    </w:p>
    <w:p w:rsidR="00176B4B" w:rsidRDefault="00176B4B" w:rsidP="00176B4B">
      <w:pPr>
        <w:pStyle w:val="HTML"/>
        <w:rPr>
          <w:rFonts w:ascii="Consolas" w:hAnsi="Consolas"/>
          <w:color w:val="404040"/>
        </w:rPr>
      </w:pPr>
      <w:proofErr w:type="gramStart"/>
      <w:r>
        <w:rPr>
          <w:rFonts w:ascii="Consolas" w:hAnsi="Consolas"/>
          <w:color w:val="404040"/>
        </w:rPr>
        <w:t>measurements.LaneBoundaries</w:t>
      </w:r>
      <w:proofErr w:type="gramEnd"/>
      <w:r>
        <w:rPr>
          <w:rFonts w:ascii="Consolas" w:hAnsi="Consolas"/>
          <w:color w:val="404040"/>
        </w:rPr>
        <w:t xml:space="preserve">    = cell(numFrames, 2);</w:t>
      </w:r>
    </w:p>
    <w:p w:rsidR="00176B4B" w:rsidRDefault="00176B4B" w:rsidP="00176B4B">
      <w:pPr>
        <w:pStyle w:val="HTML"/>
        <w:rPr>
          <w:rFonts w:ascii="Consolas" w:hAnsi="Consolas"/>
          <w:color w:val="404040"/>
        </w:rPr>
      </w:pPr>
      <w:proofErr w:type="gramStart"/>
      <w:r>
        <w:rPr>
          <w:rFonts w:ascii="Consolas" w:hAnsi="Consolas"/>
          <w:color w:val="404040"/>
        </w:rPr>
        <w:lastRenderedPageBreak/>
        <w:t>measurements.VehicleDetections</w:t>
      </w:r>
      <w:proofErr w:type="gramEnd"/>
      <w:r>
        <w:rPr>
          <w:rFonts w:ascii="Consolas" w:hAnsi="Consolas"/>
          <w:color w:val="404040"/>
        </w:rPr>
        <w:t xml:space="preserve"> = cell(numFrames, 1);</w:t>
      </w:r>
    </w:p>
    <w:p w:rsidR="00176B4B" w:rsidRDefault="00176B4B" w:rsidP="00176B4B">
      <w:pPr>
        <w:pStyle w:val="HTML"/>
        <w:rPr>
          <w:rFonts w:ascii="Consolas" w:hAnsi="Consolas"/>
          <w:color w:val="404040"/>
        </w:rPr>
      </w:pPr>
      <w:proofErr w:type="gramStart"/>
      <w:r>
        <w:rPr>
          <w:rFonts w:ascii="Consolas" w:hAnsi="Consolas"/>
          <w:color w:val="404040"/>
        </w:rPr>
        <w:t>gtdata.LanesInVehicleCoord</w:t>
      </w:r>
      <w:proofErr w:type="gramEnd"/>
      <w:r>
        <w:rPr>
          <w:rFonts w:ascii="Consolas" w:hAnsi="Consolas"/>
          <w:color w:val="404040"/>
        </w:rPr>
        <w:t xml:space="preserve">     = cell(numFrames, 2);</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Rewind the video to t = 0, and create a frame index to hold current</w:t>
      </w:r>
    </w:p>
    <w:p w:rsidR="00176B4B" w:rsidRDefault="00176B4B" w:rsidP="00176B4B">
      <w:pPr>
        <w:pStyle w:val="HTML"/>
        <w:rPr>
          <w:rFonts w:ascii="Consolas" w:hAnsi="Consolas"/>
          <w:color w:val="404040"/>
        </w:rPr>
      </w:pPr>
      <w:r>
        <w:rPr>
          <w:rFonts w:ascii="Consolas" w:hAnsi="Consolas"/>
          <w:color w:val="228B22"/>
        </w:rPr>
        <w:t>% frame.</w:t>
      </w:r>
    </w:p>
    <w:p w:rsidR="00176B4B" w:rsidRDefault="00176B4B" w:rsidP="00176B4B">
      <w:pPr>
        <w:pStyle w:val="HTML"/>
        <w:rPr>
          <w:rFonts w:ascii="Consolas" w:hAnsi="Consolas"/>
          <w:color w:val="404040"/>
        </w:rPr>
      </w:pPr>
      <w:r>
        <w:rPr>
          <w:rFonts w:ascii="Consolas" w:hAnsi="Consolas"/>
          <w:color w:val="404040"/>
        </w:rPr>
        <w:t>fileReader.CurrentTime = 0;</w:t>
      </w:r>
    </w:p>
    <w:p w:rsidR="00176B4B" w:rsidRDefault="00176B4B" w:rsidP="00176B4B">
      <w:pPr>
        <w:pStyle w:val="HTML"/>
        <w:rPr>
          <w:rFonts w:ascii="Consolas" w:hAnsi="Consolas"/>
          <w:color w:val="404040"/>
        </w:rPr>
      </w:pPr>
      <w:proofErr w:type="gramStart"/>
      <w:r>
        <w:rPr>
          <w:rFonts w:ascii="Consolas" w:hAnsi="Consolas"/>
          <w:color w:val="404040"/>
        </w:rPr>
        <w:t>frameIndex  =</w:t>
      </w:r>
      <w:proofErr w:type="gramEnd"/>
      <w:r>
        <w:rPr>
          <w:rFonts w:ascii="Consolas" w:hAnsi="Consolas"/>
          <w:color w:val="404040"/>
        </w:rPr>
        <w:t xml:space="preserve"> 0;</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Loop through the videoFile until there are no new frames.</w:t>
      </w:r>
    </w:p>
    <w:p w:rsidR="00176B4B" w:rsidRDefault="00176B4B" w:rsidP="00176B4B">
      <w:pPr>
        <w:pStyle w:val="HTML"/>
        <w:rPr>
          <w:rFonts w:ascii="Consolas" w:hAnsi="Consolas"/>
          <w:color w:val="404040"/>
        </w:rPr>
      </w:pPr>
      <w:r>
        <w:rPr>
          <w:rFonts w:ascii="Consolas" w:hAnsi="Consolas"/>
          <w:color w:val="0000FF"/>
        </w:rPr>
        <w:t>while</w:t>
      </w:r>
      <w:r>
        <w:rPr>
          <w:rFonts w:ascii="Consolas" w:hAnsi="Consolas"/>
          <w:color w:val="404040"/>
        </w:rPr>
        <w:t xml:space="preserve"> hasFrame(fileReader)</w:t>
      </w:r>
    </w:p>
    <w:p w:rsidR="00176B4B" w:rsidRDefault="00176B4B" w:rsidP="00176B4B">
      <w:pPr>
        <w:pStyle w:val="HTML"/>
        <w:rPr>
          <w:rFonts w:ascii="Consolas" w:hAnsi="Consolas"/>
          <w:color w:val="404040"/>
        </w:rPr>
      </w:pPr>
      <w:r>
        <w:rPr>
          <w:rFonts w:ascii="Consolas" w:hAnsi="Consolas"/>
          <w:color w:val="404040"/>
        </w:rPr>
        <w:t xml:space="preserve">    frameIndex = frameIndex+1;</w:t>
      </w:r>
    </w:p>
    <w:p w:rsidR="00176B4B" w:rsidRDefault="00176B4B" w:rsidP="00176B4B">
      <w:pPr>
        <w:pStyle w:val="HTML"/>
        <w:rPr>
          <w:rFonts w:ascii="Consolas" w:hAnsi="Consolas"/>
          <w:color w:val="404040"/>
        </w:rPr>
      </w:pPr>
      <w:r>
        <w:rPr>
          <w:rFonts w:ascii="Consolas" w:hAnsi="Consolas"/>
          <w:color w:val="404040"/>
        </w:rPr>
        <w:t xml:space="preserve">    frame      = readFrame(fileReader);</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Use the processFrame method to compute detections.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This method can be replaced with a custom lane detection method.</w:t>
      </w:r>
    </w:p>
    <w:p w:rsidR="00176B4B" w:rsidRDefault="00176B4B" w:rsidP="00176B4B">
      <w:pPr>
        <w:pStyle w:val="HTML"/>
        <w:rPr>
          <w:rFonts w:ascii="Consolas" w:hAnsi="Consolas"/>
          <w:color w:val="404040"/>
        </w:rPr>
      </w:pPr>
      <w:r>
        <w:rPr>
          <w:rFonts w:ascii="Consolas" w:hAnsi="Consolas"/>
          <w:color w:val="404040"/>
        </w:rPr>
        <w:t xml:space="preserve">    detections = </w:t>
      </w:r>
      <w:proofErr w:type="gramStart"/>
      <w:r>
        <w:rPr>
          <w:rFonts w:ascii="Consolas" w:hAnsi="Consolas"/>
          <w:color w:val="404040"/>
        </w:rPr>
        <w:t>processFrame(</w:t>
      </w:r>
      <w:proofErr w:type="gramEnd"/>
      <w:r>
        <w:rPr>
          <w:rFonts w:ascii="Consolas" w:hAnsi="Consolas"/>
          <w:color w:val="404040"/>
        </w:rPr>
        <w:t>monoSensorHelper, 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Store the estimated lane boundaries and vehicle detections.</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measurements.LaneBoundaries</w:t>
      </w:r>
      <w:proofErr w:type="gramEnd"/>
      <w:r>
        <w:rPr>
          <w:rFonts w:ascii="Consolas" w:hAnsi="Consolas"/>
          <w:color w:val="404040"/>
        </w:rPr>
        <w:t xml:space="preserve">{frameIndex} = [detections.leftEgoBoundary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detections.rightEgoBoundary</w:t>
      </w:r>
      <w:proofErr w:type="gramEnd"/>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measurements.VehicleDetections</w:t>
      </w:r>
      <w:proofErr w:type="gramEnd"/>
      <w:r>
        <w:rPr>
          <w:rFonts w:ascii="Consolas" w:hAnsi="Consolas"/>
          <w:color w:val="404040"/>
        </w:rPr>
        <w:t>{frameIndex} = detections.vehicleBoxes;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To facilitate comparison, convert the ground truth lane points to the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vehicle coordinate system.</w:t>
      </w:r>
    </w:p>
    <w:p w:rsidR="00176B4B" w:rsidRDefault="00176B4B" w:rsidP="00176B4B">
      <w:pPr>
        <w:pStyle w:val="HTML"/>
        <w:rPr>
          <w:rFonts w:ascii="Consolas" w:hAnsi="Consolas"/>
          <w:color w:val="404040"/>
        </w:rPr>
      </w:pPr>
      <w:r>
        <w:rPr>
          <w:rFonts w:ascii="Consolas" w:hAnsi="Consolas"/>
          <w:color w:val="404040"/>
        </w:rPr>
        <w:t xml:space="preserve">    gtPointsThisFrame = </w:t>
      </w:r>
      <w:proofErr w:type="gramStart"/>
      <w:r>
        <w:rPr>
          <w:rFonts w:ascii="Consolas" w:hAnsi="Consolas"/>
          <w:color w:val="404040"/>
        </w:rPr>
        <w:t>gtdata.LaneBoundaries</w:t>
      </w:r>
      <w:proofErr w:type="gramEnd"/>
      <w:r>
        <w:rPr>
          <w:rFonts w:ascii="Consolas" w:hAnsi="Consolas"/>
          <w:color w:val="404040"/>
        </w:rPr>
        <w:t>{frameIndex};</w:t>
      </w:r>
    </w:p>
    <w:p w:rsidR="00176B4B" w:rsidRDefault="00176B4B" w:rsidP="00176B4B">
      <w:pPr>
        <w:pStyle w:val="HTML"/>
        <w:rPr>
          <w:rFonts w:ascii="Consolas" w:hAnsi="Consolas"/>
          <w:color w:val="404040"/>
        </w:rPr>
      </w:pPr>
      <w:r>
        <w:rPr>
          <w:rFonts w:ascii="Consolas" w:hAnsi="Consolas"/>
          <w:color w:val="404040"/>
        </w:rPr>
        <w:t xml:space="preserve">    vehiclePoints = </w:t>
      </w:r>
      <w:proofErr w:type="gramStart"/>
      <w:r>
        <w:rPr>
          <w:rFonts w:ascii="Consolas" w:hAnsi="Consolas"/>
          <w:color w:val="404040"/>
        </w:rPr>
        <w:t>cell(</w:t>
      </w:r>
      <w:proofErr w:type="gramEnd"/>
      <w:r>
        <w:rPr>
          <w:rFonts w:ascii="Consolas" w:hAnsi="Consolas"/>
          <w:color w:val="404040"/>
        </w:rPr>
        <w:t>1, numel(gtPointsThisFrame));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ii = </w:t>
      </w:r>
      <w:proofErr w:type="gramStart"/>
      <w:r>
        <w:rPr>
          <w:rFonts w:ascii="Consolas" w:hAnsi="Consolas"/>
          <w:color w:val="404040"/>
        </w:rPr>
        <w:t>1:numel</w:t>
      </w:r>
      <w:proofErr w:type="gramEnd"/>
      <w:r>
        <w:rPr>
          <w:rFonts w:ascii="Consolas" w:hAnsi="Consolas"/>
          <w:color w:val="404040"/>
        </w:rPr>
        <w:t>(gtPointsThisFrame)</w:t>
      </w:r>
    </w:p>
    <w:p w:rsidR="00176B4B" w:rsidRDefault="00176B4B" w:rsidP="00176B4B">
      <w:pPr>
        <w:pStyle w:val="HTML"/>
        <w:rPr>
          <w:rFonts w:ascii="Consolas" w:hAnsi="Consolas"/>
          <w:color w:val="404040"/>
        </w:rPr>
      </w:pPr>
      <w:r>
        <w:rPr>
          <w:rFonts w:ascii="Consolas" w:hAnsi="Consolas"/>
          <w:color w:val="404040"/>
        </w:rPr>
        <w:t xml:space="preserve">        vehiclePoints{ii} = </w:t>
      </w:r>
      <w:proofErr w:type="gramStart"/>
      <w:r>
        <w:rPr>
          <w:rFonts w:ascii="Consolas" w:hAnsi="Consolas"/>
          <w:color w:val="404040"/>
        </w:rPr>
        <w:t>imageToVehicle(</w:t>
      </w:r>
      <w:proofErr w:type="gramEnd"/>
      <w:r>
        <w:rPr>
          <w:rFonts w:ascii="Consolas" w:hAnsi="Consolas"/>
          <w:color w:val="404040"/>
        </w:rPr>
        <w:t>monoCameraSensor, gtPointsThisFrame{ii});</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Store ground truth points expressed in vehicle coordinates.</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gtdata.LanesInVehicleCoord</w:t>
      </w:r>
      <w:proofErr w:type="gramEnd"/>
      <w:r>
        <w:rPr>
          <w:rFonts w:ascii="Consolas" w:hAnsi="Consolas"/>
          <w:color w:val="404040"/>
        </w:rPr>
        <w:t>{frameIndex} = vehiclePoints;</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您已使用车道检测算法处理视频</w:t>
      </w:r>
      <w:r>
        <w:rPr>
          <w:rFonts w:ascii="Arial" w:hAnsi="Arial" w:cs="Arial"/>
          <w:color w:val="404040"/>
          <w:sz w:val="20"/>
          <w:szCs w:val="20"/>
        </w:rPr>
        <w:t xml:space="preserve">, </w:t>
      </w:r>
      <w:r>
        <w:rPr>
          <w:rFonts w:ascii="Arial" w:hAnsi="Arial" w:cs="Arial"/>
          <w:color w:val="404040"/>
          <w:sz w:val="20"/>
          <w:szCs w:val="20"/>
        </w:rPr>
        <w:t>验证接地真值点是否正确转换为车辆坐标系。</w:t>
      </w:r>
      <w:r>
        <w:rPr>
          <w:rStyle w:val="HTML1"/>
          <w:rFonts w:ascii="Consolas" w:hAnsi="Consolas"/>
          <w:color w:val="404040"/>
        </w:rPr>
        <w:t>gtdata</w:t>
      </w:r>
      <w:r>
        <w:rPr>
          <w:rFonts w:ascii="Arial" w:hAnsi="Arial" w:cs="Arial"/>
          <w:color w:val="404040"/>
          <w:sz w:val="20"/>
          <w:szCs w:val="20"/>
        </w:rPr>
        <w:t>时间表的</w:t>
      </w:r>
      <w:r>
        <w:rPr>
          <w:rStyle w:val="HTML1"/>
          <w:rFonts w:ascii="Consolas" w:hAnsi="Consolas"/>
          <w:color w:val="404040"/>
        </w:rPr>
        <w:t>LanesInVehicleCoord</w:t>
      </w:r>
      <w:r>
        <w:rPr>
          <w:rFonts w:ascii="Arial" w:hAnsi="Arial" w:cs="Arial"/>
          <w:color w:val="404040"/>
          <w:sz w:val="20"/>
          <w:szCs w:val="20"/>
        </w:rPr>
        <w:t>列中的第一个条目包含第一帧的车辆坐标。在鸟瞰图的第一帧上绘制这些地面真理点。</w:t>
      </w:r>
    </w:p>
    <w:p w:rsidR="00176B4B" w:rsidRDefault="00176B4B" w:rsidP="00176B4B">
      <w:pPr>
        <w:pStyle w:val="HTML"/>
        <w:rPr>
          <w:rFonts w:ascii="Consolas" w:hAnsi="Consolas"/>
          <w:color w:val="404040"/>
        </w:rPr>
      </w:pPr>
      <w:r>
        <w:rPr>
          <w:rFonts w:ascii="Consolas" w:hAnsi="Consolas"/>
          <w:color w:val="228B22"/>
        </w:rPr>
        <w:t>% Rewind video to t = 0.</w:t>
      </w:r>
    </w:p>
    <w:p w:rsidR="00176B4B" w:rsidRDefault="00176B4B" w:rsidP="00176B4B">
      <w:pPr>
        <w:pStyle w:val="HTML"/>
        <w:rPr>
          <w:rFonts w:ascii="Consolas" w:hAnsi="Consolas"/>
          <w:color w:val="404040"/>
        </w:rPr>
      </w:pPr>
      <w:r>
        <w:rPr>
          <w:rFonts w:ascii="Consolas" w:hAnsi="Consolas"/>
          <w:color w:val="404040"/>
        </w:rPr>
        <w:t>fileReader.CurrentTime = 0;</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Read the first frame of the video.</w:t>
      </w:r>
    </w:p>
    <w:p w:rsidR="00176B4B" w:rsidRDefault="00176B4B" w:rsidP="00176B4B">
      <w:pPr>
        <w:pStyle w:val="HTML"/>
        <w:rPr>
          <w:rFonts w:ascii="Consolas" w:hAnsi="Consolas"/>
          <w:color w:val="404040"/>
        </w:rPr>
      </w:pPr>
      <w:r>
        <w:rPr>
          <w:rFonts w:ascii="Consolas" w:hAnsi="Consolas"/>
          <w:color w:val="404040"/>
        </w:rPr>
        <w:t>frame = readFrame(fileReader);</w:t>
      </w:r>
    </w:p>
    <w:p w:rsidR="00176B4B" w:rsidRDefault="00176B4B" w:rsidP="00176B4B">
      <w:pPr>
        <w:pStyle w:val="HTML"/>
        <w:rPr>
          <w:rFonts w:ascii="Consolas" w:hAnsi="Consolas"/>
          <w:color w:val="404040"/>
        </w:rPr>
      </w:pPr>
      <w:r>
        <w:rPr>
          <w:rFonts w:ascii="Consolas" w:hAnsi="Consolas"/>
          <w:color w:val="404040"/>
        </w:rPr>
        <w:t xml:space="preserve">birdsEyeImage = </w:t>
      </w:r>
      <w:proofErr w:type="gramStart"/>
      <w:r>
        <w:rPr>
          <w:rFonts w:ascii="Consolas" w:hAnsi="Consolas"/>
          <w:color w:val="404040"/>
        </w:rPr>
        <w:t>transformImage(</w:t>
      </w:r>
      <w:proofErr w:type="gramEnd"/>
      <w:r>
        <w:rPr>
          <w:rFonts w:ascii="Consolas" w:hAnsi="Consolas"/>
          <w:color w:val="404040"/>
        </w:rPr>
        <w:t>monoSensorHelper.BirdsEyeConfig, 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Extract right lane points for the first frame in Bird's-Eye View.</w:t>
      </w:r>
    </w:p>
    <w:p w:rsidR="00176B4B" w:rsidRDefault="00176B4B" w:rsidP="00176B4B">
      <w:pPr>
        <w:pStyle w:val="HTML"/>
        <w:rPr>
          <w:rFonts w:ascii="Consolas" w:hAnsi="Consolas"/>
          <w:color w:val="404040"/>
        </w:rPr>
      </w:pPr>
      <w:r>
        <w:rPr>
          <w:rFonts w:ascii="Consolas" w:hAnsi="Consolas"/>
          <w:color w:val="404040"/>
        </w:rPr>
        <w:t xml:space="preserve">firstFrameVehiclePoints = </w:t>
      </w:r>
      <w:proofErr w:type="gramStart"/>
      <w:r>
        <w:rPr>
          <w:rFonts w:ascii="Consolas" w:hAnsi="Consolas"/>
          <w:color w:val="404040"/>
        </w:rPr>
        <w:t>gtdata.LanesInVehicleCoord</w:t>
      </w:r>
      <w:proofErr w:type="gramEnd"/>
      <w:r>
        <w:rPr>
          <w:rFonts w:ascii="Consolas" w:hAnsi="Consolas"/>
          <w:color w:val="404040"/>
        </w:rPr>
        <w:t>{1};</w:t>
      </w:r>
    </w:p>
    <w:p w:rsidR="00176B4B" w:rsidRDefault="00176B4B" w:rsidP="00176B4B">
      <w:pPr>
        <w:pStyle w:val="HTML"/>
        <w:rPr>
          <w:rFonts w:ascii="Consolas" w:hAnsi="Consolas"/>
          <w:color w:val="404040"/>
        </w:rPr>
      </w:pPr>
      <w:r>
        <w:rPr>
          <w:rFonts w:ascii="Consolas" w:hAnsi="Consolas"/>
          <w:color w:val="404040"/>
        </w:rPr>
        <w:t xml:space="preserve">pointsInBEV = </w:t>
      </w:r>
      <w:proofErr w:type="gramStart"/>
      <w:r>
        <w:rPr>
          <w:rFonts w:ascii="Consolas" w:hAnsi="Consolas"/>
          <w:color w:val="404040"/>
        </w:rPr>
        <w:t>vehicleToImage(</w:t>
      </w:r>
      <w:proofErr w:type="gramEnd"/>
      <w:r>
        <w:rPr>
          <w:rFonts w:ascii="Consolas" w:hAnsi="Consolas"/>
          <w:color w:val="404040"/>
        </w:rPr>
        <w:t>monoSensorHelper.BirdsEyeConfig, firstFrameVehiclePoints{2});</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Superimpose points on the frame.</w:t>
      </w:r>
    </w:p>
    <w:p w:rsidR="00176B4B" w:rsidRDefault="00176B4B" w:rsidP="00176B4B">
      <w:pPr>
        <w:pStyle w:val="HTML"/>
        <w:rPr>
          <w:rFonts w:ascii="Consolas" w:hAnsi="Consolas"/>
          <w:color w:val="404040"/>
        </w:rPr>
      </w:pPr>
      <w:r>
        <w:rPr>
          <w:rFonts w:ascii="Consolas" w:hAnsi="Consolas"/>
          <w:color w:val="404040"/>
        </w:rPr>
        <w:t xml:space="preserve">birdsEyeImage = </w:t>
      </w:r>
      <w:proofErr w:type="gramStart"/>
      <w:r>
        <w:rPr>
          <w:rFonts w:ascii="Consolas" w:hAnsi="Consolas"/>
          <w:color w:val="404040"/>
        </w:rPr>
        <w:t>insertMarker(</w:t>
      </w:r>
      <w:proofErr w:type="gramEnd"/>
      <w:r>
        <w:rPr>
          <w:rFonts w:ascii="Consolas" w:hAnsi="Consolas"/>
          <w:color w:val="404040"/>
        </w:rPr>
        <w:t xml:space="preserve">birdsEyeImage, pointsInBEV, </w:t>
      </w:r>
      <w:r>
        <w:rPr>
          <w:rFonts w:ascii="Consolas" w:hAnsi="Consolas"/>
          <w:color w:val="A020F0"/>
        </w:rPr>
        <w:t>'X'</w:t>
      </w:r>
      <w:r>
        <w:rPr>
          <w:rFonts w:ascii="Consolas" w:hAnsi="Consolas"/>
          <w:color w:val="404040"/>
        </w:rPr>
        <w:t xml:space="preserve">, </w:t>
      </w:r>
      <w:r>
        <w:rPr>
          <w:rFonts w:ascii="Consolas" w:hAnsi="Consolas"/>
          <w:color w:val="A020F0"/>
        </w:rPr>
        <w:t>'Size'</w:t>
      </w:r>
      <w:r>
        <w:rPr>
          <w:rFonts w:ascii="Consolas" w:hAnsi="Consolas"/>
          <w:color w:val="404040"/>
        </w:rPr>
        <w:t>, 6);</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Display transformed points in Bird's-Eye View.</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r>
        <w:rPr>
          <w:rFonts w:ascii="Consolas" w:hAnsi="Consolas"/>
          <w:color w:val="404040"/>
        </w:rPr>
        <w:t>imshow(birdsEyeImage)</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038600" cy="6229350"/>
            <wp:effectExtent l="0" t="0" r="0" b="0"/>
            <wp:docPr id="266" name="图片 266" descr="https://www.mathworks.com/help/examples/driving/win64/EvaluateAndVisualizeLaneBoundaryDetection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mathworks.com/help/examples/driving/win64/EvaluateAndVisualizeLaneBoundaryDetectionsExample_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38600" cy="622935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测量检测错误</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计算车道边界检测中的误差是验证几个下游子系统性能的一个重要步骤。这些子系统包括车道偏离警告系统</w:t>
      </w:r>
      <w:r>
        <w:rPr>
          <w:rFonts w:ascii="Arial" w:hAnsi="Arial" w:cs="Arial"/>
          <w:color w:val="404040"/>
          <w:sz w:val="20"/>
          <w:szCs w:val="20"/>
        </w:rPr>
        <w:t xml:space="preserve">, </w:t>
      </w:r>
      <w:r>
        <w:rPr>
          <w:rFonts w:ascii="Arial" w:hAnsi="Arial" w:cs="Arial"/>
          <w:color w:val="404040"/>
          <w:sz w:val="20"/>
          <w:szCs w:val="20"/>
        </w:rPr>
        <w:t>取决于车道检测子系统的准确性。</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您可以通过测量拟合</w:t>
      </w:r>
      <w:proofErr w:type="gramStart"/>
      <w:r>
        <w:rPr>
          <w:rFonts w:ascii="Arial" w:hAnsi="Arial" w:cs="Arial"/>
          <w:color w:val="404040"/>
          <w:sz w:val="20"/>
          <w:szCs w:val="20"/>
        </w:rPr>
        <w:t>的优度来</w:t>
      </w:r>
      <w:proofErr w:type="gramEnd"/>
      <w:r>
        <w:rPr>
          <w:rFonts w:ascii="Arial" w:hAnsi="Arial" w:cs="Arial"/>
          <w:color w:val="404040"/>
          <w:sz w:val="20"/>
          <w:szCs w:val="20"/>
        </w:rPr>
        <w:t>估计此精度。使用地面真理点和计算的估计值</w:t>
      </w:r>
      <w:r>
        <w:rPr>
          <w:rFonts w:ascii="Arial" w:hAnsi="Arial" w:cs="Arial"/>
          <w:color w:val="404040"/>
          <w:sz w:val="20"/>
          <w:szCs w:val="20"/>
        </w:rPr>
        <w:t xml:space="preserve">, </w:t>
      </w:r>
      <w:r>
        <w:rPr>
          <w:rFonts w:ascii="Arial" w:hAnsi="Arial" w:cs="Arial"/>
          <w:color w:val="404040"/>
          <w:sz w:val="20"/>
          <w:szCs w:val="20"/>
        </w:rPr>
        <w:t>您现在可以比较和可视化它们</w:t>
      </w:r>
      <w:r>
        <w:rPr>
          <w:rFonts w:ascii="Arial" w:hAnsi="Arial" w:cs="Arial"/>
          <w:color w:val="404040"/>
          <w:sz w:val="20"/>
          <w:szCs w:val="20"/>
        </w:rPr>
        <w:t xml:space="preserve">, </w:t>
      </w:r>
      <w:r>
        <w:rPr>
          <w:rFonts w:ascii="Arial" w:hAnsi="Arial" w:cs="Arial"/>
          <w:color w:val="404040"/>
          <w:sz w:val="20"/>
          <w:szCs w:val="20"/>
        </w:rPr>
        <w:t>以了解检测算法的执行效果。</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fit </w:t>
      </w:r>
      <w:r>
        <w:rPr>
          <w:rFonts w:ascii="Arial" w:hAnsi="Arial" w:cs="Arial"/>
          <w:color w:val="404040"/>
          <w:sz w:val="20"/>
          <w:szCs w:val="20"/>
        </w:rPr>
        <w:t>的优点可以在每帧级别或整个视频中进行测量。每帧统计信息提供有关特定方案的详细资料</w:t>
      </w:r>
      <w:r>
        <w:rPr>
          <w:rFonts w:ascii="Arial" w:hAnsi="Arial" w:cs="Arial"/>
          <w:color w:val="404040"/>
          <w:sz w:val="20"/>
          <w:szCs w:val="20"/>
        </w:rPr>
        <w:t xml:space="preserve">, </w:t>
      </w:r>
      <w:r>
        <w:rPr>
          <w:rFonts w:ascii="Arial" w:hAnsi="Arial" w:cs="Arial"/>
          <w:color w:val="404040"/>
          <w:sz w:val="20"/>
          <w:szCs w:val="20"/>
        </w:rPr>
        <w:t>例如在道路折弯中检测算法性能可能有所不同的行为。全球统计数据提供了</w:t>
      </w:r>
      <w:proofErr w:type="gramStart"/>
      <w:r>
        <w:rPr>
          <w:rFonts w:ascii="Arial" w:hAnsi="Arial" w:cs="Arial"/>
          <w:color w:val="404040"/>
          <w:sz w:val="20"/>
          <w:szCs w:val="20"/>
        </w:rPr>
        <w:t>一</w:t>
      </w:r>
      <w:proofErr w:type="gramEnd"/>
      <w:r>
        <w:rPr>
          <w:rFonts w:ascii="Arial" w:hAnsi="Arial" w:cs="Arial"/>
          <w:color w:val="404040"/>
          <w:sz w:val="20"/>
          <w:szCs w:val="20"/>
        </w:rPr>
        <w:t>张大图</w:t>
      </w:r>
      <w:r>
        <w:rPr>
          <w:rFonts w:ascii="Arial" w:hAnsi="Arial" w:cs="Arial"/>
          <w:color w:val="404040"/>
          <w:sz w:val="20"/>
          <w:szCs w:val="20"/>
        </w:rPr>
        <w:t xml:space="preserve">, </w:t>
      </w:r>
      <w:r>
        <w:rPr>
          <w:rFonts w:ascii="Arial" w:hAnsi="Arial" w:cs="Arial"/>
          <w:color w:val="404040"/>
          <w:sz w:val="20"/>
          <w:szCs w:val="20"/>
        </w:rPr>
        <w:t>估计错过检测的车道数。</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1"/>
          <w:rFonts w:ascii="Consolas" w:hAnsi="Consolas"/>
          <w:color w:val="404040"/>
        </w:rPr>
        <w:t>evaluateLaneBoundaries</w:t>
      </w:r>
      <w:r>
        <w:rPr>
          <w:rFonts w:ascii="Arial" w:hAnsi="Arial" w:cs="Arial"/>
          <w:color w:val="404040"/>
          <w:sz w:val="20"/>
          <w:szCs w:val="20"/>
        </w:rPr>
        <w:t>函数返回全局检测统计信息和</w:t>
      </w:r>
      <w:r>
        <w:rPr>
          <w:rStyle w:val="HTML1"/>
          <w:rFonts w:ascii="Consolas" w:hAnsi="Consolas"/>
          <w:color w:val="404040"/>
        </w:rPr>
        <w:t>assignments</w:t>
      </w:r>
      <w:r>
        <w:rPr>
          <w:rFonts w:ascii="Arial" w:hAnsi="Arial" w:cs="Arial"/>
          <w:color w:val="404040"/>
          <w:sz w:val="20"/>
          <w:szCs w:val="20"/>
        </w:rPr>
        <w:t>数组。此数组与估计的车道边界对象相匹配</w:t>
      </w:r>
      <w:r>
        <w:rPr>
          <w:rFonts w:ascii="Arial" w:hAnsi="Arial" w:cs="Arial"/>
          <w:color w:val="404040"/>
          <w:sz w:val="20"/>
          <w:szCs w:val="20"/>
        </w:rPr>
        <w:t xml:space="preserve">, </w:t>
      </w:r>
      <w:r>
        <w:rPr>
          <w:rFonts w:ascii="Arial" w:hAnsi="Arial" w:cs="Arial"/>
          <w:color w:val="404040"/>
          <w:sz w:val="20"/>
          <w:szCs w:val="20"/>
        </w:rPr>
        <w:t>并具有相应的接地真值点。</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HTML1"/>
          <w:rFonts w:ascii="Consolas" w:hAnsi="Consolas"/>
          <w:color w:val="404040"/>
        </w:rPr>
        <w:lastRenderedPageBreak/>
        <w:t>evaluateLaneBoundaries</w:t>
      </w:r>
      <w:r>
        <w:rPr>
          <w:rFonts w:ascii="Arial" w:hAnsi="Arial" w:cs="Arial"/>
          <w:color w:val="404040"/>
          <w:sz w:val="20"/>
          <w:szCs w:val="20"/>
        </w:rPr>
        <w:t>函数中的阈值参数表示车辆坐标中的最大横向距离</w:t>
      </w:r>
      <w:r>
        <w:rPr>
          <w:rFonts w:ascii="Arial" w:hAnsi="Arial" w:cs="Arial"/>
          <w:color w:val="404040"/>
          <w:sz w:val="20"/>
          <w:szCs w:val="20"/>
        </w:rPr>
        <w:t xml:space="preserve">, </w:t>
      </w:r>
      <w:r>
        <w:rPr>
          <w:rFonts w:ascii="Arial" w:hAnsi="Arial" w:cs="Arial"/>
          <w:color w:val="404040"/>
          <w:sz w:val="20"/>
          <w:szCs w:val="20"/>
        </w:rPr>
        <w:t>以符合估计的抛物线车道边界。</w:t>
      </w:r>
    </w:p>
    <w:p w:rsidR="00176B4B" w:rsidRDefault="00176B4B" w:rsidP="00176B4B">
      <w:pPr>
        <w:pStyle w:val="HTML"/>
        <w:rPr>
          <w:rFonts w:ascii="Consolas" w:hAnsi="Consolas"/>
          <w:color w:val="404040"/>
        </w:rPr>
      </w:pPr>
      <w:r>
        <w:rPr>
          <w:rFonts w:ascii="Consolas" w:hAnsi="Consolas"/>
          <w:color w:val="404040"/>
        </w:rPr>
        <w:t xml:space="preserve">threshold = 0.25; </w:t>
      </w:r>
      <w:r>
        <w:rPr>
          <w:rFonts w:ascii="Consolas" w:hAnsi="Consolas"/>
          <w:color w:val="228B22"/>
        </w:rPr>
        <w:t>% in meters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[numMatches, numMisses, numFalsePositives, assignments] =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evaluateLaneBoundaries(</w:t>
      </w:r>
      <w:proofErr w:type="gramEnd"/>
      <w:r>
        <w:rPr>
          <w:rFonts w:ascii="Consolas" w:hAnsi="Consolas"/>
          <w:color w:val="404040"/>
        </w:rPr>
        <w:t xml:space="preserve">measurements.LaneBoundaries,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gtdata.LanesInVehicleCoord</w:t>
      </w:r>
      <w:proofErr w:type="gramEnd"/>
      <w:r>
        <w:rPr>
          <w:rFonts w:ascii="Consolas" w:hAnsi="Consolas"/>
          <w:color w:val="404040"/>
        </w:rPr>
        <w:t xml:space="preserve">,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threshold);</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proofErr w:type="gramStart"/>
      <w:r>
        <w:rPr>
          <w:rFonts w:ascii="Consolas" w:hAnsi="Consolas"/>
          <w:color w:val="404040"/>
        </w:rPr>
        <w:t>disp(</w:t>
      </w:r>
      <w:proofErr w:type="gramEnd"/>
      <w:r>
        <w:rPr>
          <w:rFonts w:ascii="Consolas" w:hAnsi="Consolas"/>
          <w:color w:val="404040"/>
        </w:rPr>
        <w:t>[</w:t>
      </w:r>
      <w:r>
        <w:rPr>
          <w:rFonts w:ascii="Consolas" w:hAnsi="Consolas"/>
          <w:color w:val="A020F0"/>
        </w:rPr>
        <w:t>'Number of matches: '</w:t>
      </w:r>
      <w:r>
        <w:rPr>
          <w:rFonts w:ascii="Consolas" w:hAnsi="Consolas"/>
          <w:color w:val="404040"/>
        </w:rPr>
        <w:t>, num2str(numMatches)]);</w:t>
      </w:r>
    </w:p>
    <w:p w:rsidR="00176B4B" w:rsidRDefault="00176B4B" w:rsidP="00176B4B">
      <w:pPr>
        <w:pStyle w:val="HTML"/>
        <w:rPr>
          <w:rFonts w:ascii="Consolas" w:hAnsi="Consolas"/>
          <w:color w:val="404040"/>
        </w:rPr>
      </w:pPr>
      <w:proofErr w:type="gramStart"/>
      <w:r>
        <w:rPr>
          <w:rFonts w:ascii="Consolas" w:hAnsi="Consolas"/>
          <w:color w:val="404040"/>
        </w:rPr>
        <w:t>disp(</w:t>
      </w:r>
      <w:proofErr w:type="gramEnd"/>
      <w:r>
        <w:rPr>
          <w:rFonts w:ascii="Consolas" w:hAnsi="Consolas"/>
          <w:color w:val="404040"/>
        </w:rPr>
        <w:t>[</w:t>
      </w:r>
      <w:r>
        <w:rPr>
          <w:rFonts w:ascii="Consolas" w:hAnsi="Consolas"/>
          <w:color w:val="A020F0"/>
        </w:rPr>
        <w:t>'Number of misses: '</w:t>
      </w:r>
      <w:r>
        <w:rPr>
          <w:rFonts w:ascii="Consolas" w:hAnsi="Consolas"/>
          <w:color w:val="404040"/>
        </w:rPr>
        <w:t>, num2str(numMisses)]);</w:t>
      </w:r>
    </w:p>
    <w:p w:rsidR="00176B4B" w:rsidRDefault="00176B4B" w:rsidP="00176B4B">
      <w:pPr>
        <w:pStyle w:val="HTML"/>
        <w:rPr>
          <w:rFonts w:ascii="Consolas" w:hAnsi="Consolas"/>
          <w:color w:val="404040"/>
        </w:rPr>
      </w:pPr>
      <w:proofErr w:type="gramStart"/>
      <w:r>
        <w:rPr>
          <w:rFonts w:ascii="Consolas" w:hAnsi="Consolas"/>
          <w:color w:val="404040"/>
        </w:rPr>
        <w:t>disp(</w:t>
      </w:r>
      <w:proofErr w:type="gramEnd"/>
      <w:r>
        <w:rPr>
          <w:rFonts w:ascii="Consolas" w:hAnsi="Consolas"/>
          <w:color w:val="404040"/>
        </w:rPr>
        <w:t>[</w:t>
      </w:r>
      <w:r>
        <w:rPr>
          <w:rFonts w:ascii="Consolas" w:hAnsi="Consolas"/>
          <w:color w:val="A020F0"/>
        </w:rPr>
        <w:t>'Number of false positives: '</w:t>
      </w:r>
      <w:r>
        <w:rPr>
          <w:rFonts w:ascii="Consolas" w:hAnsi="Consolas"/>
          <w:color w:val="404040"/>
        </w:rPr>
        <w:t>, num2str(numFalsePositives)]);</w:t>
      </w:r>
    </w:p>
    <w:p w:rsidR="00176B4B" w:rsidRDefault="00176B4B" w:rsidP="00176B4B">
      <w:pPr>
        <w:pStyle w:val="HTML"/>
        <w:rPr>
          <w:rFonts w:ascii="Consolas" w:hAnsi="Consolas"/>
          <w:color w:val="404040"/>
        </w:rPr>
      </w:pPr>
      <w:r>
        <w:rPr>
          <w:rFonts w:ascii="Consolas" w:hAnsi="Consolas"/>
          <w:color w:val="404040"/>
        </w:rPr>
        <w:t>Number of matches: 316</w:t>
      </w:r>
    </w:p>
    <w:p w:rsidR="00176B4B" w:rsidRDefault="00176B4B" w:rsidP="00176B4B">
      <w:pPr>
        <w:pStyle w:val="HTML"/>
        <w:rPr>
          <w:rFonts w:ascii="Consolas" w:hAnsi="Consolas"/>
          <w:color w:val="404040"/>
        </w:rPr>
      </w:pPr>
      <w:r>
        <w:rPr>
          <w:rFonts w:ascii="Consolas" w:hAnsi="Consolas"/>
          <w:color w:val="404040"/>
        </w:rPr>
        <w:t>Number of misses: 129</w:t>
      </w:r>
    </w:p>
    <w:p w:rsidR="00176B4B" w:rsidRDefault="00176B4B" w:rsidP="00176B4B">
      <w:pPr>
        <w:pStyle w:val="HTML"/>
        <w:rPr>
          <w:rFonts w:ascii="Consolas" w:hAnsi="Consolas"/>
          <w:color w:val="404040"/>
        </w:rPr>
      </w:pPr>
      <w:r>
        <w:rPr>
          <w:rFonts w:ascii="Consolas" w:hAnsi="Consolas"/>
          <w:color w:val="404040"/>
        </w:rPr>
        <w:t>Number of false positives: 27</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1"/>
          <w:rFonts w:ascii="Consolas" w:hAnsi="Consolas"/>
          <w:color w:val="404040"/>
        </w:rPr>
        <w:t>assignments</w:t>
      </w:r>
      <w:r>
        <w:rPr>
          <w:rFonts w:ascii="Arial" w:hAnsi="Arial" w:cs="Arial"/>
          <w:color w:val="404040"/>
          <w:sz w:val="20"/>
          <w:szCs w:val="20"/>
        </w:rPr>
        <w:t>数组</w:t>
      </w:r>
      <w:r>
        <w:rPr>
          <w:rFonts w:ascii="Arial" w:hAnsi="Arial" w:cs="Arial"/>
          <w:color w:val="404040"/>
          <w:sz w:val="20"/>
          <w:szCs w:val="20"/>
        </w:rPr>
        <w:t xml:space="preserve">, </w:t>
      </w:r>
      <w:r>
        <w:rPr>
          <w:rFonts w:ascii="Arial" w:hAnsi="Arial" w:cs="Arial"/>
          <w:color w:val="404040"/>
          <w:sz w:val="20"/>
          <w:szCs w:val="20"/>
        </w:rPr>
        <w:t>您可以计算有用的每车道指标</w:t>
      </w:r>
      <w:r>
        <w:rPr>
          <w:rFonts w:ascii="Arial" w:hAnsi="Arial" w:cs="Arial"/>
          <w:color w:val="404040"/>
          <w:sz w:val="20"/>
          <w:szCs w:val="20"/>
        </w:rPr>
        <w:t xml:space="preserve">, </w:t>
      </w:r>
      <w:r>
        <w:rPr>
          <w:rFonts w:ascii="Arial" w:hAnsi="Arial" w:cs="Arial"/>
          <w:color w:val="404040"/>
          <w:sz w:val="20"/>
          <w:szCs w:val="20"/>
        </w:rPr>
        <w:t>例如估算值与地面真值点之间的平均横向距离。此类指标指示算法的执行效果。若要计算平均距离度量值</w:t>
      </w:r>
      <w:r>
        <w:rPr>
          <w:rFonts w:ascii="Arial" w:hAnsi="Arial" w:cs="Arial"/>
          <w:color w:val="404040"/>
          <w:sz w:val="20"/>
          <w:szCs w:val="20"/>
        </w:rPr>
        <w:t xml:space="preserve">, </w:t>
      </w:r>
      <w:r>
        <w:rPr>
          <w:rFonts w:ascii="Arial" w:hAnsi="Arial" w:cs="Arial"/>
          <w:color w:val="404040"/>
          <w:sz w:val="20"/>
          <w:szCs w:val="20"/>
        </w:rPr>
        <w:t>请使用</w:t>
      </w:r>
      <w:proofErr w:type="gramStart"/>
      <w:r>
        <w:rPr>
          <w:rFonts w:ascii="Arial" w:hAnsi="Arial" w:cs="Arial"/>
          <w:color w:val="404040"/>
          <w:sz w:val="20"/>
          <w:szCs w:val="20"/>
        </w:rPr>
        <w:t>帮助器</w:t>
      </w:r>
      <w:proofErr w:type="gramEnd"/>
      <w:r>
        <w:rPr>
          <w:rFonts w:ascii="Arial" w:hAnsi="Arial" w:cs="Arial"/>
          <w:color w:val="404040"/>
          <w:sz w:val="20"/>
          <w:szCs w:val="20"/>
        </w:rPr>
        <w:t>函数</w:t>
      </w:r>
      <w:r>
        <w:rPr>
          <w:rStyle w:val="HTML1"/>
          <w:rFonts w:ascii="Consolas" w:hAnsi="Consolas"/>
          <w:color w:val="404040"/>
        </w:rPr>
        <w:t>helperComputeLaneStatistics</w:t>
      </w:r>
      <w:r>
        <w:rPr>
          <w:rFonts w:ascii="Arial" w:hAnsi="Arial" w:cs="Arial"/>
          <w:color w:val="404040"/>
          <w:sz w:val="20"/>
          <w:szCs w:val="20"/>
        </w:rPr>
        <w:t xml:space="preserve">, </w:t>
      </w:r>
      <w:r>
        <w:rPr>
          <w:rFonts w:ascii="Arial" w:hAnsi="Arial" w:cs="Arial"/>
          <w:color w:val="404040"/>
          <w:sz w:val="20"/>
          <w:szCs w:val="20"/>
        </w:rPr>
        <w:t>这是在本示例末尾定义的。</w:t>
      </w:r>
    </w:p>
    <w:p w:rsidR="00176B4B" w:rsidRDefault="00176B4B" w:rsidP="00176B4B">
      <w:pPr>
        <w:pStyle w:val="HTML"/>
        <w:rPr>
          <w:rFonts w:ascii="Consolas" w:hAnsi="Consolas"/>
          <w:color w:val="404040"/>
        </w:rPr>
      </w:pPr>
      <w:r>
        <w:rPr>
          <w:rFonts w:ascii="Consolas" w:hAnsi="Consolas"/>
          <w:color w:val="404040"/>
        </w:rPr>
        <w:t xml:space="preserve">averageDistance = </w:t>
      </w:r>
      <w:proofErr w:type="gramStart"/>
      <w:r>
        <w:rPr>
          <w:rFonts w:ascii="Consolas" w:hAnsi="Consolas"/>
          <w:color w:val="404040"/>
        </w:rPr>
        <w:t>helperComputeLaneStatistics(</w:t>
      </w:r>
      <w:proofErr w:type="gramEnd"/>
      <w:r>
        <w:rPr>
          <w:rFonts w:ascii="Consolas" w:hAnsi="Consolas"/>
          <w:color w:val="404040"/>
        </w:rPr>
        <w:t xml:space="preserve">measurements.LaneBoundaries,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gtdata.LanesInVehicleCoord</w:t>
      </w:r>
      <w:proofErr w:type="gramEnd"/>
      <w:r>
        <w:rPr>
          <w:rFonts w:ascii="Consolas" w:hAnsi="Consolas"/>
          <w:color w:val="404040"/>
        </w:rPr>
        <w:t xml:space="preserve">,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assignments, @mean);</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Plot average distance between estimates and ground truth.</w:t>
      </w:r>
    </w:p>
    <w:p w:rsidR="00176B4B" w:rsidRDefault="00176B4B" w:rsidP="00176B4B">
      <w:pPr>
        <w:pStyle w:val="HTML"/>
        <w:rPr>
          <w:rFonts w:ascii="Consolas" w:hAnsi="Consolas"/>
          <w:color w:val="404040"/>
        </w:rPr>
      </w:pPr>
      <w:r>
        <w:rPr>
          <w:rFonts w:ascii="Consolas" w:hAnsi="Consolas"/>
          <w:color w:val="404040"/>
        </w:rPr>
        <w:t>figure</w:t>
      </w:r>
    </w:p>
    <w:p w:rsidR="00176B4B" w:rsidRDefault="00176B4B" w:rsidP="00176B4B">
      <w:pPr>
        <w:pStyle w:val="HTML"/>
        <w:rPr>
          <w:rFonts w:ascii="Consolas" w:hAnsi="Consolas"/>
          <w:color w:val="404040"/>
        </w:rPr>
      </w:pPr>
      <w:proofErr w:type="gramStart"/>
      <w:r>
        <w:rPr>
          <w:rFonts w:ascii="Consolas" w:hAnsi="Consolas"/>
          <w:color w:val="404040"/>
        </w:rPr>
        <w:t>stem(</w:t>
      </w:r>
      <w:proofErr w:type="gramEnd"/>
      <w:r>
        <w:rPr>
          <w:rFonts w:ascii="Consolas" w:hAnsi="Consolas"/>
          <w:color w:val="404040"/>
        </w:rPr>
        <w:t>gtdata.Time, averageDistance)</w:t>
      </w:r>
    </w:p>
    <w:p w:rsidR="00176B4B" w:rsidRDefault="00176B4B" w:rsidP="00176B4B">
      <w:pPr>
        <w:pStyle w:val="HTML"/>
        <w:rPr>
          <w:rFonts w:ascii="Consolas" w:hAnsi="Consolas"/>
          <w:color w:val="404040"/>
        </w:rPr>
      </w:pPr>
      <w:proofErr w:type="gramStart"/>
      <w:r>
        <w:rPr>
          <w:rFonts w:ascii="Consolas" w:hAnsi="Consolas"/>
          <w:color w:val="404040"/>
        </w:rPr>
        <w:t>title(</w:t>
      </w:r>
      <w:proofErr w:type="gramEnd"/>
      <w:r>
        <w:rPr>
          <w:rFonts w:ascii="Consolas" w:hAnsi="Consolas"/>
          <w:color w:val="A020F0"/>
        </w:rPr>
        <w:t>'Average Distance Between Estimates and Ground Truth'</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grid </w:t>
      </w:r>
      <w:r>
        <w:rPr>
          <w:rFonts w:ascii="Consolas" w:hAnsi="Consolas"/>
          <w:color w:val="A020F0"/>
        </w:rPr>
        <w:t>on</w:t>
      </w:r>
    </w:p>
    <w:p w:rsidR="00176B4B" w:rsidRDefault="00176B4B" w:rsidP="00176B4B">
      <w:pPr>
        <w:pStyle w:val="HTML"/>
        <w:rPr>
          <w:rFonts w:ascii="Consolas" w:hAnsi="Consolas"/>
          <w:color w:val="404040"/>
        </w:rPr>
      </w:pPr>
      <w:proofErr w:type="gramStart"/>
      <w:r>
        <w:rPr>
          <w:rFonts w:ascii="Consolas" w:hAnsi="Consolas"/>
          <w:color w:val="404040"/>
        </w:rPr>
        <w:t>ylabel(</w:t>
      </w:r>
      <w:proofErr w:type="gramEnd"/>
      <w:r>
        <w:rPr>
          <w:rFonts w:ascii="Consolas" w:hAnsi="Consolas"/>
          <w:color w:val="A020F0"/>
        </w:rPr>
        <w:t>'Distance in Meters'</w:t>
      </w:r>
      <w:r>
        <w:rPr>
          <w:rFonts w:ascii="Consolas" w:hAnsi="Consolas"/>
          <w:color w:val="404040"/>
        </w:rPr>
        <w:t>)</w:t>
      </w:r>
    </w:p>
    <w:p w:rsidR="00176B4B" w:rsidRDefault="00176B4B" w:rsidP="00176B4B">
      <w:pPr>
        <w:pStyle w:val="HTML"/>
        <w:rPr>
          <w:rFonts w:ascii="Consolas" w:hAnsi="Consolas"/>
          <w:color w:val="404040"/>
        </w:rPr>
      </w:pPr>
      <w:proofErr w:type="gramStart"/>
      <w:r>
        <w:rPr>
          <w:rFonts w:ascii="Consolas" w:hAnsi="Consolas"/>
          <w:color w:val="404040"/>
        </w:rPr>
        <w:t>legend(</w:t>
      </w:r>
      <w:proofErr w:type="gramEnd"/>
      <w:r>
        <w:rPr>
          <w:rFonts w:ascii="Consolas" w:hAnsi="Consolas"/>
          <w:color w:val="A020F0"/>
        </w:rPr>
        <w:t>'Left Boundary'</w:t>
      </w:r>
      <w:r>
        <w:rPr>
          <w:rFonts w:ascii="Consolas" w:hAnsi="Consolas"/>
          <w:color w:val="404040"/>
        </w:rPr>
        <w:t>,</w:t>
      </w:r>
      <w:r>
        <w:rPr>
          <w:rFonts w:ascii="Consolas" w:hAnsi="Consolas"/>
          <w:color w:val="A020F0"/>
        </w:rPr>
        <w:t>'Right Boundary'</w:t>
      </w:r>
      <w:r>
        <w:rPr>
          <w:rFonts w:ascii="Consolas" w:hAnsi="Consolas"/>
          <w:color w:val="404040"/>
        </w:rPr>
        <w:t>)</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34000" cy="4000500"/>
            <wp:effectExtent l="0" t="0" r="0" b="0"/>
            <wp:docPr id="265" name="图片 265" descr="https://www.mathworks.com/help/examples/driving/win64/EvaluateAndVisualizeLaneBoundaryDetection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mathworks.com/help/examples/driving/win64/EvaluateAndVisualizeLaneBoundaryDetectionsExample_0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可视化和查看地面真实与您的算法之间的差异</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您对车道检测算法的准确性有了定量的了解。但是</w:t>
      </w:r>
      <w:r>
        <w:rPr>
          <w:rFonts w:ascii="Arial" w:hAnsi="Arial" w:cs="Arial"/>
          <w:color w:val="404040"/>
          <w:sz w:val="20"/>
          <w:szCs w:val="20"/>
        </w:rPr>
        <w:t xml:space="preserve">, </w:t>
      </w:r>
      <w:r>
        <w:rPr>
          <w:rFonts w:ascii="Arial" w:hAnsi="Arial" w:cs="Arial"/>
          <w:color w:val="404040"/>
          <w:sz w:val="20"/>
          <w:szCs w:val="20"/>
        </w:rPr>
        <w:t>无法完全理解故障仅基于上一节中的图解。因此</w:t>
      </w:r>
      <w:r>
        <w:rPr>
          <w:rFonts w:ascii="Arial" w:hAnsi="Arial" w:cs="Arial"/>
          <w:color w:val="404040"/>
          <w:sz w:val="20"/>
          <w:szCs w:val="20"/>
        </w:rPr>
        <w:t xml:space="preserve">, </w:t>
      </w:r>
      <w:r>
        <w:rPr>
          <w:rFonts w:ascii="Arial" w:hAnsi="Arial" w:cs="Arial"/>
          <w:color w:val="404040"/>
          <w:sz w:val="20"/>
          <w:szCs w:val="20"/>
        </w:rPr>
        <w:t>查看视频并在</w:t>
      </w:r>
      <w:proofErr w:type="gramStart"/>
      <w:r>
        <w:rPr>
          <w:rFonts w:ascii="Arial" w:hAnsi="Arial" w:cs="Arial"/>
          <w:color w:val="404040"/>
          <w:sz w:val="20"/>
          <w:szCs w:val="20"/>
        </w:rPr>
        <w:t>每个帧上可视化</w:t>
      </w:r>
      <w:proofErr w:type="gramEnd"/>
      <w:r>
        <w:rPr>
          <w:rFonts w:ascii="Arial" w:hAnsi="Arial" w:cs="Arial"/>
          <w:color w:val="404040"/>
          <w:sz w:val="20"/>
          <w:szCs w:val="20"/>
        </w:rPr>
        <w:t>错误是确定特定故障模式的关键</w:t>
      </w:r>
      <w:r>
        <w:rPr>
          <w:rFonts w:ascii="Arial" w:hAnsi="Arial" w:cs="Arial"/>
          <w:color w:val="404040"/>
          <w:sz w:val="20"/>
          <w:szCs w:val="20"/>
        </w:rPr>
        <w:t xml:space="preserve">, </w:t>
      </w:r>
      <w:r>
        <w:rPr>
          <w:rFonts w:ascii="Arial" w:hAnsi="Arial" w:cs="Arial"/>
          <w:color w:val="404040"/>
          <w:sz w:val="20"/>
          <w:szCs w:val="20"/>
        </w:rPr>
        <w:t>通过优化算法可以改进这些方法。</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您可以使用地面真相贴标机应用程序作为可视化工具来查看包含地面真相数据和估计车道边界的视频。</w:t>
      </w:r>
      <w:hyperlink r:id="rId274" w:history="1">
        <w:r>
          <w:rPr>
            <w:rStyle w:val="HTML1"/>
            <w:rFonts w:ascii="Consolas" w:hAnsi="Consolas"/>
            <w:color w:val="004B87"/>
          </w:rPr>
          <w:t>driving.connector.Connector</w:t>
        </w:r>
      </w:hyperlink>
      <w:r>
        <w:rPr>
          <w:rFonts w:ascii="Arial" w:hAnsi="Arial" w:cs="Arial"/>
          <w:color w:val="404040"/>
          <w:sz w:val="20"/>
          <w:szCs w:val="20"/>
        </w:rPr>
        <w:t>类提供了一个接口</w:t>
      </w:r>
      <w:r>
        <w:rPr>
          <w:rFonts w:ascii="Arial" w:hAnsi="Arial" w:cs="Arial"/>
          <w:color w:val="404040"/>
          <w:sz w:val="20"/>
          <w:szCs w:val="20"/>
        </w:rPr>
        <w:t xml:space="preserve">, </w:t>
      </w:r>
      <w:r>
        <w:rPr>
          <w:rFonts w:ascii="Arial" w:hAnsi="Arial" w:cs="Arial"/>
          <w:color w:val="404040"/>
          <w:sz w:val="20"/>
          <w:szCs w:val="20"/>
        </w:rPr>
        <w:t>用于将自定义可视化工具附加到地面真相贴标机。</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1"/>
          <w:rFonts w:ascii="Consolas" w:hAnsi="Consolas"/>
          <w:color w:val="404040"/>
        </w:rPr>
        <w:t>parabolicLaneBoundary</w:t>
      </w:r>
      <w:r>
        <w:rPr>
          <w:rFonts w:ascii="Arial" w:hAnsi="Arial" w:cs="Arial"/>
          <w:color w:val="404040"/>
          <w:sz w:val="20"/>
          <w:szCs w:val="20"/>
        </w:rPr>
        <w:t>阵列和地面真值数据计算估计点的车辆坐标位置。</w:t>
      </w:r>
      <w:r>
        <w:rPr>
          <w:rStyle w:val="HTML1"/>
          <w:rFonts w:ascii="Consolas" w:hAnsi="Consolas"/>
          <w:color w:val="404040"/>
        </w:rPr>
        <w:t>parabolicLaneBoundary</w:t>
      </w:r>
      <w:r>
        <w:rPr>
          <w:rFonts w:ascii="Arial" w:hAnsi="Arial" w:cs="Arial"/>
          <w:color w:val="404040"/>
          <w:sz w:val="20"/>
          <w:szCs w:val="20"/>
        </w:rPr>
        <w:t>数组定义了一条直线</w:t>
      </w:r>
      <w:r>
        <w:rPr>
          <w:rFonts w:ascii="Arial" w:hAnsi="Arial" w:cs="Arial"/>
          <w:color w:val="404040"/>
          <w:sz w:val="20"/>
          <w:szCs w:val="20"/>
        </w:rPr>
        <w:t xml:space="preserve">, </w:t>
      </w:r>
      <w:r>
        <w:rPr>
          <w:rFonts w:ascii="Arial" w:hAnsi="Arial" w:cs="Arial"/>
          <w:color w:val="404040"/>
          <w:sz w:val="20"/>
          <w:szCs w:val="20"/>
        </w:rPr>
        <w:t>而地面真值数据在道路上标记了离散点。</w:t>
      </w:r>
      <w:r>
        <w:rPr>
          <w:rStyle w:val="HTML1"/>
          <w:rFonts w:ascii="Consolas" w:hAnsi="Consolas"/>
          <w:color w:val="404040"/>
        </w:rPr>
        <w:t>helperGetCorrespondingPoints</w:t>
      </w:r>
      <w:r>
        <w:rPr>
          <w:rFonts w:ascii="Arial" w:hAnsi="Arial" w:cs="Arial"/>
          <w:color w:val="404040"/>
          <w:sz w:val="20"/>
          <w:szCs w:val="20"/>
        </w:rPr>
        <w:t>函数估计与车辆相同的</w:t>
      </w:r>
      <w:r>
        <w:rPr>
          <w:rFonts w:ascii="Arial" w:hAnsi="Arial" w:cs="Arial"/>
          <w:color w:val="404040"/>
          <w:sz w:val="20"/>
          <w:szCs w:val="20"/>
        </w:rPr>
        <w:t xml:space="preserve"> Y </w:t>
      </w:r>
      <w:r>
        <w:rPr>
          <w:rFonts w:ascii="Arial" w:hAnsi="Arial" w:cs="Arial"/>
          <w:color w:val="404040"/>
          <w:sz w:val="20"/>
          <w:szCs w:val="20"/>
        </w:rPr>
        <w:t>轴距离的</w:t>
      </w:r>
      <w:proofErr w:type="gramStart"/>
      <w:r>
        <w:rPr>
          <w:rFonts w:ascii="Arial" w:hAnsi="Arial" w:cs="Arial"/>
          <w:color w:val="404040"/>
          <w:sz w:val="20"/>
          <w:szCs w:val="20"/>
        </w:rPr>
        <w:t>估计线</w:t>
      </w:r>
      <w:proofErr w:type="gramEnd"/>
      <w:r>
        <w:rPr>
          <w:rFonts w:ascii="Arial" w:hAnsi="Arial" w:cs="Arial"/>
          <w:color w:val="404040"/>
          <w:sz w:val="20"/>
          <w:szCs w:val="20"/>
        </w:rPr>
        <w:t>上的点。</w:t>
      </w:r>
      <w:proofErr w:type="gramStart"/>
      <w:r>
        <w:rPr>
          <w:rFonts w:ascii="Arial" w:hAnsi="Arial" w:cs="Arial"/>
          <w:color w:val="404040"/>
          <w:sz w:val="20"/>
          <w:szCs w:val="20"/>
        </w:rPr>
        <w:t>此帮助器</w:t>
      </w:r>
      <w:proofErr w:type="gramEnd"/>
      <w:r>
        <w:rPr>
          <w:rFonts w:ascii="Arial" w:hAnsi="Arial" w:cs="Arial"/>
          <w:color w:val="404040"/>
          <w:sz w:val="20"/>
          <w:szCs w:val="20"/>
        </w:rPr>
        <w:t>函数在示例的末尾定义。</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地面真相点和估计</w:t>
      </w:r>
      <w:proofErr w:type="gramStart"/>
      <w:r>
        <w:rPr>
          <w:rFonts w:ascii="Arial" w:hAnsi="Arial" w:cs="Arial"/>
          <w:color w:val="404040"/>
          <w:sz w:val="20"/>
          <w:szCs w:val="20"/>
        </w:rPr>
        <w:t>点现在</w:t>
      </w:r>
      <w:proofErr w:type="gramEnd"/>
      <w:r>
        <w:rPr>
          <w:rFonts w:ascii="Arial" w:hAnsi="Arial" w:cs="Arial"/>
          <w:color w:val="404040"/>
          <w:sz w:val="20"/>
          <w:szCs w:val="20"/>
        </w:rPr>
        <w:t>包含在一个新的</w:t>
      </w:r>
      <w:r>
        <w:rPr>
          <w:rStyle w:val="HTML1"/>
          <w:rFonts w:ascii="Consolas" w:hAnsi="Consolas"/>
          <w:color w:val="404040"/>
        </w:rPr>
        <w:t>timetable</w:t>
      </w:r>
      <w:r>
        <w:rPr>
          <w:rFonts w:ascii="Arial" w:hAnsi="Arial" w:cs="Arial"/>
          <w:color w:val="404040"/>
          <w:sz w:val="20"/>
          <w:szCs w:val="20"/>
        </w:rPr>
        <w:t xml:space="preserve">, </w:t>
      </w:r>
      <w:r>
        <w:rPr>
          <w:rFonts w:ascii="Arial" w:hAnsi="Arial" w:cs="Arial"/>
          <w:color w:val="404040"/>
          <w:sz w:val="20"/>
          <w:szCs w:val="20"/>
        </w:rPr>
        <w:t>在地面真相贴标贴标应用程序可视化。创建的</w:t>
      </w:r>
      <w:r>
        <w:rPr>
          <w:rStyle w:val="HTML1"/>
          <w:rFonts w:ascii="Consolas" w:hAnsi="Consolas"/>
          <w:color w:val="404040"/>
        </w:rPr>
        <w:t>groundTruth</w:t>
      </w:r>
      <w:r>
        <w:rPr>
          <w:rFonts w:ascii="Arial" w:hAnsi="Arial" w:cs="Arial"/>
          <w:color w:val="404040"/>
          <w:sz w:val="20"/>
          <w:szCs w:val="20"/>
        </w:rPr>
        <w:t>对象然后存储为垫子文件。</w:t>
      </w:r>
    </w:p>
    <w:p w:rsidR="00176B4B" w:rsidRDefault="00176B4B" w:rsidP="00176B4B">
      <w:pPr>
        <w:pStyle w:val="HTML"/>
        <w:rPr>
          <w:rFonts w:ascii="Consolas" w:hAnsi="Consolas"/>
          <w:color w:val="404040"/>
        </w:rPr>
      </w:pPr>
      <w:r>
        <w:rPr>
          <w:rFonts w:ascii="Consolas" w:hAnsi="Consolas"/>
          <w:color w:val="228B22"/>
        </w:rPr>
        <w:t>% Compute the estimated point locations using the monoCamera.</w:t>
      </w:r>
    </w:p>
    <w:p w:rsidR="00176B4B" w:rsidRDefault="00176B4B" w:rsidP="00176B4B">
      <w:pPr>
        <w:pStyle w:val="HTML"/>
        <w:rPr>
          <w:rFonts w:ascii="Consolas" w:hAnsi="Consolas"/>
          <w:color w:val="404040"/>
        </w:rPr>
      </w:pPr>
      <w:r>
        <w:rPr>
          <w:rFonts w:ascii="Consolas" w:hAnsi="Consolas"/>
          <w:color w:val="404040"/>
        </w:rPr>
        <w:t xml:space="preserve">[estVehiclePoints, estImagePoints] = </w:t>
      </w:r>
      <w:proofErr w:type="gramStart"/>
      <w:r>
        <w:rPr>
          <w:rFonts w:ascii="Consolas" w:hAnsi="Consolas"/>
          <w:color w:val="404040"/>
        </w:rPr>
        <w:t>helperGetCorrespondingPoints(</w:t>
      </w:r>
      <w:proofErr w:type="gramEnd"/>
      <w:r>
        <w:rPr>
          <w:rFonts w:ascii="Consolas" w:hAnsi="Consolas"/>
          <w:color w:val="404040"/>
        </w:rPr>
        <w:t xml:space="preserve">monoCameraSensor,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measurements.LaneBoundaries</w:t>
      </w:r>
      <w:proofErr w:type="gramEnd"/>
      <w:r>
        <w:rPr>
          <w:rFonts w:ascii="Consolas" w:hAnsi="Consolas"/>
          <w:color w:val="404040"/>
        </w:rPr>
        <w:t xml:space="preserve">,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gtdata.LanesInVehicleCoord</w:t>
      </w:r>
      <w:proofErr w:type="gramEnd"/>
      <w:r>
        <w:rPr>
          <w:rFonts w:ascii="Consolas" w:hAnsi="Consolas"/>
          <w:color w:val="404040"/>
        </w:rPr>
        <w:t xml:space="preserve">,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assignments);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Add estimated lanes to the measurements timetable.</w:t>
      </w:r>
    </w:p>
    <w:p w:rsidR="00176B4B" w:rsidRDefault="00176B4B" w:rsidP="00176B4B">
      <w:pPr>
        <w:pStyle w:val="HTML"/>
        <w:rPr>
          <w:rFonts w:ascii="Consolas" w:hAnsi="Consolas"/>
          <w:color w:val="404040"/>
        </w:rPr>
      </w:pPr>
      <w:proofErr w:type="gramStart"/>
      <w:r>
        <w:rPr>
          <w:rFonts w:ascii="Consolas" w:hAnsi="Consolas"/>
          <w:color w:val="404040"/>
        </w:rPr>
        <w:t>measurements.EstimatedLanes</w:t>
      </w:r>
      <w:proofErr w:type="gramEnd"/>
      <w:r>
        <w:rPr>
          <w:rFonts w:ascii="Consolas" w:hAnsi="Consolas"/>
          <w:color w:val="404040"/>
        </w:rPr>
        <w:t xml:space="preserve">      = estImagePoints;</w:t>
      </w:r>
    </w:p>
    <w:p w:rsidR="00176B4B" w:rsidRDefault="00176B4B" w:rsidP="00176B4B">
      <w:pPr>
        <w:pStyle w:val="HTML"/>
        <w:rPr>
          <w:rFonts w:ascii="Consolas" w:hAnsi="Consolas"/>
          <w:color w:val="404040"/>
        </w:rPr>
      </w:pPr>
      <w:proofErr w:type="gramStart"/>
      <w:r>
        <w:rPr>
          <w:rFonts w:ascii="Consolas" w:hAnsi="Consolas"/>
          <w:color w:val="404040"/>
        </w:rPr>
        <w:t>measurements.LanesInVehicleCoord</w:t>
      </w:r>
      <w:proofErr w:type="gramEnd"/>
      <w:r>
        <w:rPr>
          <w:rFonts w:ascii="Consolas" w:hAnsi="Consolas"/>
          <w:color w:val="404040"/>
        </w:rPr>
        <w:t xml:space="preserve"> = estVehiclePoints;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Create a new timetable with all the variables needed for visualization.</w:t>
      </w:r>
    </w:p>
    <w:p w:rsidR="00176B4B" w:rsidRDefault="00176B4B" w:rsidP="00176B4B">
      <w:pPr>
        <w:pStyle w:val="HTML"/>
        <w:rPr>
          <w:rFonts w:ascii="Consolas" w:hAnsi="Consolas"/>
          <w:color w:val="404040"/>
        </w:rPr>
      </w:pPr>
      <w:r>
        <w:rPr>
          <w:rFonts w:ascii="Consolas" w:hAnsi="Consolas"/>
          <w:color w:val="404040"/>
        </w:rPr>
        <w:t>names = {</w:t>
      </w:r>
      <w:r>
        <w:rPr>
          <w:rFonts w:ascii="Consolas" w:hAnsi="Consolas"/>
          <w:color w:val="A020F0"/>
        </w:rPr>
        <w:t>'LanePoints'</w:t>
      </w:r>
      <w:r>
        <w:rPr>
          <w:rFonts w:ascii="Consolas" w:hAnsi="Consolas"/>
          <w:color w:val="404040"/>
        </w:rPr>
        <w:t xml:space="preserve">; </w:t>
      </w:r>
      <w:r>
        <w:rPr>
          <w:rFonts w:ascii="Consolas" w:hAnsi="Consolas"/>
          <w:color w:val="A020F0"/>
        </w:rPr>
        <w:t>'DetectedLanePoints'</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types = </w:t>
      </w:r>
      <w:proofErr w:type="gramStart"/>
      <w:r>
        <w:rPr>
          <w:rFonts w:ascii="Consolas" w:hAnsi="Consolas"/>
          <w:color w:val="404040"/>
        </w:rPr>
        <w:t>labelType(</w:t>
      </w:r>
      <w:proofErr w:type="gramEnd"/>
      <w:r>
        <w:rPr>
          <w:rFonts w:ascii="Consolas" w:hAnsi="Consolas"/>
          <w:color w:val="404040"/>
        </w:rPr>
        <w:t>{</w:t>
      </w:r>
      <w:r>
        <w:rPr>
          <w:rFonts w:ascii="Consolas" w:hAnsi="Consolas"/>
          <w:color w:val="A020F0"/>
        </w:rPr>
        <w:t>'Line'</w:t>
      </w:r>
      <w:r>
        <w:rPr>
          <w:rFonts w:ascii="Consolas" w:hAnsi="Consolas"/>
          <w:color w:val="404040"/>
        </w:rPr>
        <w:t xml:space="preserve">; </w:t>
      </w:r>
      <w:r>
        <w:rPr>
          <w:rFonts w:ascii="Consolas" w:hAnsi="Consolas"/>
          <w:color w:val="A020F0"/>
        </w:rPr>
        <w:t>'Line'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labelDefs = </w:t>
      </w:r>
      <w:proofErr w:type="gramStart"/>
      <w:r>
        <w:rPr>
          <w:rFonts w:ascii="Consolas" w:hAnsi="Consolas"/>
          <w:color w:val="404040"/>
        </w:rPr>
        <w:t>table(</w:t>
      </w:r>
      <w:proofErr w:type="gramEnd"/>
      <w:r>
        <w:rPr>
          <w:rFonts w:ascii="Consolas" w:hAnsi="Consolas"/>
          <w:color w:val="404040"/>
        </w:rPr>
        <w:t xml:space="preserve">names, types, </w:t>
      </w:r>
      <w:r>
        <w:rPr>
          <w:rFonts w:ascii="Consolas" w:hAnsi="Consolas"/>
          <w:color w:val="A020F0"/>
        </w:rPr>
        <w:t>'VariableNames'</w:t>
      </w:r>
      <w:r>
        <w:rPr>
          <w:rFonts w:ascii="Consolas" w:hAnsi="Consolas"/>
          <w:color w:val="404040"/>
        </w:rPr>
        <w:t>, {</w:t>
      </w:r>
      <w:r>
        <w:rPr>
          <w:rFonts w:ascii="Consolas" w:hAnsi="Consolas"/>
          <w:color w:val="A020F0"/>
        </w:rPr>
        <w:t>'Name'</w:t>
      </w:r>
      <w:r>
        <w:rPr>
          <w:rFonts w:ascii="Consolas" w:hAnsi="Consolas"/>
          <w:color w:val="404040"/>
        </w:rPr>
        <w:t>,</w:t>
      </w:r>
      <w:r>
        <w:rPr>
          <w:rFonts w:ascii="Consolas" w:hAnsi="Consolas"/>
          <w:color w:val="A020F0"/>
        </w:rPr>
        <w:t>'Type'</w:t>
      </w:r>
      <w:r>
        <w:rPr>
          <w:rFonts w:ascii="Consolas" w:hAnsi="Consolas"/>
          <w:color w:val="404040"/>
        </w:rPr>
        <w:t>});</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visualizeInFrame = </w:t>
      </w:r>
      <w:proofErr w:type="gramStart"/>
      <w:r>
        <w:rPr>
          <w:rFonts w:ascii="Consolas" w:hAnsi="Consolas"/>
          <w:color w:val="404040"/>
        </w:rPr>
        <w:t>timetable(</w:t>
      </w:r>
      <w:proofErr w:type="gramEnd"/>
      <w:r>
        <w:rPr>
          <w:rFonts w:ascii="Consolas" w:hAnsi="Consolas"/>
          <w:color w:val="404040"/>
        </w:rPr>
        <w:t xml:space="preserve">gtdata.Time,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gtdata.LaneBoundaries</w:t>
      </w:r>
      <w:proofErr w:type="gramEnd"/>
      <w:r>
        <w:rPr>
          <w:rFonts w:ascii="Consolas" w:hAnsi="Consolas"/>
          <w:color w:val="404040"/>
        </w:rPr>
        <w:t xml:space="preserve">,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measurements.EstimatedLanes</w:t>
      </w:r>
      <w:proofErr w:type="gramEnd"/>
      <w:r>
        <w:rPr>
          <w:rFonts w:ascii="Consolas" w:hAnsi="Consolas"/>
          <w:color w:val="404040"/>
        </w:rPr>
        <w:t xml:space="preserve">, </w:t>
      </w:r>
      <w:r>
        <w:rPr>
          <w:rFonts w:ascii="Consolas" w:hAnsi="Consolas"/>
          <w:color w:val="0000FF"/>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A020F0"/>
        </w:rPr>
        <w:t>'VariableNames'</w:t>
      </w:r>
      <w:r>
        <w:rPr>
          <w:rFonts w:ascii="Consolas" w:hAnsi="Consolas"/>
          <w:color w:val="404040"/>
        </w:rPr>
        <w:t>, names);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Create groundTruth object.</w:t>
      </w:r>
    </w:p>
    <w:p w:rsidR="00176B4B" w:rsidRDefault="00176B4B" w:rsidP="00176B4B">
      <w:pPr>
        <w:pStyle w:val="HTML"/>
        <w:rPr>
          <w:rFonts w:ascii="Consolas" w:hAnsi="Consolas"/>
          <w:color w:val="404040"/>
        </w:rPr>
      </w:pPr>
      <w:r>
        <w:rPr>
          <w:rFonts w:ascii="Consolas" w:hAnsi="Consolas"/>
          <w:color w:val="404040"/>
        </w:rPr>
        <w:t>dataSource = groundTruthDataSource(videoName);</w:t>
      </w:r>
    </w:p>
    <w:p w:rsidR="00176B4B" w:rsidRDefault="00176B4B" w:rsidP="00176B4B">
      <w:pPr>
        <w:pStyle w:val="HTML"/>
        <w:rPr>
          <w:rFonts w:ascii="Consolas" w:hAnsi="Consolas"/>
          <w:color w:val="404040"/>
        </w:rPr>
      </w:pPr>
      <w:r>
        <w:rPr>
          <w:rFonts w:ascii="Consolas" w:hAnsi="Consolas"/>
          <w:color w:val="404040"/>
        </w:rPr>
        <w:t xml:space="preserve">dataToVisualize = </w:t>
      </w:r>
      <w:proofErr w:type="gramStart"/>
      <w:r>
        <w:rPr>
          <w:rFonts w:ascii="Consolas" w:hAnsi="Consolas"/>
          <w:color w:val="404040"/>
        </w:rPr>
        <w:t>groundTruth(</w:t>
      </w:r>
      <w:proofErr w:type="gramEnd"/>
      <w:r>
        <w:rPr>
          <w:rFonts w:ascii="Consolas" w:hAnsi="Consolas"/>
          <w:color w:val="404040"/>
        </w:rPr>
        <w:t>dataSource, labelDefs, visualizeInFrame);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228B22"/>
        </w:rPr>
        <w:t>% Save all the results of the previous section in distanceData.mat in a</w:t>
      </w:r>
    </w:p>
    <w:p w:rsidR="00176B4B" w:rsidRDefault="00176B4B" w:rsidP="00176B4B">
      <w:pPr>
        <w:pStyle w:val="HTML"/>
        <w:rPr>
          <w:rFonts w:ascii="Consolas" w:hAnsi="Consolas"/>
          <w:color w:val="404040"/>
        </w:rPr>
      </w:pPr>
      <w:r>
        <w:rPr>
          <w:rFonts w:ascii="Consolas" w:hAnsi="Consolas"/>
          <w:color w:val="228B22"/>
        </w:rPr>
        <w:t>% temporary folder.</w:t>
      </w:r>
    </w:p>
    <w:p w:rsidR="00176B4B" w:rsidRDefault="00176B4B" w:rsidP="00176B4B">
      <w:pPr>
        <w:pStyle w:val="HTML"/>
        <w:rPr>
          <w:rFonts w:ascii="Consolas" w:hAnsi="Consolas"/>
          <w:color w:val="404040"/>
        </w:rPr>
      </w:pPr>
      <w:r>
        <w:rPr>
          <w:rFonts w:ascii="Consolas" w:hAnsi="Consolas"/>
          <w:color w:val="404040"/>
        </w:rPr>
        <w:t xml:space="preserve">dataToLoad = [tempdir </w:t>
      </w:r>
      <w:r>
        <w:rPr>
          <w:rFonts w:ascii="Consolas" w:hAnsi="Consolas"/>
          <w:color w:val="A020F0"/>
        </w:rPr>
        <w:t>'distanceData.mat'</w:t>
      </w:r>
      <w:r>
        <w:rPr>
          <w:rFonts w:ascii="Consolas" w:hAnsi="Consolas"/>
          <w:color w:val="404040"/>
        </w:rPr>
        <w:t>];</w:t>
      </w:r>
    </w:p>
    <w:p w:rsidR="00176B4B" w:rsidRDefault="00176B4B" w:rsidP="00176B4B">
      <w:pPr>
        <w:pStyle w:val="HTML"/>
        <w:rPr>
          <w:rFonts w:ascii="Consolas" w:hAnsi="Consolas"/>
          <w:color w:val="404040"/>
        </w:rPr>
      </w:pPr>
      <w:proofErr w:type="gramStart"/>
      <w:r>
        <w:rPr>
          <w:rFonts w:ascii="Consolas" w:hAnsi="Consolas"/>
          <w:color w:val="404040"/>
        </w:rPr>
        <w:t>save(</w:t>
      </w:r>
      <w:proofErr w:type="gramEnd"/>
      <w:r>
        <w:rPr>
          <w:rFonts w:ascii="Consolas" w:hAnsi="Consolas"/>
          <w:color w:val="404040"/>
        </w:rPr>
        <w:t xml:space="preserve">dataToLoad, </w:t>
      </w:r>
      <w:r>
        <w:rPr>
          <w:rFonts w:ascii="Consolas" w:hAnsi="Consolas"/>
          <w:color w:val="A020F0"/>
        </w:rPr>
        <w:t>'monoSensorHelper'</w:t>
      </w:r>
      <w:r>
        <w:rPr>
          <w:rFonts w:ascii="Consolas" w:hAnsi="Consolas"/>
          <w:color w:val="404040"/>
        </w:rPr>
        <w:t xml:space="preserve">, </w:t>
      </w:r>
      <w:r>
        <w:rPr>
          <w:rFonts w:ascii="Consolas" w:hAnsi="Consolas"/>
          <w:color w:val="A020F0"/>
        </w:rPr>
        <w:t>'videoName'</w:t>
      </w:r>
      <w:r>
        <w:rPr>
          <w:rFonts w:ascii="Consolas" w:hAnsi="Consolas"/>
          <w:color w:val="404040"/>
        </w:rPr>
        <w:t xml:space="preserve">, </w:t>
      </w:r>
      <w:r>
        <w:rPr>
          <w:rFonts w:ascii="Consolas" w:hAnsi="Consolas"/>
          <w:color w:val="A020F0"/>
        </w:rPr>
        <w:t>'measurements'</w:t>
      </w:r>
      <w:r>
        <w:rPr>
          <w:rFonts w:ascii="Consolas" w:hAnsi="Consolas"/>
          <w:color w:val="404040"/>
        </w:rPr>
        <w:t xml:space="preserve">, </w:t>
      </w:r>
      <w:r>
        <w:rPr>
          <w:rFonts w:ascii="Consolas" w:hAnsi="Consolas"/>
          <w:color w:val="A020F0"/>
        </w:rPr>
        <w:t>'gtdata'</w:t>
      </w:r>
      <w:r>
        <w:rPr>
          <w:rFonts w:ascii="Consolas" w:hAnsi="Consolas"/>
          <w:color w:val="404040"/>
        </w:rPr>
        <w:t xml:space="preserve">, </w:t>
      </w:r>
      <w:r>
        <w:rPr>
          <w:rFonts w:ascii="Consolas" w:hAnsi="Consolas"/>
          <w:color w:val="A020F0"/>
        </w:rPr>
        <w:t>'averageDistance'</w:t>
      </w:r>
      <w:r>
        <w:rPr>
          <w:rFonts w:ascii="Consolas" w:hAnsi="Consolas"/>
          <w:color w:val="404040"/>
        </w:rPr>
        <w:t>);</w:t>
      </w:r>
    </w:p>
    <w:p w:rsidR="00176B4B" w:rsidRDefault="00BD0362" w:rsidP="00176B4B">
      <w:pPr>
        <w:pStyle w:val="a4"/>
        <w:shd w:val="clear" w:color="auto" w:fill="FFFFFF"/>
        <w:spacing w:before="0" w:beforeAutospacing="0" w:after="150" w:afterAutospacing="0"/>
        <w:rPr>
          <w:rFonts w:ascii="Arial" w:hAnsi="Arial" w:cs="Arial"/>
          <w:color w:val="404040"/>
          <w:sz w:val="20"/>
          <w:szCs w:val="20"/>
        </w:rPr>
      </w:pPr>
      <w:hyperlink r:id="rId275" w:tgtFrame="_blank" w:history="1">
        <w:r w:rsidR="00176B4B">
          <w:rPr>
            <w:rStyle w:val="HTML1"/>
            <w:rFonts w:ascii="Consolas" w:hAnsi="Consolas"/>
            <w:color w:val="004B87"/>
          </w:rPr>
          <w:t>helperCustomUI</w:t>
        </w:r>
        <w:r w:rsidR="00176B4B">
          <w:rPr>
            <w:rStyle w:val="a3"/>
            <w:rFonts w:ascii="Arial" w:hAnsi="Arial" w:cs="Arial"/>
            <w:color w:val="004B87"/>
            <w:sz w:val="20"/>
            <w:szCs w:val="20"/>
          </w:rPr>
          <w:t> </w:t>
        </w:r>
      </w:hyperlink>
      <w:r w:rsidR="00176B4B">
        <w:rPr>
          <w:rFonts w:ascii="Arial" w:hAnsi="Arial" w:cs="Arial"/>
          <w:color w:val="404040"/>
          <w:sz w:val="20"/>
          <w:szCs w:val="20"/>
        </w:rPr>
        <w:t>类使用从</w:t>
      </w:r>
      <w:r w:rsidR="00176B4B">
        <w:rPr>
          <w:rFonts w:ascii="Arial" w:hAnsi="Arial" w:cs="Arial"/>
          <w:color w:val="404040"/>
          <w:sz w:val="20"/>
          <w:szCs w:val="20"/>
        </w:rPr>
        <w:t xml:space="preserve"> MAT </w:t>
      </w:r>
      <w:r w:rsidR="00176B4B">
        <w:rPr>
          <w:rFonts w:ascii="Arial" w:hAnsi="Arial" w:cs="Arial"/>
          <w:color w:val="404040"/>
          <w:sz w:val="20"/>
          <w:szCs w:val="20"/>
        </w:rPr>
        <w:t>文件加载的数据</w:t>
      </w:r>
      <w:r w:rsidR="00176B4B">
        <w:rPr>
          <w:rFonts w:ascii="Arial" w:hAnsi="Arial" w:cs="Arial"/>
          <w:color w:val="404040"/>
          <w:sz w:val="20"/>
          <w:szCs w:val="20"/>
        </w:rPr>
        <w:t xml:space="preserve"> (</w:t>
      </w:r>
      <w:r w:rsidR="00176B4B">
        <w:rPr>
          <w:rFonts w:ascii="Arial" w:hAnsi="Arial" w:cs="Arial"/>
          <w:color w:val="404040"/>
          <w:sz w:val="20"/>
          <w:szCs w:val="20"/>
        </w:rPr>
        <w:t>如刚创建的图表</w:t>
      </w:r>
      <w:r w:rsidR="00176B4B">
        <w:rPr>
          <w:rFonts w:ascii="Arial" w:hAnsi="Arial" w:cs="Arial"/>
          <w:color w:val="404040"/>
          <w:sz w:val="20"/>
          <w:szCs w:val="20"/>
        </w:rPr>
        <w:t xml:space="preserve">) </w:t>
      </w:r>
      <w:r w:rsidR="00176B4B">
        <w:rPr>
          <w:rFonts w:ascii="Arial" w:hAnsi="Arial" w:cs="Arial"/>
          <w:color w:val="404040"/>
          <w:sz w:val="20"/>
          <w:szCs w:val="20"/>
        </w:rPr>
        <w:t>创建图解和鸟瞰视图。地面真相贴标机应用程序的连接器接口通过</w:t>
      </w:r>
      <w:hyperlink r:id="rId276" w:tgtFrame="_blank" w:history="1">
        <w:r w:rsidR="00176B4B">
          <w:rPr>
            <w:rStyle w:val="a3"/>
            <w:rFonts w:ascii="Arial" w:hAnsi="Arial" w:cs="Arial"/>
            <w:color w:val="004B87"/>
            <w:sz w:val="20"/>
            <w:szCs w:val="20"/>
          </w:rPr>
          <w:t> </w:t>
        </w:r>
        <w:r w:rsidR="00176B4B">
          <w:rPr>
            <w:rStyle w:val="HTML1"/>
            <w:rFonts w:ascii="Consolas" w:hAnsi="Consolas"/>
            <w:color w:val="004B87"/>
          </w:rPr>
          <w:t>helperUIConnector</w:t>
        </w:r>
        <w:r w:rsidR="00176B4B">
          <w:rPr>
            <w:rStyle w:val="a3"/>
            <w:rFonts w:ascii="Arial" w:hAnsi="Arial" w:cs="Arial"/>
            <w:color w:val="004B87"/>
            <w:sz w:val="20"/>
            <w:szCs w:val="20"/>
          </w:rPr>
          <w:t> </w:t>
        </w:r>
      </w:hyperlink>
      <w:r w:rsidR="00176B4B">
        <w:rPr>
          <w:rFonts w:ascii="Arial" w:hAnsi="Arial" w:cs="Arial"/>
          <w:color w:val="404040"/>
          <w:sz w:val="20"/>
          <w:szCs w:val="20"/>
        </w:rPr>
        <w:t>类与</w:t>
      </w:r>
      <w:r w:rsidR="00176B4B">
        <w:rPr>
          <w:rStyle w:val="HTML1"/>
          <w:rFonts w:ascii="Consolas" w:hAnsi="Consolas"/>
          <w:color w:val="404040"/>
        </w:rPr>
        <w:t>helperCustomUI</w:t>
      </w:r>
      <w:r w:rsidR="00176B4B">
        <w:rPr>
          <w:rFonts w:ascii="Arial" w:hAnsi="Arial" w:cs="Arial"/>
          <w:color w:val="404040"/>
          <w:sz w:val="20"/>
          <w:szCs w:val="20"/>
        </w:rPr>
        <w:t>类进行交互</w:t>
      </w:r>
      <w:r w:rsidR="00176B4B">
        <w:rPr>
          <w:rFonts w:ascii="Arial" w:hAnsi="Arial" w:cs="Arial"/>
          <w:color w:val="404040"/>
          <w:sz w:val="20"/>
          <w:szCs w:val="20"/>
        </w:rPr>
        <w:t xml:space="preserve">, </w:t>
      </w:r>
      <w:r w:rsidR="00176B4B">
        <w:rPr>
          <w:rFonts w:ascii="Arial" w:hAnsi="Arial" w:cs="Arial"/>
          <w:color w:val="404040"/>
          <w:sz w:val="20"/>
          <w:szCs w:val="20"/>
        </w:rPr>
        <w:t>以将视频与平均距离图和鸟瞰视图同步。通过这种同步</w:t>
      </w:r>
      <w:r w:rsidR="00176B4B">
        <w:rPr>
          <w:rFonts w:ascii="Arial" w:hAnsi="Arial" w:cs="Arial"/>
          <w:color w:val="404040"/>
          <w:sz w:val="20"/>
          <w:szCs w:val="20"/>
        </w:rPr>
        <w:t xml:space="preserve">, </w:t>
      </w:r>
      <w:r w:rsidR="00176B4B">
        <w:rPr>
          <w:rFonts w:ascii="Arial" w:hAnsi="Arial" w:cs="Arial"/>
          <w:color w:val="404040"/>
          <w:sz w:val="20"/>
          <w:szCs w:val="20"/>
        </w:rPr>
        <w:t>您可以分析和直观地解析每帧结果。</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按照以下步骤来可视化结果</w:t>
      </w:r>
      <w:r>
        <w:rPr>
          <w:rFonts w:ascii="Arial" w:hAnsi="Arial" w:cs="Arial"/>
          <w:color w:val="404040"/>
          <w:sz w:val="20"/>
          <w:szCs w:val="20"/>
        </w:rPr>
        <w:t xml:space="preserve">, </w:t>
      </w:r>
      <w:r>
        <w:rPr>
          <w:rFonts w:ascii="Arial" w:hAnsi="Arial" w:cs="Arial"/>
          <w:color w:val="404040"/>
          <w:sz w:val="20"/>
          <w:szCs w:val="20"/>
        </w:rPr>
        <w:t>如下面的图像所示</w:t>
      </w:r>
      <w:r>
        <w:rPr>
          <w:rFonts w:ascii="Arial" w:hAnsi="Arial" w:cs="Arial"/>
          <w:color w:val="404040"/>
          <w:sz w:val="20"/>
          <w:szCs w:val="20"/>
        </w:rPr>
        <w:t>:</w:t>
      </w:r>
    </w:p>
    <w:p w:rsidR="00176B4B" w:rsidRDefault="00176B4B" w:rsidP="00176B4B">
      <w:pPr>
        <w:pStyle w:val="a4"/>
        <w:numPr>
          <w:ilvl w:val="0"/>
          <w:numId w:val="6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转到</w:t>
      </w:r>
      <w:r>
        <w:rPr>
          <w:rStyle w:val="HTML1"/>
          <w:rFonts w:ascii="Consolas" w:hAnsi="Consolas"/>
          <w:color w:val="404040"/>
        </w:rPr>
        <w:t>distanceData.mat</w:t>
      </w:r>
      <w:r>
        <w:rPr>
          <w:rFonts w:ascii="Arial" w:hAnsi="Arial" w:cs="Arial"/>
          <w:color w:val="404040"/>
          <w:sz w:val="20"/>
          <w:szCs w:val="20"/>
        </w:rPr>
        <w:t>保存的临时目录</w:t>
      </w:r>
      <w:r>
        <w:rPr>
          <w:rFonts w:ascii="Arial" w:hAnsi="Arial" w:cs="Arial"/>
          <w:color w:val="404040"/>
          <w:sz w:val="20"/>
          <w:szCs w:val="20"/>
        </w:rPr>
        <w:t xml:space="preserve">, </w:t>
      </w:r>
      <w:r>
        <w:rPr>
          <w:rFonts w:ascii="Arial" w:hAnsi="Arial" w:cs="Arial"/>
          <w:color w:val="404040"/>
          <w:sz w:val="20"/>
          <w:szCs w:val="20"/>
        </w:rPr>
        <w:t>并打开地面真相贴标机应用程序。然后启动地面真相贴标机应用程序</w:t>
      </w:r>
      <w:r>
        <w:rPr>
          <w:rFonts w:ascii="Arial" w:hAnsi="Arial" w:cs="Arial"/>
          <w:color w:val="404040"/>
          <w:sz w:val="20"/>
          <w:szCs w:val="20"/>
        </w:rPr>
        <w:t xml:space="preserve">, </w:t>
      </w:r>
      <w:r>
        <w:rPr>
          <w:rFonts w:ascii="Arial" w:hAnsi="Arial" w:cs="Arial"/>
          <w:color w:val="404040"/>
          <w:sz w:val="20"/>
          <w:szCs w:val="20"/>
        </w:rPr>
        <w:t>使用以下命令指定为</w:t>
      </w:r>
      <w:r>
        <w:rPr>
          <w:rStyle w:val="HTML1"/>
          <w:rFonts w:ascii="Consolas" w:hAnsi="Consolas"/>
          <w:color w:val="404040"/>
        </w:rPr>
        <w:t>helperUIConnector</w:t>
      </w:r>
      <w:r>
        <w:rPr>
          <w:rFonts w:ascii="Arial" w:hAnsi="Arial" w:cs="Arial"/>
          <w:color w:val="404040"/>
          <w:sz w:val="20"/>
          <w:szCs w:val="20"/>
        </w:rPr>
        <w:t>的连接器句柄</w:t>
      </w:r>
      <w:r>
        <w:rPr>
          <w:rFonts w:ascii="Arial" w:hAnsi="Arial" w:cs="Arial"/>
          <w:color w:val="404040"/>
          <w:sz w:val="20"/>
          <w:szCs w:val="20"/>
        </w:rPr>
        <w:t>:</w:t>
      </w:r>
    </w:p>
    <w:p w:rsidR="00176B4B" w:rsidRDefault="00176B4B" w:rsidP="00176B4B">
      <w:pPr>
        <w:pStyle w:val="HTML"/>
        <w:spacing w:after="150"/>
        <w:ind w:left="480"/>
        <w:rPr>
          <w:rFonts w:ascii="Consolas" w:hAnsi="Consolas"/>
          <w:color w:val="404040"/>
        </w:rPr>
      </w:pPr>
      <w:r>
        <w:rPr>
          <w:rFonts w:ascii="Consolas" w:hAnsi="Consolas"/>
          <w:color w:val="404040"/>
        </w:rPr>
        <w:t>&gt;&gt; origdir = pwd;</w:t>
      </w:r>
    </w:p>
    <w:p w:rsidR="00176B4B" w:rsidRDefault="00176B4B" w:rsidP="00176B4B">
      <w:pPr>
        <w:pStyle w:val="HTML"/>
        <w:spacing w:after="150"/>
        <w:ind w:left="480"/>
        <w:rPr>
          <w:rFonts w:ascii="Consolas" w:hAnsi="Consolas"/>
          <w:color w:val="404040"/>
        </w:rPr>
      </w:pPr>
      <w:r>
        <w:rPr>
          <w:rFonts w:ascii="Consolas" w:hAnsi="Consolas"/>
          <w:color w:val="404040"/>
        </w:rPr>
        <w:t>&gt;&gt; cd(tempdir)</w:t>
      </w:r>
    </w:p>
    <w:p w:rsidR="00176B4B" w:rsidRDefault="00176B4B" w:rsidP="00176B4B">
      <w:pPr>
        <w:pStyle w:val="HTML"/>
        <w:spacing w:after="150"/>
        <w:ind w:left="480"/>
        <w:rPr>
          <w:rFonts w:ascii="Consolas" w:hAnsi="Consolas"/>
          <w:color w:val="404040"/>
        </w:rPr>
      </w:pPr>
      <w:r>
        <w:rPr>
          <w:rFonts w:ascii="Consolas" w:hAnsi="Consolas"/>
          <w:color w:val="404040"/>
        </w:rPr>
        <w:t xml:space="preserve">&gt;&gt; </w:t>
      </w:r>
      <w:proofErr w:type="gramStart"/>
      <w:r>
        <w:rPr>
          <w:rFonts w:ascii="Consolas" w:hAnsi="Consolas"/>
          <w:color w:val="404040"/>
        </w:rPr>
        <w:t>groundTruthLabeler(</w:t>
      </w:r>
      <w:proofErr w:type="gramEnd"/>
      <w:r>
        <w:rPr>
          <w:rFonts w:ascii="Consolas" w:hAnsi="Consolas"/>
          <w:color w:val="404040"/>
        </w:rPr>
        <w:t xml:space="preserve">dataSource, </w:t>
      </w:r>
      <w:r>
        <w:rPr>
          <w:rFonts w:ascii="Consolas" w:hAnsi="Consolas"/>
          <w:color w:val="A020F0"/>
        </w:rPr>
        <w:t>'ConnectorTargetHandle'</w:t>
      </w:r>
      <w:r>
        <w:rPr>
          <w:rFonts w:ascii="Consolas" w:hAnsi="Consolas"/>
          <w:color w:val="404040"/>
        </w:rPr>
        <w:t>, @helperUIConnector);</w:t>
      </w:r>
    </w:p>
    <w:p w:rsidR="00176B4B" w:rsidRDefault="00176B4B" w:rsidP="00176B4B">
      <w:pPr>
        <w:pStyle w:val="a4"/>
        <w:numPr>
          <w:ilvl w:val="0"/>
          <w:numId w:val="67"/>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导入标签</w:t>
      </w:r>
      <w:r>
        <w:rPr>
          <w:rFonts w:ascii="Arial" w:hAnsi="Arial" w:cs="Arial"/>
          <w:color w:val="404040"/>
          <w:sz w:val="20"/>
          <w:szCs w:val="20"/>
        </w:rPr>
        <w:t xml:space="preserve">: </w:t>
      </w:r>
      <w:r>
        <w:rPr>
          <w:rFonts w:ascii="Arial" w:hAnsi="Arial" w:cs="Arial"/>
          <w:color w:val="404040"/>
          <w:sz w:val="20"/>
          <w:szCs w:val="20"/>
        </w:rPr>
        <w:t>可视化地面真相车道标记和图像坐标中的估计车道。在应用程序工具条中</w:t>
      </w:r>
      <w:r>
        <w:rPr>
          <w:rFonts w:ascii="Arial" w:hAnsi="Arial" w:cs="Arial"/>
          <w:color w:val="404040"/>
          <w:sz w:val="20"/>
          <w:szCs w:val="20"/>
        </w:rPr>
        <w:t xml:space="preserve">, </w:t>
      </w:r>
      <w:r>
        <w:rPr>
          <w:rFonts w:ascii="Arial" w:hAnsi="Arial" w:cs="Arial"/>
          <w:color w:val="404040"/>
          <w:sz w:val="20"/>
          <w:szCs w:val="20"/>
        </w:rPr>
        <w:t>单击</w:t>
      </w:r>
      <w:r>
        <w:rPr>
          <w:rFonts w:ascii="Arial" w:hAnsi="Arial" w:cs="Arial"/>
          <w:color w:val="404040"/>
          <w:sz w:val="20"/>
          <w:szCs w:val="20"/>
        </w:rPr>
        <w:t xml:space="preserve"> "</w:t>
      </w:r>
      <w:r>
        <w:rPr>
          <w:rStyle w:val="a6"/>
          <w:rFonts w:ascii="Arial" w:hAnsi="Arial" w:cs="Arial"/>
          <w:color w:val="404040"/>
          <w:sz w:val="20"/>
          <w:szCs w:val="20"/>
        </w:rPr>
        <w:t>导入标签</w:t>
      </w:r>
      <w:r>
        <w:rPr>
          <w:rFonts w:ascii="Arial" w:hAnsi="Arial" w:cs="Arial"/>
          <w:color w:val="404040"/>
          <w:sz w:val="20"/>
          <w:szCs w:val="20"/>
        </w:rPr>
        <w:t>"</w:t>
      </w:r>
      <w:r>
        <w:rPr>
          <w:rFonts w:ascii="Arial" w:hAnsi="Arial" w:cs="Arial"/>
          <w:color w:val="404040"/>
          <w:sz w:val="20"/>
          <w:szCs w:val="20"/>
        </w:rPr>
        <w:t>。然后选择</w:t>
      </w:r>
      <w:r>
        <w:rPr>
          <w:rFonts w:ascii="Arial" w:hAnsi="Arial" w:cs="Arial"/>
          <w:color w:val="404040"/>
          <w:sz w:val="20"/>
          <w:szCs w:val="20"/>
        </w:rPr>
        <w:t xml:space="preserve"> "</w:t>
      </w:r>
      <w:r>
        <w:rPr>
          <w:rStyle w:val="a6"/>
          <w:rFonts w:ascii="Arial" w:hAnsi="Arial" w:cs="Arial"/>
          <w:color w:val="404040"/>
          <w:sz w:val="20"/>
          <w:szCs w:val="20"/>
        </w:rPr>
        <w:t>从工作区</w:t>
      </w:r>
      <w:r>
        <w:rPr>
          <w:rFonts w:ascii="Arial" w:hAnsi="Arial" w:cs="Arial"/>
          <w:color w:val="404040"/>
          <w:sz w:val="20"/>
          <w:szCs w:val="20"/>
        </w:rPr>
        <w:t xml:space="preserve">" </w:t>
      </w:r>
      <w:r>
        <w:rPr>
          <w:rFonts w:ascii="Arial" w:hAnsi="Arial" w:cs="Arial"/>
          <w:color w:val="404040"/>
          <w:sz w:val="20"/>
          <w:szCs w:val="20"/>
        </w:rPr>
        <w:t>选项</w:t>
      </w:r>
      <w:r>
        <w:rPr>
          <w:rFonts w:ascii="Arial" w:hAnsi="Arial" w:cs="Arial"/>
          <w:color w:val="404040"/>
          <w:sz w:val="20"/>
          <w:szCs w:val="20"/>
        </w:rPr>
        <w:t xml:space="preserve">, </w:t>
      </w:r>
      <w:r>
        <w:rPr>
          <w:rFonts w:ascii="Arial" w:hAnsi="Arial" w:cs="Arial"/>
          <w:color w:val="404040"/>
          <w:sz w:val="20"/>
          <w:szCs w:val="20"/>
        </w:rPr>
        <w:t>并将</w:t>
      </w:r>
      <w:r>
        <w:rPr>
          <w:rStyle w:val="HTML1"/>
          <w:rFonts w:ascii="Consolas" w:hAnsi="Consolas"/>
          <w:color w:val="404040"/>
        </w:rPr>
        <w:t>dataToVisualize</w:t>
      </w:r>
      <w:r>
        <w:rPr>
          <w:rFonts w:ascii="Arial" w:hAnsi="Arial" w:cs="Arial"/>
          <w:color w:val="404040"/>
          <w:sz w:val="20"/>
          <w:szCs w:val="20"/>
        </w:rPr>
        <w:t>地面真相加载到应用中。</w:t>
      </w:r>
      <w:proofErr w:type="gramStart"/>
      <w:r>
        <w:rPr>
          <w:rFonts w:ascii="Arial" w:hAnsi="Arial" w:cs="Arial"/>
          <w:color w:val="404040"/>
          <w:sz w:val="20"/>
          <w:szCs w:val="20"/>
        </w:rPr>
        <w:t>主应用</w:t>
      </w:r>
      <w:proofErr w:type="gramEnd"/>
      <w:r>
        <w:rPr>
          <w:rFonts w:ascii="Arial" w:hAnsi="Arial" w:cs="Arial"/>
          <w:color w:val="404040"/>
          <w:sz w:val="20"/>
          <w:szCs w:val="20"/>
        </w:rPr>
        <w:t>窗口现在包含车道标记的注解。</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现在</w:t>
      </w:r>
      <w:r>
        <w:rPr>
          <w:rFonts w:ascii="Arial" w:hAnsi="Arial" w:cs="Arial"/>
          <w:color w:val="404040"/>
          <w:sz w:val="20"/>
          <w:szCs w:val="20"/>
        </w:rPr>
        <w:t xml:space="preserve">, </w:t>
      </w:r>
      <w:r>
        <w:rPr>
          <w:rFonts w:ascii="Arial" w:hAnsi="Arial" w:cs="Arial"/>
          <w:color w:val="404040"/>
          <w:sz w:val="20"/>
          <w:szCs w:val="20"/>
        </w:rPr>
        <w:t>您可以浏览视频并检查错误。要返回到原始目录</w:t>
      </w:r>
      <w:r>
        <w:rPr>
          <w:rFonts w:ascii="Arial" w:hAnsi="Arial" w:cs="Arial"/>
          <w:color w:val="404040"/>
          <w:sz w:val="20"/>
          <w:szCs w:val="20"/>
        </w:rPr>
        <w:t xml:space="preserve">, </w:t>
      </w:r>
      <w:r>
        <w:rPr>
          <w:rFonts w:ascii="Arial" w:hAnsi="Arial" w:cs="Arial"/>
          <w:color w:val="404040"/>
          <w:sz w:val="20"/>
          <w:szCs w:val="20"/>
        </w:rPr>
        <w:t>您可以键入</w:t>
      </w:r>
      <w:r>
        <w:rPr>
          <w:rFonts w:ascii="Arial" w:hAnsi="Arial" w:cs="Arial"/>
          <w:color w:val="404040"/>
          <w:sz w:val="20"/>
          <w:szCs w:val="20"/>
        </w:rPr>
        <w:t>:</w:t>
      </w:r>
    </w:p>
    <w:p w:rsidR="00176B4B" w:rsidRDefault="00176B4B" w:rsidP="00176B4B">
      <w:pPr>
        <w:pStyle w:val="HTML"/>
        <w:spacing w:after="150"/>
        <w:ind w:left="480"/>
        <w:rPr>
          <w:rFonts w:ascii="Consolas" w:hAnsi="Consolas"/>
          <w:color w:val="404040"/>
        </w:rPr>
      </w:pPr>
      <w:r>
        <w:rPr>
          <w:rFonts w:ascii="Consolas" w:hAnsi="Consolas"/>
          <w:color w:val="404040"/>
        </w:rPr>
        <w:t>&gt;&gt; cd(origdir)</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130925" cy="3445097"/>
            <wp:effectExtent l="0" t="0" r="3175" b="3175"/>
            <wp:docPr id="264" name="图片 264" descr="https://www.mathworks.com/help/examples/driving/win64/xxComputingStatisticsAp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mathworks.com/help/examples/driving/win64/xxComputingStatisticsAppView.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147898" cy="3454635"/>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334000" cy="4210050"/>
            <wp:effectExtent l="0" t="0" r="0" b="0"/>
            <wp:docPr id="263" name="图片 263" descr="https://www.mathworks.com/help/examples/driving/win64/xxComputingStatisticsAverageDistance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mathworks.com/help/examples/driving/win64/xxComputingStatisticsAverageDistancePlot.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34000" cy="4210050"/>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648200" cy="7048500"/>
            <wp:effectExtent l="0" t="0" r="0" b="0"/>
            <wp:docPr id="262" name="图片 262" descr="https://www.mathworks.com/help/examples/driving/win64/xxComputingStatisticsBirdsEy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mathworks.com/help/examples/driving/win64/xxComputingStatisticsBirdsEyeView.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48200" cy="7048500"/>
                    </a:xfrm>
                    <a:prstGeom prst="rect">
                      <a:avLst/>
                    </a:prstGeom>
                    <a:noFill/>
                    <a:ln>
                      <a:noFill/>
                    </a:ln>
                  </pic:spPr>
                </pic:pic>
              </a:graphicData>
            </a:graphic>
          </wp:inline>
        </w:drawing>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从这个可视化</w:t>
      </w:r>
      <w:r>
        <w:rPr>
          <w:rFonts w:ascii="Arial" w:hAnsi="Arial" w:cs="Arial"/>
          <w:color w:val="404040"/>
          <w:sz w:val="20"/>
          <w:szCs w:val="20"/>
        </w:rPr>
        <w:t xml:space="preserve">, </w:t>
      </w:r>
      <w:r>
        <w:rPr>
          <w:rFonts w:ascii="Arial" w:hAnsi="Arial" w:cs="Arial"/>
          <w:color w:val="404040"/>
          <w:sz w:val="20"/>
          <w:szCs w:val="20"/>
        </w:rPr>
        <w:t>你可以对算法和地面真相数据的质量做几个推论。</w:t>
      </w:r>
    </w:p>
    <w:p w:rsidR="00176B4B" w:rsidRDefault="00176B4B" w:rsidP="00176B4B">
      <w:pPr>
        <w:pStyle w:val="a4"/>
        <w:numPr>
          <w:ilvl w:val="0"/>
          <w:numId w:val="6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左车道精度始终比右车道精度差。在鸟瞰图显示中</w:t>
      </w:r>
      <w:r>
        <w:rPr>
          <w:rFonts w:ascii="Arial" w:hAnsi="Arial" w:cs="Arial"/>
          <w:color w:val="404040"/>
          <w:sz w:val="20"/>
          <w:szCs w:val="20"/>
        </w:rPr>
        <w:t xml:space="preserve">, </w:t>
      </w:r>
      <w:r>
        <w:rPr>
          <w:rFonts w:ascii="Arial" w:hAnsi="Arial" w:cs="Arial"/>
          <w:color w:val="404040"/>
          <w:sz w:val="20"/>
          <w:szCs w:val="20"/>
        </w:rPr>
        <w:t>地面真实数据被标记为双线的外边界</w:t>
      </w:r>
      <w:r>
        <w:rPr>
          <w:rFonts w:ascii="Arial" w:hAnsi="Arial" w:cs="Arial"/>
          <w:color w:val="404040"/>
          <w:sz w:val="20"/>
          <w:szCs w:val="20"/>
        </w:rPr>
        <w:t xml:space="preserve">, </w:t>
      </w:r>
      <w:r>
        <w:rPr>
          <w:rFonts w:ascii="Arial" w:hAnsi="Arial" w:cs="Arial"/>
          <w:color w:val="404040"/>
          <w:sz w:val="20"/>
          <w:szCs w:val="20"/>
        </w:rPr>
        <w:t>而估计的车道边界通常位于双线标记的中心。这表明左车道估计可能比数字描绘的更准确</w:t>
      </w:r>
      <w:r>
        <w:rPr>
          <w:rFonts w:ascii="Arial" w:hAnsi="Arial" w:cs="Arial"/>
          <w:color w:val="404040"/>
          <w:sz w:val="20"/>
          <w:szCs w:val="20"/>
        </w:rPr>
        <w:t xml:space="preserve">, </w:t>
      </w:r>
      <w:r>
        <w:rPr>
          <w:rFonts w:ascii="Arial" w:hAnsi="Arial" w:cs="Arial"/>
          <w:color w:val="404040"/>
          <w:sz w:val="20"/>
          <w:szCs w:val="20"/>
        </w:rPr>
        <w:t>并且明确定义的地面真值数据集对于此类观测至关重要。</w:t>
      </w:r>
    </w:p>
    <w:p w:rsidR="00176B4B" w:rsidRDefault="00176B4B" w:rsidP="00176B4B">
      <w:pPr>
        <w:pStyle w:val="a4"/>
        <w:numPr>
          <w:ilvl w:val="0"/>
          <w:numId w:val="6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检测间隔约</w:t>
      </w:r>
      <w:r>
        <w:rPr>
          <w:rFonts w:ascii="Arial" w:hAnsi="Arial" w:cs="Arial"/>
          <w:color w:val="404040"/>
          <w:sz w:val="20"/>
          <w:szCs w:val="20"/>
        </w:rPr>
        <w:t xml:space="preserve">2.3 </w:t>
      </w:r>
      <w:r>
        <w:rPr>
          <w:rFonts w:ascii="Arial" w:hAnsi="Arial" w:cs="Arial"/>
          <w:color w:val="404040"/>
          <w:sz w:val="20"/>
          <w:szCs w:val="20"/>
        </w:rPr>
        <w:t>秒和</w:t>
      </w:r>
      <w:r>
        <w:rPr>
          <w:rFonts w:ascii="Arial" w:hAnsi="Arial" w:cs="Arial"/>
          <w:color w:val="404040"/>
          <w:sz w:val="20"/>
          <w:szCs w:val="20"/>
        </w:rPr>
        <w:t>4</w:t>
      </w:r>
      <w:r>
        <w:rPr>
          <w:rFonts w:ascii="Arial" w:hAnsi="Arial" w:cs="Arial"/>
          <w:color w:val="404040"/>
          <w:sz w:val="20"/>
          <w:szCs w:val="20"/>
        </w:rPr>
        <w:t>秒对应于道路上的交叉路口</w:t>
      </w:r>
      <w:r>
        <w:rPr>
          <w:rFonts w:ascii="Arial" w:hAnsi="Arial" w:cs="Arial"/>
          <w:color w:val="404040"/>
          <w:sz w:val="20"/>
          <w:szCs w:val="20"/>
        </w:rPr>
        <w:t xml:space="preserve">, </w:t>
      </w:r>
      <w:r>
        <w:rPr>
          <w:rFonts w:ascii="Arial" w:hAnsi="Arial" w:cs="Arial"/>
          <w:color w:val="404040"/>
          <w:sz w:val="20"/>
          <w:szCs w:val="20"/>
        </w:rPr>
        <w:t>前面是人行横道。这表明算法在存在人行横道时不会表现得很好。</w:t>
      </w:r>
    </w:p>
    <w:p w:rsidR="00176B4B" w:rsidRDefault="00176B4B" w:rsidP="00176B4B">
      <w:pPr>
        <w:pStyle w:val="a4"/>
        <w:numPr>
          <w:ilvl w:val="0"/>
          <w:numId w:val="68"/>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lastRenderedPageBreak/>
        <w:t>大约</w:t>
      </w:r>
      <w:r>
        <w:rPr>
          <w:rFonts w:ascii="Arial" w:hAnsi="Arial" w:cs="Arial"/>
          <w:color w:val="404040"/>
          <w:sz w:val="20"/>
          <w:szCs w:val="20"/>
        </w:rPr>
        <w:t xml:space="preserve">6.8 </w:t>
      </w:r>
      <w:r>
        <w:rPr>
          <w:rFonts w:ascii="Arial" w:hAnsi="Arial" w:cs="Arial"/>
          <w:color w:val="404040"/>
          <w:sz w:val="20"/>
          <w:szCs w:val="20"/>
        </w:rPr>
        <w:t>秒</w:t>
      </w:r>
      <w:r>
        <w:rPr>
          <w:rFonts w:ascii="Arial" w:hAnsi="Arial" w:cs="Arial"/>
          <w:color w:val="404040"/>
          <w:sz w:val="20"/>
          <w:szCs w:val="20"/>
        </w:rPr>
        <w:t xml:space="preserve">, </w:t>
      </w:r>
      <w:r>
        <w:rPr>
          <w:rFonts w:ascii="Arial" w:hAnsi="Arial" w:cs="Arial"/>
          <w:color w:val="404040"/>
          <w:sz w:val="20"/>
          <w:szCs w:val="20"/>
        </w:rPr>
        <w:t>当车辆接近第三个路口时</w:t>
      </w:r>
      <w:r>
        <w:rPr>
          <w:rFonts w:ascii="Arial" w:hAnsi="Arial" w:cs="Arial"/>
          <w:color w:val="404040"/>
          <w:sz w:val="20"/>
          <w:szCs w:val="20"/>
        </w:rPr>
        <w:t xml:space="preserve">, </w:t>
      </w:r>
      <w:del w:id="281" w:author="Young Jiang" w:date="2019-01-02T01:37:00Z">
        <w:r w:rsidDel="008447E5">
          <w:rPr>
            <w:rFonts w:ascii="Arial" w:hAnsi="Arial" w:cs="Arial"/>
            <w:color w:val="404040"/>
            <w:sz w:val="20"/>
            <w:szCs w:val="20"/>
          </w:rPr>
          <w:delText>小我</w:delText>
        </w:r>
      </w:del>
      <w:ins w:id="282" w:author="Young Jiang" w:date="2019-01-02T01:37:00Z">
        <w:r w:rsidR="008447E5">
          <w:rPr>
            <w:rFonts w:ascii="Arial" w:hAnsi="Arial" w:cs="Arial"/>
            <w:color w:val="404040"/>
            <w:sz w:val="20"/>
            <w:szCs w:val="20"/>
          </w:rPr>
          <w:t>当前</w:t>
        </w:r>
      </w:ins>
      <w:r>
        <w:rPr>
          <w:rFonts w:ascii="Arial" w:hAnsi="Arial" w:cs="Arial"/>
          <w:color w:val="404040"/>
          <w:sz w:val="20"/>
          <w:szCs w:val="20"/>
        </w:rPr>
        <w:t>车道发散成一个左车道和一条直线车道。在这里</w:t>
      </w:r>
      <w:r>
        <w:rPr>
          <w:rFonts w:ascii="Arial" w:hAnsi="Arial" w:cs="Arial"/>
          <w:color w:val="404040"/>
          <w:sz w:val="20"/>
          <w:szCs w:val="20"/>
        </w:rPr>
        <w:t xml:space="preserve">, </w:t>
      </w:r>
      <w:r>
        <w:rPr>
          <w:rFonts w:ascii="Arial" w:hAnsi="Arial" w:cs="Arial"/>
          <w:color w:val="404040"/>
          <w:sz w:val="20"/>
          <w:szCs w:val="20"/>
        </w:rPr>
        <w:t>算法无法准确捕获左车道</w:t>
      </w:r>
      <w:r>
        <w:rPr>
          <w:rFonts w:ascii="Arial" w:hAnsi="Arial" w:cs="Arial"/>
          <w:color w:val="404040"/>
          <w:sz w:val="20"/>
          <w:szCs w:val="20"/>
        </w:rPr>
        <w:t xml:space="preserve">, </w:t>
      </w:r>
      <w:r>
        <w:rPr>
          <w:rFonts w:ascii="Arial" w:hAnsi="Arial" w:cs="Arial"/>
          <w:color w:val="404040"/>
          <w:sz w:val="20"/>
          <w:szCs w:val="20"/>
        </w:rPr>
        <w:t>而地面真相数据也不包含五帧的任何信息。</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结论</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此示例演示如何测量车道边界检测算法的准确性</w:t>
      </w:r>
      <w:r>
        <w:rPr>
          <w:rFonts w:ascii="Arial" w:hAnsi="Arial" w:cs="Arial"/>
          <w:color w:val="404040"/>
          <w:sz w:val="20"/>
          <w:szCs w:val="20"/>
        </w:rPr>
        <w:t xml:space="preserve">, </w:t>
      </w:r>
      <w:r>
        <w:rPr>
          <w:rFonts w:ascii="Arial" w:hAnsi="Arial" w:cs="Arial"/>
          <w:color w:val="404040"/>
          <w:sz w:val="20"/>
          <w:szCs w:val="20"/>
        </w:rPr>
        <w:t>并使用</w:t>
      </w:r>
      <w:hyperlink r:id="rId280" w:history="1">
        <w:r>
          <w:rPr>
            <w:rStyle w:val="a3"/>
            <w:rFonts w:ascii="Arial" w:hAnsi="Arial" w:cs="Arial"/>
            <w:color w:val="004B87"/>
            <w:sz w:val="20"/>
            <w:szCs w:val="20"/>
          </w:rPr>
          <w:t>地面真相</w:t>
        </w:r>
      </w:hyperlink>
      <w:r>
        <w:rPr>
          <w:rFonts w:ascii="Arial" w:hAnsi="Arial" w:cs="Arial"/>
          <w:color w:val="404040"/>
          <w:sz w:val="20"/>
          <w:szCs w:val="20"/>
        </w:rPr>
        <w:t>贴标器应用程序对其进行可视化。您可以将此概念扩展到其他自定义算法</w:t>
      </w:r>
      <w:r>
        <w:rPr>
          <w:rFonts w:ascii="Arial" w:hAnsi="Arial" w:cs="Arial"/>
          <w:color w:val="404040"/>
          <w:sz w:val="20"/>
          <w:szCs w:val="20"/>
        </w:rPr>
        <w:t xml:space="preserve">, </w:t>
      </w:r>
      <w:r>
        <w:rPr>
          <w:rFonts w:ascii="Arial" w:hAnsi="Arial" w:cs="Arial"/>
          <w:color w:val="404040"/>
          <w:sz w:val="20"/>
          <w:szCs w:val="20"/>
        </w:rPr>
        <w:t>以简化这些工作流</w:t>
      </w:r>
      <w:r>
        <w:rPr>
          <w:rFonts w:ascii="Arial" w:hAnsi="Arial" w:cs="Arial"/>
          <w:color w:val="404040"/>
          <w:sz w:val="20"/>
          <w:szCs w:val="20"/>
        </w:rPr>
        <w:t xml:space="preserve">, </w:t>
      </w:r>
      <w:r>
        <w:rPr>
          <w:rFonts w:ascii="Arial" w:hAnsi="Arial" w:cs="Arial"/>
          <w:color w:val="404040"/>
          <w:sz w:val="20"/>
          <w:szCs w:val="20"/>
        </w:rPr>
        <w:t>并扩展应用的功能以进行自定义测量。</w:t>
      </w:r>
    </w:p>
    <w:p w:rsidR="00176B4B" w:rsidRDefault="00176B4B" w:rsidP="00176B4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支持功能</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helperComputeLaneStatistics</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proofErr w:type="gramStart"/>
      <w:r>
        <w:rPr>
          <w:rFonts w:ascii="Arial" w:hAnsi="Arial" w:cs="Arial"/>
          <w:color w:val="404040"/>
          <w:sz w:val="20"/>
          <w:szCs w:val="20"/>
        </w:rPr>
        <w:t>此帮助器</w:t>
      </w:r>
      <w:proofErr w:type="gramEnd"/>
      <w:r>
        <w:rPr>
          <w:rFonts w:ascii="Arial" w:hAnsi="Arial" w:cs="Arial"/>
          <w:color w:val="404040"/>
          <w:sz w:val="20"/>
          <w:szCs w:val="20"/>
        </w:rPr>
        <w:t>函数计算车道边界检测的统计信息与地面真值点相比较。它采用函数句柄</w:t>
      </w:r>
      <w:r>
        <w:rPr>
          <w:rFonts w:ascii="Arial" w:hAnsi="Arial" w:cs="Arial"/>
          <w:color w:val="404040"/>
          <w:sz w:val="20"/>
          <w:szCs w:val="20"/>
        </w:rPr>
        <w:t xml:space="preserve">, </w:t>
      </w:r>
      <w:r>
        <w:rPr>
          <w:rFonts w:ascii="Arial" w:hAnsi="Arial" w:cs="Arial"/>
          <w:color w:val="404040"/>
          <w:sz w:val="20"/>
          <w:szCs w:val="20"/>
        </w:rPr>
        <w:t>可用于一般化需要计算的统计数据</w:t>
      </w:r>
      <w:r>
        <w:rPr>
          <w:rFonts w:ascii="Arial" w:hAnsi="Arial" w:cs="Arial"/>
          <w:color w:val="404040"/>
          <w:sz w:val="20"/>
          <w:szCs w:val="20"/>
        </w:rPr>
        <w:t xml:space="preserve">, </w:t>
      </w:r>
      <w:r>
        <w:rPr>
          <w:rFonts w:ascii="Arial" w:hAnsi="Arial" w:cs="Arial"/>
          <w:color w:val="404040"/>
          <w:sz w:val="20"/>
          <w:szCs w:val="20"/>
        </w:rPr>
        <w:t>包括</w:t>
      </w:r>
      <w:r>
        <w:rPr>
          <w:rFonts w:ascii="Arial" w:hAnsi="Arial" w:cs="Arial"/>
          <w:color w:val="404040"/>
          <w:sz w:val="20"/>
          <w:szCs w:val="20"/>
        </w:rPr>
        <w:t xml:space="preserve"> @mean </w:t>
      </w:r>
      <w:r>
        <w:rPr>
          <w:rFonts w:ascii="Arial" w:hAnsi="Arial" w:cs="Arial"/>
          <w:color w:val="404040"/>
          <w:sz w:val="20"/>
          <w:szCs w:val="20"/>
        </w:rPr>
        <w:t>和</w:t>
      </w:r>
      <w:r>
        <w:rPr>
          <w:rFonts w:ascii="Arial" w:hAnsi="Arial" w:cs="Arial"/>
          <w:color w:val="404040"/>
          <w:sz w:val="20"/>
          <w:szCs w:val="20"/>
        </w:rPr>
        <w:t xml:space="preserve"> @median</w:t>
      </w:r>
      <w:r>
        <w:rPr>
          <w:rFonts w:ascii="Arial" w:hAnsi="Arial" w:cs="Arial"/>
          <w:color w:val="404040"/>
          <w:sz w:val="20"/>
          <w:szCs w:val="20"/>
        </w:rPr>
        <w:t>。</w:t>
      </w:r>
    </w:p>
    <w:p w:rsidR="00176B4B" w:rsidRDefault="00176B4B" w:rsidP="00176B4B">
      <w:pPr>
        <w:pStyle w:val="HTML"/>
        <w:rPr>
          <w:rFonts w:ascii="Consolas" w:hAnsi="Consolas"/>
          <w:color w:val="404040"/>
        </w:rPr>
      </w:pPr>
      <w:r>
        <w:rPr>
          <w:rFonts w:ascii="Consolas" w:hAnsi="Consolas"/>
          <w:color w:val="0000FF"/>
        </w:rPr>
        <w:t>function</w:t>
      </w:r>
      <w:r>
        <w:rPr>
          <w:rFonts w:ascii="Consolas" w:hAnsi="Consolas"/>
          <w:color w:val="404040"/>
        </w:rPr>
        <w:t xml:space="preserve"> stat = </w:t>
      </w:r>
      <w:proofErr w:type="gramStart"/>
      <w:r>
        <w:rPr>
          <w:rFonts w:ascii="Consolas" w:hAnsi="Consolas"/>
          <w:color w:val="404040"/>
        </w:rPr>
        <w:t>helperComputeLaneStatistics(</w:t>
      </w:r>
      <w:proofErr w:type="gramEnd"/>
      <w:r>
        <w:rPr>
          <w:rFonts w:ascii="Consolas" w:hAnsi="Consolas"/>
          <w:color w:val="404040"/>
        </w:rPr>
        <w:t>estModels, gtPoints, assignments, fcnHandle)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numFrames = length(estModels);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Make left and right estimates NaN by default to represent lack of</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data.</w:t>
      </w:r>
    </w:p>
    <w:p w:rsidR="00176B4B" w:rsidRDefault="00176B4B" w:rsidP="00176B4B">
      <w:pPr>
        <w:pStyle w:val="HTML"/>
        <w:rPr>
          <w:rFonts w:ascii="Consolas" w:hAnsi="Consolas"/>
          <w:color w:val="404040"/>
        </w:rPr>
      </w:pPr>
      <w:r>
        <w:rPr>
          <w:rFonts w:ascii="Consolas" w:hAnsi="Consolas"/>
          <w:color w:val="404040"/>
        </w:rPr>
        <w:t xml:space="preserve">    stat = NaN*</w:t>
      </w:r>
      <w:proofErr w:type="gramStart"/>
      <w:r>
        <w:rPr>
          <w:rFonts w:ascii="Consolas" w:hAnsi="Consolas"/>
          <w:color w:val="404040"/>
        </w:rPr>
        <w:t>ones(</w:t>
      </w:r>
      <w:proofErr w:type="gramEnd"/>
      <w:r>
        <w:rPr>
          <w:rFonts w:ascii="Consolas" w:hAnsi="Consolas"/>
          <w:color w:val="404040"/>
        </w:rPr>
        <w:t>numFrames, 2);</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frameInd = </w:t>
      </w:r>
      <w:proofErr w:type="gramStart"/>
      <w:r>
        <w:rPr>
          <w:rFonts w:ascii="Consolas" w:hAnsi="Consolas"/>
          <w:color w:val="404040"/>
        </w:rPr>
        <w:t>1:numFrames</w:t>
      </w:r>
      <w:proofErr w:type="gramEnd"/>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Make left and right estimates NaN by default.</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stat(</w:t>
      </w:r>
      <w:proofErr w:type="gramEnd"/>
      <w:r>
        <w:rPr>
          <w:rFonts w:ascii="Consolas" w:hAnsi="Consolas"/>
          <w:color w:val="404040"/>
        </w:rPr>
        <w:t>frameInd, :) = NaN*ones(2, 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idx = </w:t>
      </w:r>
      <w:proofErr w:type="gramStart"/>
      <w:r>
        <w:rPr>
          <w:rFonts w:ascii="Consolas" w:hAnsi="Consolas"/>
          <w:color w:val="404040"/>
        </w:rPr>
        <w:t>1:length</w:t>
      </w:r>
      <w:proofErr w:type="gramEnd"/>
      <w:r>
        <w:rPr>
          <w:rFonts w:ascii="Consolas" w:hAnsi="Consolas"/>
          <w:color w:val="404040"/>
        </w:rPr>
        <w:t>(estModels{frameInd})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Ignore false positive assignments.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assignments{frameInd}(idx) == 0</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continue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The kth boundary in estModelInFrame is matched to kth</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element indexed by assignments in gtPointsInFrame.</w:t>
      </w:r>
    </w:p>
    <w:p w:rsidR="00176B4B" w:rsidRDefault="00176B4B" w:rsidP="00176B4B">
      <w:pPr>
        <w:pStyle w:val="HTML"/>
        <w:rPr>
          <w:rFonts w:ascii="Consolas" w:hAnsi="Consolas"/>
          <w:color w:val="404040"/>
        </w:rPr>
      </w:pPr>
      <w:r>
        <w:rPr>
          <w:rFonts w:ascii="Consolas" w:hAnsi="Consolas"/>
          <w:color w:val="404040"/>
        </w:rPr>
        <w:t xml:space="preserve">            thisModel = estModels{frameInd}(idx);</w:t>
      </w:r>
    </w:p>
    <w:p w:rsidR="00176B4B" w:rsidRDefault="00176B4B" w:rsidP="00176B4B">
      <w:pPr>
        <w:pStyle w:val="HTML"/>
        <w:rPr>
          <w:rFonts w:ascii="Consolas" w:hAnsi="Consolas"/>
          <w:color w:val="404040"/>
        </w:rPr>
      </w:pPr>
      <w:r>
        <w:rPr>
          <w:rFonts w:ascii="Consolas" w:hAnsi="Consolas"/>
          <w:color w:val="404040"/>
        </w:rPr>
        <w:t xml:space="preserve">            thisGT = gtPoints{frameInd}{assignments{frameInd}(idx)};</w:t>
      </w:r>
    </w:p>
    <w:p w:rsidR="00176B4B" w:rsidRDefault="00176B4B" w:rsidP="00176B4B">
      <w:pPr>
        <w:pStyle w:val="HTML"/>
        <w:rPr>
          <w:rFonts w:ascii="Consolas" w:hAnsi="Consolas"/>
          <w:color w:val="404040"/>
        </w:rPr>
      </w:pPr>
      <w:r>
        <w:rPr>
          <w:rFonts w:ascii="Consolas" w:hAnsi="Consolas"/>
          <w:color w:val="404040"/>
        </w:rPr>
        <w:t xml:space="preserve">            thisGTModel = </w:t>
      </w:r>
      <w:proofErr w:type="gramStart"/>
      <w:r>
        <w:rPr>
          <w:rFonts w:ascii="Consolas" w:hAnsi="Consolas"/>
          <w:color w:val="404040"/>
        </w:rPr>
        <w:t>driving.internal</w:t>
      </w:r>
      <w:proofErr w:type="gramEnd"/>
      <w:r>
        <w:rPr>
          <w:rFonts w:ascii="Consolas" w:hAnsi="Consolas"/>
          <w:color w:val="404040"/>
        </w:rPr>
        <w:t>.piecewiseLinearBoundary(thisGT);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w:t>
      </w:r>
      <w:proofErr w:type="gramStart"/>
      <w:r>
        <w:rPr>
          <w:rFonts w:ascii="Consolas" w:hAnsi="Consolas"/>
          <w:color w:val="404040"/>
        </w:rPr>
        <w:t>mean(</w:t>
      </w:r>
      <w:proofErr w:type="gramEnd"/>
      <w:r>
        <w:rPr>
          <w:rFonts w:ascii="Consolas" w:hAnsi="Consolas"/>
          <w:color w:val="404040"/>
        </w:rPr>
        <w:t>thisGTModel.Points(:,2)) &gt; 0</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left lane</w:t>
      </w:r>
    </w:p>
    <w:p w:rsidR="00176B4B" w:rsidRDefault="00176B4B" w:rsidP="00176B4B">
      <w:pPr>
        <w:pStyle w:val="HTML"/>
        <w:rPr>
          <w:rFonts w:ascii="Consolas" w:hAnsi="Consolas"/>
          <w:color w:val="404040"/>
        </w:rPr>
      </w:pPr>
      <w:r>
        <w:rPr>
          <w:rFonts w:ascii="Consolas" w:hAnsi="Consolas"/>
          <w:color w:val="404040"/>
        </w:rPr>
        <w:t xml:space="preserve">                xPoints = thisGTModel.Points</w:t>
      </w:r>
      <w:proofErr w:type="gramStart"/>
      <w:r>
        <w:rPr>
          <w:rFonts w:ascii="Consolas" w:hAnsi="Consolas"/>
          <w:color w:val="404040"/>
        </w:rPr>
        <w:t>(:,</w:t>
      </w:r>
      <w:proofErr w:type="gramEnd"/>
      <w:r>
        <w:rPr>
          <w:rFonts w:ascii="Consolas" w:hAnsi="Consolas"/>
          <w:color w:val="404040"/>
        </w:rPr>
        <w:t>1);</w:t>
      </w:r>
    </w:p>
    <w:p w:rsidR="00176B4B" w:rsidRDefault="00176B4B" w:rsidP="00176B4B">
      <w:pPr>
        <w:pStyle w:val="HTML"/>
        <w:rPr>
          <w:rFonts w:ascii="Consolas" w:hAnsi="Consolas"/>
          <w:color w:val="404040"/>
        </w:rPr>
      </w:pPr>
      <w:r>
        <w:rPr>
          <w:rFonts w:ascii="Consolas" w:hAnsi="Consolas"/>
          <w:color w:val="404040"/>
        </w:rPr>
        <w:t xml:space="preserve">                yDist = zeros(size(xPoints));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index = </w:t>
      </w:r>
      <w:proofErr w:type="gramStart"/>
      <w:r>
        <w:rPr>
          <w:rFonts w:ascii="Consolas" w:hAnsi="Consolas"/>
          <w:color w:val="404040"/>
        </w:rPr>
        <w:t>1:numel</w:t>
      </w:r>
      <w:proofErr w:type="gramEnd"/>
      <w:r>
        <w:rPr>
          <w:rFonts w:ascii="Consolas" w:hAnsi="Consolas"/>
          <w:color w:val="404040"/>
        </w:rPr>
        <w:t>(xPoints)</w:t>
      </w:r>
    </w:p>
    <w:p w:rsidR="00176B4B" w:rsidRDefault="00176B4B" w:rsidP="00176B4B">
      <w:pPr>
        <w:pStyle w:val="HTML"/>
        <w:rPr>
          <w:rFonts w:ascii="Consolas" w:hAnsi="Consolas"/>
          <w:color w:val="404040"/>
        </w:rPr>
      </w:pPr>
      <w:r>
        <w:rPr>
          <w:rFonts w:ascii="Consolas" w:hAnsi="Consolas"/>
          <w:color w:val="404040"/>
        </w:rPr>
        <w:lastRenderedPageBreak/>
        <w:t xml:space="preserve">                    gtYPoints   = thisGTModel.computeBoundaryModel(xPoints(index));</w:t>
      </w:r>
    </w:p>
    <w:p w:rsidR="00176B4B" w:rsidRDefault="00176B4B" w:rsidP="00176B4B">
      <w:pPr>
        <w:pStyle w:val="HTML"/>
        <w:rPr>
          <w:rFonts w:ascii="Consolas" w:hAnsi="Consolas"/>
          <w:color w:val="404040"/>
        </w:rPr>
      </w:pPr>
      <w:r>
        <w:rPr>
          <w:rFonts w:ascii="Consolas" w:hAnsi="Consolas"/>
          <w:color w:val="404040"/>
        </w:rPr>
        <w:t xml:space="preserve">                    testYPoints = thisModel.computeBoundaryModel(xPoints(index));</w:t>
      </w:r>
    </w:p>
    <w:p w:rsidR="00176B4B" w:rsidRDefault="00176B4B" w:rsidP="00176B4B">
      <w:pPr>
        <w:pStyle w:val="HTML"/>
        <w:rPr>
          <w:rFonts w:ascii="Consolas" w:hAnsi="Consolas"/>
          <w:color w:val="404040"/>
        </w:rPr>
      </w:pPr>
      <w:r>
        <w:rPr>
          <w:rFonts w:ascii="Consolas" w:hAnsi="Consolas"/>
          <w:color w:val="404040"/>
        </w:rPr>
        <w:t xml:space="preserve">                    yDist(index) = abs(testYPoints-gtYPoints);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stat(</w:t>
      </w:r>
      <w:proofErr w:type="gramEnd"/>
      <w:r>
        <w:rPr>
          <w:rFonts w:ascii="Consolas" w:hAnsi="Consolas"/>
          <w:color w:val="404040"/>
        </w:rPr>
        <w:t>frameInd, 1) = fcnHandle(yDist);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else</w:t>
      </w:r>
      <w:r>
        <w:rPr>
          <w:rFonts w:ascii="Consolas" w:hAnsi="Consolas"/>
          <w:color w:val="404040"/>
        </w:rPr>
        <w:t xml:space="preserve"> </w:t>
      </w:r>
      <w:r>
        <w:rPr>
          <w:rFonts w:ascii="Consolas" w:hAnsi="Consolas"/>
          <w:color w:val="228B22"/>
        </w:rPr>
        <w:t>% right lane</w:t>
      </w:r>
    </w:p>
    <w:p w:rsidR="00176B4B" w:rsidRDefault="00176B4B" w:rsidP="00176B4B">
      <w:pPr>
        <w:pStyle w:val="HTML"/>
        <w:rPr>
          <w:rFonts w:ascii="Consolas" w:hAnsi="Consolas"/>
          <w:color w:val="404040"/>
        </w:rPr>
      </w:pPr>
      <w:r>
        <w:rPr>
          <w:rFonts w:ascii="Consolas" w:hAnsi="Consolas"/>
          <w:color w:val="404040"/>
        </w:rPr>
        <w:t xml:space="preserve">                xPoints = thisGTModel.Points</w:t>
      </w:r>
      <w:proofErr w:type="gramStart"/>
      <w:r>
        <w:rPr>
          <w:rFonts w:ascii="Consolas" w:hAnsi="Consolas"/>
          <w:color w:val="404040"/>
        </w:rPr>
        <w:t>(:,</w:t>
      </w:r>
      <w:proofErr w:type="gramEnd"/>
      <w:r>
        <w:rPr>
          <w:rFonts w:ascii="Consolas" w:hAnsi="Consolas"/>
          <w:color w:val="404040"/>
        </w:rPr>
        <w:t>1);</w:t>
      </w:r>
    </w:p>
    <w:p w:rsidR="00176B4B" w:rsidRDefault="00176B4B" w:rsidP="00176B4B">
      <w:pPr>
        <w:pStyle w:val="HTML"/>
        <w:rPr>
          <w:rFonts w:ascii="Consolas" w:hAnsi="Consolas"/>
          <w:color w:val="404040"/>
        </w:rPr>
      </w:pPr>
      <w:r>
        <w:rPr>
          <w:rFonts w:ascii="Consolas" w:hAnsi="Consolas"/>
          <w:color w:val="404040"/>
        </w:rPr>
        <w:t xml:space="preserve">                yDist = zeros(size(xPoints));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index = </w:t>
      </w:r>
      <w:proofErr w:type="gramStart"/>
      <w:r>
        <w:rPr>
          <w:rFonts w:ascii="Consolas" w:hAnsi="Consolas"/>
          <w:color w:val="404040"/>
        </w:rPr>
        <w:t>1:numel</w:t>
      </w:r>
      <w:proofErr w:type="gramEnd"/>
      <w:r>
        <w:rPr>
          <w:rFonts w:ascii="Consolas" w:hAnsi="Consolas"/>
          <w:color w:val="404040"/>
        </w:rPr>
        <w:t>(xPoints)</w:t>
      </w:r>
    </w:p>
    <w:p w:rsidR="00176B4B" w:rsidRDefault="00176B4B" w:rsidP="00176B4B">
      <w:pPr>
        <w:pStyle w:val="HTML"/>
        <w:rPr>
          <w:rFonts w:ascii="Consolas" w:hAnsi="Consolas"/>
          <w:color w:val="404040"/>
        </w:rPr>
      </w:pPr>
      <w:r>
        <w:rPr>
          <w:rFonts w:ascii="Consolas" w:hAnsi="Consolas"/>
          <w:color w:val="404040"/>
        </w:rPr>
        <w:t xml:space="preserve">                    gtYPoints   = thisGTModel.computeBoundaryModel(xPoints(index));</w:t>
      </w:r>
    </w:p>
    <w:p w:rsidR="00176B4B" w:rsidRDefault="00176B4B" w:rsidP="00176B4B">
      <w:pPr>
        <w:pStyle w:val="HTML"/>
        <w:rPr>
          <w:rFonts w:ascii="Consolas" w:hAnsi="Consolas"/>
          <w:color w:val="404040"/>
        </w:rPr>
      </w:pPr>
      <w:r>
        <w:rPr>
          <w:rFonts w:ascii="Consolas" w:hAnsi="Consolas"/>
          <w:color w:val="404040"/>
        </w:rPr>
        <w:t xml:space="preserve">                    testYPoints = thisModel.computeBoundaryModel(xPoints(index));</w:t>
      </w:r>
    </w:p>
    <w:p w:rsidR="00176B4B" w:rsidRDefault="00176B4B" w:rsidP="00176B4B">
      <w:pPr>
        <w:pStyle w:val="HTML"/>
        <w:rPr>
          <w:rFonts w:ascii="Consolas" w:hAnsi="Consolas"/>
          <w:color w:val="404040"/>
        </w:rPr>
      </w:pPr>
      <w:r>
        <w:rPr>
          <w:rFonts w:ascii="Consolas" w:hAnsi="Consolas"/>
          <w:color w:val="404040"/>
        </w:rPr>
        <w:t xml:space="preserve">                    yDist(index) = abs(testYPoints-gtYPoints);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proofErr w:type="gramStart"/>
      <w:r>
        <w:rPr>
          <w:rFonts w:ascii="Consolas" w:hAnsi="Consolas"/>
          <w:color w:val="404040"/>
        </w:rPr>
        <w:t>stat(</w:t>
      </w:r>
      <w:proofErr w:type="gramEnd"/>
      <w:r>
        <w:rPr>
          <w:rFonts w:ascii="Consolas" w:hAnsi="Consolas"/>
          <w:color w:val="404040"/>
        </w:rPr>
        <w:t>frameInd, 2) = fcnHandle(yDist);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t>end</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helperGetCorrespondingPoints</w:t>
      </w:r>
    </w:p>
    <w:p w:rsidR="00176B4B" w:rsidRDefault="00176B4B" w:rsidP="00176B4B">
      <w:pPr>
        <w:pStyle w:val="a4"/>
        <w:shd w:val="clear" w:color="auto" w:fill="FFFFFF"/>
        <w:spacing w:before="0" w:beforeAutospacing="0" w:after="150" w:afterAutospacing="0"/>
        <w:rPr>
          <w:rFonts w:ascii="Arial" w:hAnsi="Arial" w:cs="Arial"/>
          <w:color w:val="404040"/>
          <w:sz w:val="20"/>
          <w:szCs w:val="20"/>
        </w:rPr>
      </w:pPr>
      <w:proofErr w:type="gramStart"/>
      <w:r>
        <w:rPr>
          <w:rFonts w:ascii="Arial" w:hAnsi="Arial" w:cs="Arial"/>
          <w:color w:val="404040"/>
          <w:sz w:val="20"/>
          <w:szCs w:val="20"/>
        </w:rPr>
        <w:t>此帮助器</w:t>
      </w:r>
      <w:proofErr w:type="gramEnd"/>
      <w:r>
        <w:rPr>
          <w:rFonts w:ascii="Arial" w:hAnsi="Arial" w:cs="Arial"/>
          <w:color w:val="404040"/>
          <w:sz w:val="20"/>
          <w:szCs w:val="20"/>
        </w:rPr>
        <w:t>函数在与地面</w:t>
      </w:r>
      <w:proofErr w:type="gramStart"/>
      <w:r>
        <w:rPr>
          <w:rFonts w:ascii="Arial" w:hAnsi="Arial" w:cs="Arial"/>
          <w:color w:val="404040"/>
          <w:sz w:val="20"/>
          <w:szCs w:val="20"/>
        </w:rPr>
        <w:t>真实</w:t>
      </w:r>
      <w:proofErr w:type="gramEnd"/>
      <w:r>
        <w:rPr>
          <w:rFonts w:ascii="Arial" w:hAnsi="Arial" w:cs="Arial"/>
          <w:color w:val="404040"/>
          <w:sz w:val="20"/>
          <w:szCs w:val="20"/>
        </w:rPr>
        <w:t>点匹配的</w:t>
      </w:r>
      <w:r>
        <w:rPr>
          <w:rFonts w:ascii="Arial" w:hAnsi="Arial" w:cs="Arial"/>
          <w:color w:val="404040"/>
          <w:sz w:val="20"/>
          <w:szCs w:val="20"/>
        </w:rPr>
        <w:t xml:space="preserve"> X </w:t>
      </w:r>
      <w:r>
        <w:rPr>
          <w:rFonts w:ascii="Arial" w:hAnsi="Arial" w:cs="Arial"/>
          <w:color w:val="404040"/>
          <w:sz w:val="20"/>
          <w:szCs w:val="20"/>
        </w:rPr>
        <w:t>轴位置创建车辆和图像坐标点。</w:t>
      </w:r>
    </w:p>
    <w:p w:rsidR="00176B4B" w:rsidRDefault="00176B4B" w:rsidP="00176B4B">
      <w:pPr>
        <w:pStyle w:val="HTML"/>
        <w:rPr>
          <w:rFonts w:ascii="Consolas" w:hAnsi="Consolas"/>
          <w:color w:val="404040"/>
        </w:rPr>
      </w:pPr>
      <w:r>
        <w:rPr>
          <w:rFonts w:ascii="Consolas" w:hAnsi="Consolas"/>
          <w:color w:val="0000FF"/>
        </w:rPr>
        <w:t>function</w:t>
      </w:r>
      <w:r>
        <w:rPr>
          <w:rFonts w:ascii="Consolas" w:hAnsi="Consolas"/>
          <w:color w:val="404040"/>
        </w:rPr>
        <w:t xml:space="preserve"> [vehiclePoints, imagePoints] = </w:t>
      </w:r>
      <w:proofErr w:type="gramStart"/>
      <w:r>
        <w:rPr>
          <w:rFonts w:ascii="Consolas" w:hAnsi="Consolas"/>
          <w:color w:val="404040"/>
        </w:rPr>
        <w:t>helperGetCorrespondingPoints(</w:t>
      </w:r>
      <w:proofErr w:type="gramEnd"/>
      <w:r>
        <w:rPr>
          <w:rFonts w:ascii="Consolas" w:hAnsi="Consolas"/>
          <w:color w:val="404040"/>
        </w:rPr>
        <w:t>monoCameraSensor, estModels, gtPoints, assignments)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numFrames = length(estModels);</w:t>
      </w:r>
    </w:p>
    <w:p w:rsidR="00176B4B" w:rsidRDefault="00176B4B" w:rsidP="00176B4B">
      <w:pPr>
        <w:pStyle w:val="HTML"/>
        <w:rPr>
          <w:rFonts w:ascii="Consolas" w:hAnsi="Consolas"/>
          <w:color w:val="404040"/>
        </w:rPr>
      </w:pPr>
      <w:r>
        <w:rPr>
          <w:rFonts w:ascii="Consolas" w:hAnsi="Consolas"/>
          <w:color w:val="404040"/>
        </w:rPr>
        <w:t xml:space="preserve">    imagePoints = </w:t>
      </w:r>
      <w:proofErr w:type="gramStart"/>
      <w:r>
        <w:rPr>
          <w:rFonts w:ascii="Consolas" w:hAnsi="Consolas"/>
          <w:color w:val="404040"/>
        </w:rPr>
        <w:t>cell(</w:t>
      </w:r>
      <w:proofErr w:type="gramEnd"/>
      <w:r>
        <w:rPr>
          <w:rFonts w:ascii="Consolas" w:hAnsi="Consolas"/>
          <w:color w:val="404040"/>
        </w:rPr>
        <w:t>numFrames, 1);</w:t>
      </w:r>
    </w:p>
    <w:p w:rsidR="00176B4B" w:rsidRDefault="00176B4B" w:rsidP="00176B4B">
      <w:pPr>
        <w:pStyle w:val="HTML"/>
        <w:rPr>
          <w:rFonts w:ascii="Consolas" w:hAnsi="Consolas"/>
          <w:color w:val="404040"/>
        </w:rPr>
      </w:pPr>
      <w:r>
        <w:rPr>
          <w:rFonts w:ascii="Consolas" w:hAnsi="Consolas"/>
          <w:color w:val="404040"/>
        </w:rPr>
        <w:t xml:space="preserve">    vehiclePoints = </w:t>
      </w:r>
      <w:proofErr w:type="gramStart"/>
      <w:r>
        <w:rPr>
          <w:rFonts w:ascii="Consolas" w:hAnsi="Consolas"/>
          <w:color w:val="404040"/>
        </w:rPr>
        <w:t>cell(</w:t>
      </w:r>
      <w:proofErr w:type="gramEnd"/>
      <w:r>
        <w:rPr>
          <w:rFonts w:ascii="Consolas" w:hAnsi="Consolas"/>
          <w:color w:val="404040"/>
        </w:rPr>
        <w:t>numFrames, 1);</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frameInd = </w:t>
      </w:r>
      <w:proofErr w:type="gramStart"/>
      <w:r>
        <w:rPr>
          <w:rFonts w:ascii="Consolas" w:hAnsi="Consolas"/>
          <w:color w:val="404040"/>
        </w:rPr>
        <w:t>1:numFrames</w:t>
      </w:r>
      <w:proofErr w:type="gramEnd"/>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isempty(assignments{frameInd})</w:t>
      </w:r>
    </w:p>
    <w:p w:rsidR="00176B4B" w:rsidRDefault="00176B4B" w:rsidP="00176B4B">
      <w:pPr>
        <w:pStyle w:val="HTML"/>
        <w:rPr>
          <w:rFonts w:ascii="Consolas" w:hAnsi="Consolas"/>
          <w:color w:val="404040"/>
        </w:rPr>
      </w:pPr>
      <w:r>
        <w:rPr>
          <w:rFonts w:ascii="Consolas" w:hAnsi="Consolas"/>
          <w:color w:val="404040"/>
        </w:rPr>
        <w:t xml:space="preserve">            imagePointsInFrame = [];</w:t>
      </w:r>
    </w:p>
    <w:p w:rsidR="00176B4B" w:rsidRDefault="00176B4B" w:rsidP="00176B4B">
      <w:pPr>
        <w:pStyle w:val="HTML"/>
        <w:rPr>
          <w:rFonts w:ascii="Consolas" w:hAnsi="Consolas"/>
          <w:color w:val="404040"/>
        </w:rPr>
      </w:pPr>
      <w:r>
        <w:rPr>
          <w:rFonts w:ascii="Consolas" w:hAnsi="Consolas"/>
          <w:color w:val="404040"/>
        </w:rPr>
        <w:t xml:space="preserve">            vehiclePointsInFrame = [];</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176B4B" w:rsidRDefault="00176B4B" w:rsidP="00176B4B">
      <w:pPr>
        <w:pStyle w:val="HTML"/>
        <w:rPr>
          <w:rFonts w:ascii="Consolas" w:hAnsi="Consolas"/>
          <w:color w:val="404040"/>
        </w:rPr>
      </w:pPr>
      <w:r>
        <w:rPr>
          <w:rFonts w:ascii="Consolas" w:hAnsi="Consolas"/>
          <w:color w:val="404040"/>
        </w:rPr>
        <w:t xml:space="preserve">            estModelInFrame = estModels{frameInd};</w:t>
      </w:r>
    </w:p>
    <w:p w:rsidR="00176B4B" w:rsidRDefault="00176B4B" w:rsidP="00176B4B">
      <w:pPr>
        <w:pStyle w:val="HTML"/>
        <w:rPr>
          <w:rFonts w:ascii="Consolas" w:hAnsi="Consolas"/>
          <w:color w:val="404040"/>
        </w:rPr>
      </w:pPr>
      <w:r>
        <w:rPr>
          <w:rFonts w:ascii="Consolas" w:hAnsi="Consolas"/>
          <w:color w:val="404040"/>
        </w:rPr>
        <w:t xml:space="preserve">            gtPointsInFrame = gtPoints{frameInd};</w:t>
      </w:r>
    </w:p>
    <w:p w:rsidR="00176B4B" w:rsidRDefault="00176B4B" w:rsidP="00176B4B">
      <w:pPr>
        <w:pStyle w:val="HTML"/>
        <w:rPr>
          <w:rFonts w:ascii="Consolas" w:hAnsi="Consolas"/>
          <w:color w:val="404040"/>
        </w:rPr>
      </w:pPr>
      <w:r>
        <w:rPr>
          <w:rFonts w:ascii="Consolas" w:hAnsi="Consolas"/>
          <w:color w:val="404040"/>
        </w:rPr>
        <w:t xml:space="preserve">            imagePointsInFrame = cell(length(estModelInFrame), 1);</w:t>
      </w:r>
    </w:p>
    <w:p w:rsidR="00176B4B" w:rsidRDefault="00176B4B" w:rsidP="00176B4B">
      <w:pPr>
        <w:pStyle w:val="HTML"/>
        <w:rPr>
          <w:rFonts w:ascii="Consolas" w:hAnsi="Consolas"/>
          <w:color w:val="404040"/>
        </w:rPr>
      </w:pPr>
      <w:r>
        <w:rPr>
          <w:rFonts w:ascii="Consolas" w:hAnsi="Consolas"/>
          <w:color w:val="404040"/>
        </w:rPr>
        <w:t xml:space="preserve">            vehiclePointsInFrame = cell(length(estModelInFrame), 1);</w:t>
      </w:r>
    </w:p>
    <w:p w:rsidR="00176B4B" w:rsidRDefault="00176B4B" w:rsidP="00176B4B">
      <w:pPr>
        <w:pStyle w:val="HTML"/>
        <w:rPr>
          <w:rFonts w:ascii="Consolas" w:hAnsi="Consolas"/>
          <w:color w:val="404040"/>
        </w:rPr>
      </w:pPr>
      <w:r>
        <w:rPr>
          <w:rFonts w:ascii="Consolas" w:hAnsi="Consolas"/>
          <w:color w:val="404040"/>
        </w:rPr>
        <w:lastRenderedPageBreak/>
        <w:t xml:space="preserve">            </w:t>
      </w:r>
      <w:r>
        <w:rPr>
          <w:rFonts w:ascii="Consolas" w:hAnsi="Consolas"/>
          <w:color w:val="0000FF"/>
        </w:rPr>
        <w:t>for</w:t>
      </w:r>
      <w:r>
        <w:rPr>
          <w:rFonts w:ascii="Consolas" w:hAnsi="Consolas"/>
          <w:color w:val="404040"/>
        </w:rPr>
        <w:t xml:space="preserve"> idx = </w:t>
      </w:r>
      <w:proofErr w:type="gramStart"/>
      <w:r>
        <w:rPr>
          <w:rFonts w:ascii="Consolas" w:hAnsi="Consolas"/>
          <w:color w:val="404040"/>
        </w:rPr>
        <w:t>1:length</w:t>
      </w:r>
      <w:proofErr w:type="gramEnd"/>
      <w:r>
        <w:rPr>
          <w:rFonts w:ascii="Consolas" w:hAnsi="Consolas"/>
          <w:color w:val="404040"/>
        </w:rPr>
        <w:t>(estModelInFrame)</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Ignore false positive assignments.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assignments{frameInd}(idx) == 0</w:t>
      </w:r>
    </w:p>
    <w:p w:rsidR="00176B4B" w:rsidRDefault="00176B4B" w:rsidP="00176B4B">
      <w:pPr>
        <w:pStyle w:val="HTML"/>
        <w:rPr>
          <w:rFonts w:ascii="Consolas" w:hAnsi="Consolas"/>
          <w:color w:val="404040"/>
        </w:rPr>
      </w:pPr>
      <w:r>
        <w:rPr>
          <w:rFonts w:ascii="Consolas" w:hAnsi="Consolas"/>
          <w:color w:val="404040"/>
        </w:rPr>
        <w:t xml:space="preserve">                    imagePointsInFrame{idx} = [NaN NaN];</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continue</w:t>
      </w:r>
      <w:r>
        <w:rPr>
          <w:rFonts w:ascii="Consolas" w:hAnsi="Consolas"/>
          <w:color w:val="404040"/>
        </w:rPr>
        <w: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The kth boundary in estModelInFrame is matched to kth</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element indexed by assignments in gtPointsInFrame.</w:t>
      </w:r>
    </w:p>
    <w:p w:rsidR="00176B4B" w:rsidRDefault="00176B4B" w:rsidP="00176B4B">
      <w:pPr>
        <w:pStyle w:val="HTML"/>
        <w:rPr>
          <w:rFonts w:ascii="Consolas" w:hAnsi="Consolas"/>
          <w:color w:val="404040"/>
        </w:rPr>
      </w:pPr>
      <w:r>
        <w:rPr>
          <w:rFonts w:ascii="Consolas" w:hAnsi="Consolas"/>
          <w:color w:val="404040"/>
        </w:rPr>
        <w:t xml:space="preserve">                thisModel = estModelInFrame(idx);</w:t>
      </w:r>
    </w:p>
    <w:p w:rsidR="00176B4B" w:rsidRDefault="00176B4B" w:rsidP="00176B4B">
      <w:pPr>
        <w:pStyle w:val="HTML"/>
        <w:rPr>
          <w:rFonts w:ascii="Consolas" w:hAnsi="Consolas"/>
          <w:color w:val="404040"/>
        </w:rPr>
      </w:pPr>
      <w:r>
        <w:rPr>
          <w:rFonts w:ascii="Consolas" w:hAnsi="Consolas"/>
          <w:color w:val="404040"/>
        </w:rPr>
        <w:t xml:space="preserve">                thisGT = gtPointsInFrame{assignments{frameInd}(idx)};</w:t>
      </w:r>
    </w:p>
    <w:p w:rsidR="00176B4B" w:rsidRDefault="00176B4B" w:rsidP="00176B4B">
      <w:pPr>
        <w:pStyle w:val="HTML"/>
        <w:rPr>
          <w:rFonts w:ascii="Consolas" w:hAnsi="Consolas"/>
          <w:color w:val="404040"/>
        </w:rPr>
      </w:pPr>
      <w:r>
        <w:rPr>
          <w:rFonts w:ascii="Consolas" w:hAnsi="Consolas"/>
          <w:color w:val="404040"/>
        </w:rPr>
        <w:t xml:space="preserve">                xPoints = thisGT</w:t>
      </w:r>
      <w:proofErr w:type="gramStart"/>
      <w:r>
        <w:rPr>
          <w:rFonts w:ascii="Consolas" w:hAnsi="Consolas"/>
          <w:color w:val="404040"/>
        </w:rPr>
        <w:t>(:,</w:t>
      </w:r>
      <w:proofErr w:type="gramEnd"/>
      <w:r>
        <w:rPr>
          <w:rFonts w:ascii="Consolas" w:hAnsi="Consolas"/>
          <w:color w:val="404040"/>
        </w:rPr>
        <w:t xml:space="preserve"> 1);</w:t>
      </w:r>
    </w:p>
    <w:p w:rsidR="00176B4B" w:rsidRDefault="00176B4B" w:rsidP="00176B4B">
      <w:pPr>
        <w:pStyle w:val="HTML"/>
        <w:rPr>
          <w:rFonts w:ascii="Consolas" w:hAnsi="Consolas"/>
          <w:color w:val="404040"/>
        </w:rPr>
      </w:pPr>
      <w:r>
        <w:rPr>
          <w:rFonts w:ascii="Consolas" w:hAnsi="Consolas"/>
          <w:color w:val="404040"/>
        </w:rPr>
        <w:t xml:space="preserve">                yPoints = thisModel.computeBoundaryModel(xPoints);</w:t>
      </w:r>
    </w:p>
    <w:p w:rsidR="00176B4B" w:rsidRDefault="00176B4B" w:rsidP="00176B4B">
      <w:pPr>
        <w:pStyle w:val="HTML"/>
        <w:rPr>
          <w:rFonts w:ascii="Consolas" w:hAnsi="Consolas"/>
          <w:color w:val="404040"/>
        </w:rPr>
      </w:pPr>
    </w:p>
    <w:p w:rsidR="00176B4B" w:rsidRDefault="00176B4B" w:rsidP="00176B4B">
      <w:pPr>
        <w:pStyle w:val="HTML"/>
        <w:rPr>
          <w:rFonts w:ascii="Consolas" w:hAnsi="Consolas"/>
          <w:color w:val="404040"/>
        </w:rPr>
      </w:pPr>
      <w:r>
        <w:rPr>
          <w:rFonts w:ascii="Consolas" w:hAnsi="Consolas"/>
          <w:color w:val="404040"/>
        </w:rPr>
        <w:t xml:space="preserve">                vehiclePointsInFrame{idx} = [xPoints, yPoints];</w:t>
      </w:r>
    </w:p>
    <w:p w:rsidR="00176B4B" w:rsidRDefault="00176B4B" w:rsidP="00176B4B">
      <w:pPr>
        <w:pStyle w:val="HTML"/>
        <w:rPr>
          <w:rFonts w:ascii="Consolas" w:hAnsi="Consolas"/>
          <w:color w:val="404040"/>
        </w:rPr>
      </w:pPr>
      <w:r>
        <w:rPr>
          <w:rFonts w:ascii="Consolas" w:hAnsi="Consolas"/>
          <w:color w:val="404040"/>
        </w:rPr>
        <w:t xml:space="preserve">                imagePointsInFrame{idx} = </w:t>
      </w:r>
      <w:proofErr w:type="gramStart"/>
      <w:r>
        <w:rPr>
          <w:rFonts w:ascii="Consolas" w:hAnsi="Consolas"/>
          <w:color w:val="404040"/>
        </w:rPr>
        <w:t>vehicleToImage(</w:t>
      </w:r>
      <w:proofErr w:type="gramEnd"/>
      <w:r>
        <w:rPr>
          <w:rFonts w:ascii="Consolas" w:hAnsi="Consolas"/>
          <w:color w:val="404040"/>
        </w:rPr>
        <w:t>monoCameraSensor, [xPoints yPoints]);</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vehiclePoints{frameInd} = vehiclePointsInFrame;</w:t>
      </w:r>
    </w:p>
    <w:p w:rsidR="00176B4B" w:rsidRDefault="00176B4B" w:rsidP="00176B4B">
      <w:pPr>
        <w:pStyle w:val="HTML"/>
        <w:rPr>
          <w:rFonts w:ascii="Consolas" w:hAnsi="Consolas"/>
          <w:color w:val="404040"/>
        </w:rPr>
      </w:pPr>
      <w:r>
        <w:rPr>
          <w:rFonts w:ascii="Consolas" w:hAnsi="Consolas"/>
          <w:color w:val="404040"/>
        </w:rPr>
        <w:t xml:space="preserve">        imagePoints{</w:t>
      </w:r>
      <w:proofErr w:type="gramStart"/>
      <w:r>
        <w:rPr>
          <w:rFonts w:ascii="Consolas" w:hAnsi="Consolas"/>
          <w:color w:val="404040"/>
        </w:rPr>
        <w:t xml:space="preserve">frameInd}   </w:t>
      </w:r>
      <w:proofErr w:type="gramEnd"/>
      <w:r>
        <w:rPr>
          <w:rFonts w:ascii="Consolas" w:hAnsi="Consolas"/>
          <w:color w:val="404040"/>
        </w:rPr>
        <w:t>= imagePointsInFrame;</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228B22"/>
        </w:rPr>
        <w:t>% Make imagePoints [] instead of {} to comply with groundTruth object.</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isempty(imagePoints{frameInd})</w:t>
      </w:r>
    </w:p>
    <w:p w:rsidR="00176B4B" w:rsidRDefault="00176B4B" w:rsidP="00176B4B">
      <w:pPr>
        <w:pStyle w:val="HTML"/>
        <w:rPr>
          <w:rFonts w:ascii="Consolas" w:hAnsi="Consolas"/>
          <w:color w:val="404040"/>
        </w:rPr>
      </w:pPr>
      <w:r>
        <w:rPr>
          <w:rFonts w:ascii="Consolas" w:hAnsi="Consolas"/>
          <w:color w:val="404040"/>
        </w:rPr>
        <w:t xml:space="preserve">            imagePoints{frameInd} = [];</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isempty(vehiclePoints{frameInd})</w:t>
      </w:r>
    </w:p>
    <w:p w:rsidR="00176B4B" w:rsidRDefault="00176B4B" w:rsidP="00176B4B">
      <w:pPr>
        <w:pStyle w:val="HTML"/>
        <w:rPr>
          <w:rFonts w:ascii="Consolas" w:hAnsi="Consolas"/>
          <w:color w:val="404040"/>
        </w:rPr>
      </w:pPr>
      <w:r>
        <w:rPr>
          <w:rFonts w:ascii="Consolas" w:hAnsi="Consolas"/>
          <w:color w:val="404040"/>
        </w:rPr>
        <w:t xml:space="preserve">            vehiclePoints{frameInd} = [];</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176B4B" w:rsidRDefault="00176B4B" w:rsidP="00176B4B">
      <w:pPr>
        <w:pStyle w:val="HTML"/>
        <w:rPr>
          <w:rFonts w:ascii="Consolas" w:hAnsi="Consolas"/>
          <w:color w:val="404040"/>
        </w:rPr>
      </w:pPr>
      <w:r>
        <w:rPr>
          <w:rFonts w:ascii="Consolas" w:hAnsi="Consolas"/>
          <w:color w:val="0000FF"/>
        </w:rPr>
        <w:t>end</w:t>
      </w:r>
    </w:p>
    <w:p w:rsidR="00E40F95" w:rsidRPr="00176B4B" w:rsidRDefault="00E40F95" w:rsidP="00E40F95">
      <w:pPr>
        <w:pStyle w:val="a4"/>
        <w:shd w:val="clear" w:color="auto" w:fill="FFFFFF"/>
        <w:spacing w:before="0" w:beforeAutospacing="0" w:after="150" w:afterAutospacing="0"/>
        <w:rPr>
          <w:rFonts w:ascii="微软雅黑" w:eastAsia="微软雅黑" w:hAnsi="微软雅黑"/>
          <w:color w:val="404040"/>
          <w:sz w:val="21"/>
          <w:szCs w:val="21"/>
        </w:rPr>
      </w:pPr>
    </w:p>
    <w:sectPr w:rsidR="00E40F95" w:rsidRPr="00176B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3B21" w:rsidRDefault="00203B21" w:rsidP="004A2170">
      <w:r>
        <w:separator/>
      </w:r>
    </w:p>
  </w:endnote>
  <w:endnote w:type="continuationSeparator" w:id="0">
    <w:p w:rsidR="00203B21" w:rsidRDefault="00203B21" w:rsidP="004A2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3B21" w:rsidRDefault="00203B21" w:rsidP="004A2170">
      <w:r>
        <w:separator/>
      </w:r>
    </w:p>
  </w:footnote>
  <w:footnote w:type="continuationSeparator" w:id="0">
    <w:p w:rsidR="00203B21" w:rsidRDefault="00203B21" w:rsidP="004A21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B51B7"/>
    <w:multiLevelType w:val="multilevel"/>
    <w:tmpl w:val="3DF44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06A26"/>
    <w:multiLevelType w:val="multilevel"/>
    <w:tmpl w:val="EBCA4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F379A"/>
    <w:multiLevelType w:val="multilevel"/>
    <w:tmpl w:val="B2D05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0D6D7D"/>
    <w:multiLevelType w:val="multilevel"/>
    <w:tmpl w:val="49D4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24D9D"/>
    <w:multiLevelType w:val="multilevel"/>
    <w:tmpl w:val="82B6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B225BA"/>
    <w:multiLevelType w:val="multilevel"/>
    <w:tmpl w:val="0F3C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1240A"/>
    <w:multiLevelType w:val="multilevel"/>
    <w:tmpl w:val="78CC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37E58"/>
    <w:multiLevelType w:val="multilevel"/>
    <w:tmpl w:val="AFBE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450D3B"/>
    <w:multiLevelType w:val="multilevel"/>
    <w:tmpl w:val="6960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2B2874"/>
    <w:multiLevelType w:val="multilevel"/>
    <w:tmpl w:val="5666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E6395F"/>
    <w:multiLevelType w:val="multilevel"/>
    <w:tmpl w:val="543A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E55B3"/>
    <w:multiLevelType w:val="multilevel"/>
    <w:tmpl w:val="F1C0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72943"/>
    <w:multiLevelType w:val="multilevel"/>
    <w:tmpl w:val="30E8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C21030"/>
    <w:multiLevelType w:val="multilevel"/>
    <w:tmpl w:val="4718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447E0B"/>
    <w:multiLevelType w:val="multilevel"/>
    <w:tmpl w:val="5CAE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922631"/>
    <w:multiLevelType w:val="multilevel"/>
    <w:tmpl w:val="C2A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581785"/>
    <w:multiLevelType w:val="multilevel"/>
    <w:tmpl w:val="F040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6A43BA"/>
    <w:multiLevelType w:val="multilevel"/>
    <w:tmpl w:val="F282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831822"/>
    <w:multiLevelType w:val="multilevel"/>
    <w:tmpl w:val="002A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EA7873"/>
    <w:multiLevelType w:val="multilevel"/>
    <w:tmpl w:val="2C32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65DC6"/>
    <w:multiLevelType w:val="multilevel"/>
    <w:tmpl w:val="9392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F56D41"/>
    <w:multiLevelType w:val="multilevel"/>
    <w:tmpl w:val="61E27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A255E4"/>
    <w:multiLevelType w:val="multilevel"/>
    <w:tmpl w:val="C6C4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C8615D"/>
    <w:multiLevelType w:val="multilevel"/>
    <w:tmpl w:val="DDAC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15EE6"/>
    <w:multiLevelType w:val="multilevel"/>
    <w:tmpl w:val="D00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D0121F"/>
    <w:multiLevelType w:val="multilevel"/>
    <w:tmpl w:val="D6D6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07A20"/>
    <w:multiLevelType w:val="multilevel"/>
    <w:tmpl w:val="E4E4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7C6ECB"/>
    <w:multiLevelType w:val="multilevel"/>
    <w:tmpl w:val="60643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C97589"/>
    <w:multiLevelType w:val="multilevel"/>
    <w:tmpl w:val="99B2C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DB1CDD"/>
    <w:multiLevelType w:val="multilevel"/>
    <w:tmpl w:val="E114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70829"/>
    <w:multiLevelType w:val="multilevel"/>
    <w:tmpl w:val="A04A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CF4DC1"/>
    <w:multiLevelType w:val="multilevel"/>
    <w:tmpl w:val="4E709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0850E2"/>
    <w:multiLevelType w:val="multilevel"/>
    <w:tmpl w:val="50B0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36265F"/>
    <w:multiLevelType w:val="multilevel"/>
    <w:tmpl w:val="74BE3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C8061F"/>
    <w:multiLevelType w:val="multilevel"/>
    <w:tmpl w:val="239A3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EF5BD8"/>
    <w:multiLevelType w:val="multilevel"/>
    <w:tmpl w:val="4E94F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FC116A"/>
    <w:multiLevelType w:val="multilevel"/>
    <w:tmpl w:val="89DC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1C71A6"/>
    <w:multiLevelType w:val="multilevel"/>
    <w:tmpl w:val="5832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F50232"/>
    <w:multiLevelType w:val="multilevel"/>
    <w:tmpl w:val="B720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F8177A"/>
    <w:multiLevelType w:val="multilevel"/>
    <w:tmpl w:val="AB60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DA1305"/>
    <w:multiLevelType w:val="multilevel"/>
    <w:tmpl w:val="B5C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AF2426"/>
    <w:multiLevelType w:val="multilevel"/>
    <w:tmpl w:val="E422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677FDE"/>
    <w:multiLevelType w:val="multilevel"/>
    <w:tmpl w:val="758C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0D2BEE"/>
    <w:multiLevelType w:val="multilevel"/>
    <w:tmpl w:val="20A4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351D61"/>
    <w:multiLevelType w:val="multilevel"/>
    <w:tmpl w:val="8F1E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7D1DDF"/>
    <w:multiLevelType w:val="multilevel"/>
    <w:tmpl w:val="53A2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3D6058"/>
    <w:multiLevelType w:val="multilevel"/>
    <w:tmpl w:val="A460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674F50"/>
    <w:multiLevelType w:val="multilevel"/>
    <w:tmpl w:val="0FD4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D13965"/>
    <w:multiLevelType w:val="multilevel"/>
    <w:tmpl w:val="3F5A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E85D55"/>
    <w:multiLevelType w:val="multilevel"/>
    <w:tmpl w:val="C1F0C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C31465"/>
    <w:multiLevelType w:val="multilevel"/>
    <w:tmpl w:val="12DC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606DF8"/>
    <w:multiLevelType w:val="multilevel"/>
    <w:tmpl w:val="095E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553DA9"/>
    <w:multiLevelType w:val="multilevel"/>
    <w:tmpl w:val="7E3A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693E8D"/>
    <w:multiLevelType w:val="multilevel"/>
    <w:tmpl w:val="CD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BB371E"/>
    <w:multiLevelType w:val="multilevel"/>
    <w:tmpl w:val="8BC2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634667"/>
    <w:multiLevelType w:val="multilevel"/>
    <w:tmpl w:val="38880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B78398F"/>
    <w:multiLevelType w:val="multilevel"/>
    <w:tmpl w:val="A168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CC32A7"/>
    <w:multiLevelType w:val="multilevel"/>
    <w:tmpl w:val="EB36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8D36C3"/>
    <w:multiLevelType w:val="multilevel"/>
    <w:tmpl w:val="3BAC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9022EC"/>
    <w:multiLevelType w:val="multilevel"/>
    <w:tmpl w:val="E482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89783A"/>
    <w:multiLevelType w:val="multilevel"/>
    <w:tmpl w:val="2A9E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437747"/>
    <w:multiLevelType w:val="multilevel"/>
    <w:tmpl w:val="43E4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D054E1"/>
    <w:multiLevelType w:val="multilevel"/>
    <w:tmpl w:val="2408C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2C26DD"/>
    <w:multiLevelType w:val="multilevel"/>
    <w:tmpl w:val="39FC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6F459B"/>
    <w:multiLevelType w:val="multilevel"/>
    <w:tmpl w:val="2340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84620E"/>
    <w:multiLevelType w:val="multilevel"/>
    <w:tmpl w:val="E1F0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C176FF"/>
    <w:multiLevelType w:val="multilevel"/>
    <w:tmpl w:val="B52A9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6C3966"/>
    <w:multiLevelType w:val="multilevel"/>
    <w:tmpl w:val="9CD4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2"/>
  </w:num>
  <w:num w:numId="2">
    <w:abstractNumId w:val="1"/>
  </w:num>
  <w:num w:numId="3">
    <w:abstractNumId w:val="12"/>
  </w:num>
  <w:num w:numId="4">
    <w:abstractNumId w:val="0"/>
  </w:num>
  <w:num w:numId="5">
    <w:abstractNumId w:val="54"/>
  </w:num>
  <w:num w:numId="6">
    <w:abstractNumId w:val="31"/>
  </w:num>
  <w:num w:numId="7">
    <w:abstractNumId w:val="4"/>
  </w:num>
  <w:num w:numId="8">
    <w:abstractNumId w:val="21"/>
  </w:num>
  <w:num w:numId="9">
    <w:abstractNumId w:val="9"/>
  </w:num>
  <w:num w:numId="10">
    <w:abstractNumId w:val="55"/>
  </w:num>
  <w:num w:numId="11">
    <w:abstractNumId w:val="28"/>
  </w:num>
  <w:num w:numId="12">
    <w:abstractNumId w:val="35"/>
  </w:num>
  <w:num w:numId="13">
    <w:abstractNumId w:val="66"/>
  </w:num>
  <w:num w:numId="14">
    <w:abstractNumId w:val="23"/>
  </w:num>
  <w:num w:numId="15">
    <w:abstractNumId w:val="29"/>
  </w:num>
  <w:num w:numId="16">
    <w:abstractNumId w:val="11"/>
  </w:num>
  <w:num w:numId="17">
    <w:abstractNumId w:val="33"/>
  </w:num>
  <w:num w:numId="18">
    <w:abstractNumId w:val="37"/>
  </w:num>
  <w:num w:numId="19">
    <w:abstractNumId w:val="47"/>
  </w:num>
  <w:num w:numId="20">
    <w:abstractNumId w:val="24"/>
  </w:num>
  <w:num w:numId="21">
    <w:abstractNumId w:val="36"/>
  </w:num>
  <w:num w:numId="22">
    <w:abstractNumId w:val="56"/>
  </w:num>
  <w:num w:numId="23">
    <w:abstractNumId w:val="3"/>
  </w:num>
  <w:num w:numId="24">
    <w:abstractNumId w:val="2"/>
  </w:num>
  <w:num w:numId="25">
    <w:abstractNumId w:val="45"/>
  </w:num>
  <w:num w:numId="26">
    <w:abstractNumId w:val="34"/>
  </w:num>
  <w:num w:numId="27">
    <w:abstractNumId w:val="27"/>
  </w:num>
  <w:num w:numId="28">
    <w:abstractNumId w:val="13"/>
  </w:num>
  <w:num w:numId="29">
    <w:abstractNumId w:val="42"/>
  </w:num>
  <w:num w:numId="30">
    <w:abstractNumId w:val="48"/>
  </w:num>
  <w:num w:numId="31">
    <w:abstractNumId w:val="16"/>
  </w:num>
  <w:num w:numId="32">
    <w:abstractNumId w:val="22"/>
  </w:num>
  <w:num w:numId="33">
    <w:abstractNumId w:val="5"/>
  </w:num>
  <w:num w:numId="34">
    <w:abstractNumId w:val="43"/>
  </w:num>
  <w:num w:numId="35">
    <w:abstractNumId w:val="14"/>
  </w:num>
  <w:num w:numId="36">
    <w:abstractNumId w:val="18"/>
  </w:num>
  <w:num w:numId="37">
    <w:abstractNumId w:val="44"/>
  </w:num>
  <w:num w:numId="38">
    <w:abstractNumId w:val="25"/>
  </w:num>
  <w:num w:numId="39">
    <w:abstractNumId w:val="51"/>
  </w:num>
  <w:num w:numId="40">
    <w:abstractNumId w:val="64"/>
  </w:num>
  <w:num w:numId="41">
    <w:abstractNumId w:val="26"/>
  </w:num>
  <w:num w:numId="42">
    <w:abstractNumId w:val="65"/>
  </w:num>
  <w:num w:numId="43">
    <w:abstractNumId w:val="30"/>
  </w:num>
  <w:num w:numId="44">
    <w:abstractNumId w:val="7"/>
  </w:num>
  <w:num w:numId="45">
    <w:abstractNumId w:val="15"/>
  </w:num>
  <w:num w:numId="46">
    <w:abstractNumId w:val="39"/>
  </w:num>
  <w:num w:numId="47">
    <w:abstractNumId w:val="8"/>
  </w:num>
  <w:num w:numId="48">
    <w:abstractNumId w:val="19"/>
  </w:num>
  <w:num w:numId="49">
    <w:abstractNumId w:val="53"/>
  </w:num>
  <w:num w:numId="50">
    <w:abstractNumId w:val="60"/>
  </w:num>
  <w:num w:numId="51">
    <w:abstractNumId w:val="59"/>
  </w:num>
  <w:num w:numId="52">
    <w:abstractNumId w:val="49"/>
  </w:num>
  <w:num w:numId="53">
    <w:abstractNumId w:val="46"/>
  </w:num>
  <w:num w:numId="54">
    <w:abstractNumId w:val="52"/>
  </w:num>
  <w:num w:numId="55">
    <w:abstractNumId w:val="57"/>
  </w:num>
  <w:num w:numId="56">
    <w:abstractNumId w:val="67"/>
  </w:num>
  <w:num w:numId="57">
    <w:abstractNumId w:val="40"/>
  </w:num>
  <w:num w:numId="58">
    <w:abstractNumId w:val="6"/>
  </w:num>
  <w:num w:numId="59">
    <w:abstractNumId w:val="17"/>
  </w:num>
  <w:num w:numId="60">
    <w:abstractNumId w:val="38"/>
  </w:num>
  <w:num w:numId="61">
    <w:abstractNumId w:val="58"/>
  </w:num>
  <w:num w:numId="62">
    <w:abstractNumId w:val="41"/>
  </w:num>
  <w:num w:numId="63">
    <w:abstractNumId w:val="50"/>
  </w:num>
  <w:num w:numId="64">
    <w:abstractNumId w:val="10"/>
  </w:num>
  <w:num w:numId="65">
    <w:abstractNumId w:val="20"/>
  </w:num>
  <w:num w:numId="66">
    <w:abstractNumId w:val="32"/>
  </w:num>
  <w:num w:numId="67">
    <w:abstractNumId w:val="61"/>
  </w:num>
  <w:num w:numId="68">
    <w:abstractNumId w:val="63"/>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ung Jiang">
    <w15:presenceInfo w15:providerId="Windows Live" w15:userId="df0b35062e4827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52A1"/>
    <w:rsid w:val="0008466A"/>
    <w:rsid w:val="000E1113"/>
    <w:rsid w:val="00107F36"/>
    <w:rsid w:val="00176B4B"/>
    <w:rsid w:val="0019357F"/>
    <w:rsid w:val="001A6A13"/>
    <w:rsid w:val="001F1A71"/>
    <w:rsid w:val="00203B21"/>
    <w:rsid w:val="00262DDA"/>
    <w:rsid w:val="00375378"/>
    <w:rsid w:val="003C63C9"/>
    <w:rsid w:val="00444C1D"/>
    <w:rsid w:val="004552A1"/>
    <w:rsid w:val="004A2170"/>
    <w:rsid w:val="004A33C4"/>
    <w:rsid w:val="004F49B3"/>
    <w:rsid w:val="00540EEA"/>
    <w:rsid w:val="005B2CB2"/>
    <w:rsid w:val="005F5945"/>
    <w:rsid w:val="006471F8"/>
    <w:rsid w:val="00710AD5"/>
    <w:rsid w:val="007423ED"/>
    <w:rsid w:val="00742CD6"/>
    <w:rsid w:val="007656BC"/>
    <w:rsid w:val="00775077"/>
    <w:rsid w:val="00783FD7"/>
    <w:rsid w:val="007A69A5"/>
    <w:rsid w:val="007E5C4F"/>
    <w:rsid w:val="007F234F"/>
    <w:rsid w:val="008447E5"/>
    <w:rsid w:val="00873412"/>
    <w:rsid w:val="008C6AFF"/>
    <w:rsid w:val="00981948"/>
    <w:rsid w:val="009E075A"/>
    <w:rsid w:val="00A240ED"/>
    <w:rsid w:val="00A46920"/>
    <w:rsid w:val="00A90337"/>
    <w:rsid w:val="00AE120E"/>
    <w:rsid w:val="00BB40C2"/>
    <w:rsid w:val="00BD0362"/>
    <w:rsid w:val="00BE00AA"/>
    <w:rsid w:val="00CF3635"/>
    <w:rsid w:val="00DF0B84"/>
    <w:rsid w:val="00E22F93"/>
    <w:rsid w:val="00E40F95"/>
    <w:rsid w:val="00F474C1"/>
    <w:rsid w:val="00FE1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2C905"/>
  <w15:docId w15:val="{CE9D39DE-FE04-4F32-81BE-C8588C52C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69A5"/>
    <w:pPr>
      <w:widowControl w:val="0"/>
      <w:jc w:val="both"/>
    </w:pPr>
  </w:style>
  <w:style w:type="paragraph" w:styleId="1">
    <w:name w:val="heading 1"/>
    <w:basedOn w:val="a"/>
    <w:next w:val="a"/>
    <w:link w:val="10"/>
    <w:uiPriority w:val="9"/>
    <w:qFormat/>
    <w:rsid w:val="007A69A5"/>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7A69A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7A69A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69A5"/>
    <w:rPr>
      <w:b/>
      <w:bCs/>
      <w:kern w:val="44"/>
      <w:sz w:val="44"/>
      <w:szCs w:val="44"/>
    </w:rPr>
  </w:style>
  <w:style w:type="character" w:customStyle="1" w:styleId="20">
    <w:name w:val="标题 2 字符"/>
    <w:basedOn w:val="a0"/>
    <w:link w:val="2"/>
    <w:uiPriority w:val="9"/>
    <w:rsid w:val="007A69A5"/>
    <w:rPr>
      <w:rFonts w:ascii="宋体" w:eastAsia="宋体" w:hAnsi="宋体" w:cs="宋体"/>
      <w:b/>
      <w:bCs/>
      <w:kern w:val="0"/>
      <w:sz w:val="36"/>
      <w:szCs w:val="36"/>
    </w:rPr>
  </w:style>
  <w:style w:type="character" w:customStyle="1" w:styleId="30">
    <w:name w:val="标题 3 字符"/>
    <w:basedOn w:val="a0"/>
    <w:link w:val="3"/>
    <w:uiPriority w:val="9"/>
    <w:rsid w:val="007A69A5"/>
    <w:rPr>
      <w:rFonts w:ascii="宋体" w:eastAsia="宋体" w:hAnsi="宋体" w:cs="宋体"/>
      <w:b/>
      <w:bCs/>
      <w:kern w:val="0"/>
      <w:sz w:val="27"/>
      <w:szCs w:val="27"/>
    </w:rPr>
  </w:style>
  <w:style w:type="character" w:styleId="a3">
    <w:name w:val="Hyperlink"/>
    <w:basedOn w:val="a0"/>
    <w:uiPriority w:val="99"/>
    <w:unhideWhenUsed/>
    <w:rsid w:val="007A69A5"/>
    <w:rPr>
      <w:color w:val="0000FF"/>
      <w:u w:val="single"/>
    </w:rPr>
  </w:style>
  <w:style w:type="paragraph" w:customStyle="1" w:styleId="shortdesc">
    <w:name w:val="shortdesc"/>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4">
    <w:name w:val="Normal (Web)"/>
    <w:basedOn w:val="a"/>
    <w:uiPriority w:val="99"/>
    <w:unhideWhenUsed/>
    <w:rsid w:val="007A69A5"/>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7A69A5"/>
    <w:rPr>
      <w:i/>
      <w:iCs/>
    </w:rPr>
  </w:style>
  <w:style w:type="paragraph" w:styleId="HTML">
    <w:name w:val="HTML Preformatted"/>
    <w:basedOn w:val="a"/>
    <w:link w:val="HTML0"/>
    <w:uiPriority w:val="99"/>
    <w:semiHidden/>
    <w:unhideWhenUsed/>
    <w:rsid w:val="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A69A5"/>
    <w:rPr>
      <w:rFonts w:ascii="宋体" w:eastAsia="宋体" w:hAnsi="宋体" w:cs="宋体"/>
      <w:kern w:val="0"/>
      <w:sz w:val="24"/>
      <w:szCs w:val="24"/>
    </w:rPr>
  </w:style>
  <w:style w:type="character" w:styleId="HTML1">
    <w:name w:val="HTML Code"/>
    <w:basedOn w:val="a0"/>
    <w:uiPriority w:val="99"/>
    <w:semiHidden/>
    <w:unhideWhenUsed/>
    <w:rsid w:val="007A69A5"/>
    <w:rPr>
      <w:rFonts w:ascii="宋体" w:eastAsia="宋体" w:hAnsi="宋体" w:cs="宋体"/>
      <w:sz w:val="24"/>
      <w:szCs w:val="24"/>
    </w:rPr>
  </w:style>
  <w:style w:type="character" w:styleId="a6">
    <w:name w:val="Strong"/>
    <w:basedOn w:val="a0"/>
    <w:uiPriority w:val="22"/>
    <w:qFormat/>
    <w:rsid w:val="007A69A5"/>
    <w:rPr>
      <w:b/>
      <w:bCs/>
    </w:rPr>
  </w:style>
  <w:style w:type="character" w:customStyle="1" w:styleId="11">
    <w:name w:val="强调1"/>
    <w:basedOn w:val="a0"/>
    <w:rsid w:val="007A69A5"/>
  </w:style>
  <w:style w:type="paragraph" w:customStyle="1" w:styleId="addmargin0">
    <w:name w:val="add_margin_0"/>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a8"/>
    <w:uiPriority w:val="99"/>
    <w:unhideWhenUsed/>
    <w:rsid w:val="007A69A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A69A5"/>
    <w:rPr>
      <w:sz w:val="18"/>
      <w:szCs w:val="18"/>
    </w:rPr>
  </w:style>
  <w:style w:type="paragraph" w:styleId="a9">
    <w:name w:val="footer"/>
    <w:basedOn w:val="a"/>
    <w:link w:val="aa"/>
    <w:uiPriority w:val="99"/>
    <w:unhideWhenUsed/>
    <w:rsid w:val="007A69A5"/>
    <w:pPr>
      <w:tabs>
        <w:tab w:val="center" w:pos="4153"/>
        <w:tab w:val="right" w:pos="8306"/>
      </w:tabs>
      <w:snapToGrid w:val="0"/>
      <w:jc w:val="left"/>
    </w:pPr>
    <w:rPr>
      <w:sz w:val="18"/>
      <w:szCs w:val="18"/>
    </w:rPr>
  </w:style>
  <w:style w:type="character" w:customStyle="1" w:styleId="aa">
    <w:name w:val="页脚 字符"/>
    <w:basedOn w:val="a0"/>
    <w:link w:val="a9"/>
    <w:uiPriority w:val="99"/>
    <w:rsid w:val="007A69A5"/>
    <w:rPr>
      <w:sz w:val="18"/>
      <w:szCs w:val="18"/>
    </w:rPr>
  </w:style>
  <w:style w:type="character" w:styleId="ab">
    <w:name w:val="FollowedHyperlink"/>
    <w:basedOn w:val="a0"/>
    <w:uiPriority w:val="99"/>
    <w:semiHidden/>
    <w:unhideWhenUsed/>
    <w:rsid w:val="007A69A5"/>
    <w:rPr>
      <w:color w:val="800080"/>
      <w:u w:val="single"/>
    </w:rPr>
  </w:style>
  <w:style w:type="character" w:customStyle="1" w:styleId="anchortarget">
    <w:name w:val="anchor_target"/>
    <w:basedOn w:val="a0"/>
    <w:rsid w:val="007A69A5"/>
  </w:style>
  <w:style w:type="paragraph" w:styleId="ac">
    <w:name w:val="Balloon Text"/>
    <w:basedOn w:val="a"/>
    <w:link w:val="ad"/>
    <w:uiPriority w:val="99"/>
    <w:semiHidden/>
    <w:unhideWhenUsed/>
    <w:rsid w:val="007A69A5"/>
    <w:rPr>
      <w:sz w:val="18"/>
      <w:szCs w:val="18"/>
    </w:rPr>
  </w:style>
  <w:style w:type="character" w:customStyle="1" w:styleId="ad">
    <w:name w:val="批注框文本 字符"/>
    <w:basedOn w:val="a0"/>
    <w:link w:val="ac"/>
    <w:uiPriority w:val="99"/>
    <w:semiHidden/>
    <w:rsid w:val="007A69A5"/>
    <w:rPr>
      <w:sz w:val="18"/>
      <w:szCs w:val="18"/>
    </w:rPr>
  </w:style>
  <w:style w:type="paragraph" w:customStyle="1" w:styleId="programlistingindent">
    <w:name w:val="programlistingindent"/>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742CD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42CD6"/>
  </w:style>
  <w:style w:type="paragraph" w:styleId="TOC2">
    <w:name w:val="toc 2"/>
    <w:basedOn w:val="a"/>
    <w:next w:val="a"/>
    <w:autoRedefine/>
    <w:uiPriority w:val="39"/>
    <w:unhideWhenUsed/>
    <w:rsid w:val="00742CD6"/>
    <w:pPr>
      <w:ind w:leftChars="200" w:left="420"/>
    </w:pPr>
  </w:style>
  <w:style w:type="paragraph" w:styleId="TOC3">
    <w:name w:val="toc 3"/>
    <w:basedOn w:val="a"/>
    <w:next w:val="a"/>
    <w:autoRedefine/>
    <w:uiPriority w:val="39"/>
    <w:unhideWhenUsed/>
    <w:rsid w:val="00742CD6"/>
    <w:pPr>
      <w:ind w:leftChars="400" w:left="840"/>
    </w:pPr>
  </w:style>
  <w:style w:type="character" w:customStyle="1" w:styleId="21">
    <w:name w:val="强调2"/>
    <w:basedOn w:val="a0"/>
    <w:rsid w:val="004F49B3"/>
  </w:style>
  <w:style w:type="character" w:customStyle="1" w:styleId="inlineequation">
    <w:name w:val="inlineequation"/>
    <w:basedOn w:val="a0"/>
    <w:rsid w:val="004F49B3"/>
  </w:style>
  <w:style w:type="character" w:customStyle="1" w:styleId="inlinemediaobject">
    <w:name w:val="inlinemediaobject"/>
    <w:basedOn w:val="a0"/>
    <w:rsid w:val="004F49B3"/>
  </w:style>
  <w:style w:type="character" w:customStyle="1" w:styleId="31">
    <w:name w:val="强调3"/>
    <w:basedOn w:val="a0"/>
    <w:rsid w:val="00A903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46097">
      <w:bodyDiv w:val="1"/>
      <w:marLeft w:val="0"/>
      <w:marRight w:val="0"/>
      <w:marTop w:val="0"/>
      <w:marBottom w:val="0"/>
      <w:divBdr>
        <w:top w:val="none" w:sz="0" w:space="0" w:color="auto"/>
        <w:left w:val="none" w:sz="0" w:space="0" w:color="auto"/>
        <w:bottom w:val="none" w:sz="0" w:space="0" w:color="auto"/>
        <w:right w:val="none" w:sz="0" w:space="0" w:color="auto"/>
      </w:divBdr>
      <w:divsChild>
        <w:div w:id="811680991">
          <w:marLeft w:val="150"/>
          <w:marRight w:val="0"/>
          <w:marTop w:val="0"/>
          <w:marBottom w:val="150"/>
          <w:divBdr>
            <w:top w:val="none" w:sz="0" w:space="0" w:color="auto"/>
            <w:left w:val="none" w:sz="0" w:space="0" w:color="auto"/>
            <w:bottom w:val="none" w:sz="0" w:space="0" w:color="auto"/>
            <w:right w:val="none" w:sz="0" w:space="0" w:color="auto"/>
          </w:divBdr>
          <w:divsChild>
            <w:div w:id="210844931">
              <w:marLeft w:val="0"/>
              <w:marRight w:val="0"/>
              <w:marTop w:val="0"/>
              <w:marBottom w:val="0"/>
              <w:divBdr>
                <w:top w:val="none" w:sz="0" w:space="0" w:color="auto"/>
                <w:left w:val="none" w:sz="0" w:space="0" w:color="auto"/>
                <w:bottom w:val="none" w:sz="0" w:space="0" w:color="auto"/>
                <w:right w:val="none" w:sz="0" w:space="0" w:color="auto"/>
              </w:divBdr>
              <w:divsChild>
                <w:div w:id="1180662089">
                  <w:marLeft w:val="0"/>
                  <w:marRight w:val="0"/>
                  <w:marTop w:val="0"/>
                  <w:marBottom w:val="0"/>
                  <w:divBdr>
                    <w:top w:val="none" w:sz="0" w:space="0" w:color="auto"/>
                    <w:left w:val="none" w:sz="0" w:space="0" w:color="auto"/>
                    <w:bottom w:val="none" w:sz="0" w:space="0" w:color="auto"/>
                    <w:right w:val="none" w:sz="0" w:space="0" w:color="auto"/>
                  </w:divBdr>
                  <w:divsChild>
                    <w:div w:id="705251001">
                      <w:marLeft w:val="-225"/>
                      <w:marRight w:val="-225"/>
                      <w:marTop w:val="0"/>
                      <w:marBottom w:val="0"/>
                      <w:divBdr>
                        <w:top w:val="none" w:sz="0" w:space="0" w:color="auto"/>
                        <w:left w:val="none" w:sz="0" w:space="0" w:color="auto"/>
                        <w:bottom w:val="none" w:sz="0" w:space="0" w:color="auto"/>
                        <w:right w:val="none" w:sz="0" w:space="0" w:color="auto"/>
                      </w:divBdr>
                      <w:divsChild>
                        <w:div w:id="13633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23834">
          <w:marLeft w:val="0"/>
          <w:marRight w:val="0"/>
          <w:marTop w:val="0"/>
          <w:marBottom w:val="150"/>
          <w:divBdr>
            <w:top w:val="none" w:sz="0" w:space="0" w:color="auto"/>
            <w:left w:val="none" w:sz="0" w:space="0" w:color="auto"/>
            <w:bottom w:val="none" w:sz="0" w:space="0" w:color="auto"/>
            <w:right w:val="none" w:sz="0" w:space="0" w:color="auto"/>
          </w:divBdr>
          <w:divsChild>
            <w:div w:id="1631128969">
              <w:marLeft w:val="0"/>
              <w:marRight w:val="0"/>
              <w:marTop w:val="0"/>
              <w:marBottom w:val="0"/>
              <w:divBdr>
                <w:top w:val="none" w:sz="0" w:space="0" w:color="auto"/>
                <w:left w:val="none" w:sz="0" w:space="0" w:color="auto"/>
                <w:bottom w:val="none" w:sz="0" w:space="0" w:color="auto"/>
                <w:right w:val="none" w:sz="0" w:space="0" w:color="auto"/>
              </w:divBdr>
              <w:divsChild>
                <w:div w:id="5487598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17488304">
          <w:marLeft w:val="0"/>
          <w:marRight w:val="0"/>
          <w:marTop w:val="0"/>
          <w:marBottom w:val="0"/>
          <w:divBdr>
            <w:top w:val="none" w:sz="0" w:space="0" w:color="auto"/>
            <w:left w:val="none" w:sz="0" w:space="0" w:color="auto"/>
            <w:bottom w:val="none" w:sz="0" w:space="0" w:color="auto"/>
            <w:right w:val="none" w:sz="0" w:space="0" w:color="auto"/>
          </w:divBdr>
          <w:divsChild>
            <w:div w:id="1532454157">
              <w:marLeft w:val="0"/>
              <w:marRight w:val="0"/>
              <w:marTop w:val="0"/>
              <w:marBottom w:val="0"/>
              <w:divBdr>
                <w:top w:val="none" w:sz="0" w:space="0" w:color="auto"/>
                <w:left w:val="none" w:sz="0" w:space="0" w:color="auto"/>
                <w:bottom w:val="none" w:sz="0" w:space="0" w:color="auto"/>
                <w:right w:val="none" w:sz="0" w:space="0" w:color="auto"/>
              </w:divBdr>
            </w:div>
          </w:divsChild>
        </w:div>
        <w:div w:id="276571923">
          <w:marLeft w:val="0"/>
          <w:marRight w:val="0"/>
          <w:marTop w:val="0"/>
          <w:marBottom w:val="150"/>
          <w:divBdr>
            <w:top w:val="none" w:sz="0" w:space="0" w:color="auto"/>
            <w:left w:val="none" w:sz="0" w:space="0" w:color="auto"/>
            <w:bottom w:val="none" w:sz="0" w:space="0" w:color="auto"/>
            <w:right w:val="none" w:sz="0" w:space="0" w:color="auto"/>
          </w:divBdr>
          <w:divsChild>
            <w:div w:id="2100709441">
              <w:marLeft w:val="0"/>
              <w:marRight w:val="0"/>
              <w:marTop w:val="0"/>
              <w:marBottom w:val="0"/>
              <w:divBdr>
                <w:top w:val="none" w:sz="0" w:space="0" w:color="auto"/>
                <w:left w:val="none" w:sz="0" w:space="0" w:color="auto"/>
                <w:bottom w:val="none" w:sz="0" w:space="0" w:color="auto"/>
                <w:right w:val="none" w:sz="0" w:space="0" w:color="auto"/>
              </w:divBdr>
              <w:divsChild>
                <w:div w:id="18271664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03115077">
          <w:marLeft w:val="0"/>
          <w:marRight w:val="0"/>
          <w:marTop w:val="0"/>
          <w:marBottom w:val="0"/>
          <w:divBdr>
            <w:top w:val="none" w:sz="0" w:space="0" w:color="auto"/>
            <w:left w:val="none" w:sz="0" w:space="0" w:color="auto"/>
            <w:bottom w:val="none" w:sz="0" w:space="0" w:color="auto"/>
            <w:right w:val="none" w:sz="0" w:space="0" w:color="auto"/>
          </w:divBdr>
          <w:divsChild>
            <w:div w:id="569655433">
              <w:marLeft w:val="0"/>
              <w:marRight w:val="0"/>
              <w:marTop w:val="0"/>
              <w:marBottom w:val="0"/>
              <w:divBdr>
                <w:top w:val="none" w:sz="0" w:space="0" w:color="auto"/>
                <w:left w:val="none" w:sz="0" w:space="0" w:color="auto"/>
                <w:bottom w:val="none" w:sz="0" w:space="0" w:color="auto"/>
                <w:right w:val="none" w:sz="0" w:space="0" w:color="auto"/>
              </w:divBdr>
            </w:div>
          </w:divsChild>
        </w:div>
        <w:div w:id="433482372">
          <w:marLeft w:val="0"/>
          <w:marRight w:val="0"/>
          <w:marTop w:val="0"/>
          <w:marBottom w:val="150"/>
          <w:divBdr>
            <w:top w:val="none" w:sz="0" w:space="0" w:color="auto"/>
            <w:left w:val="none" w:sz="0" w:space="0" w:color="auto"/>
            <w:bottom w:val="none" w:sz="0" w:space="0" w:color="auto"/>
            <w:right w:val="none" w:sz="0" w:space="0" w:color="auto"/>
          </w:divBdr>
        </w:div>
        <w:div w:id="1759131403">
          <w:marLeft w:val="0"/>
          <w:marRight w:val="0"/>
          <w:marTop w:val="0"/>
          <w:marBottom w:val="150"/>
          <w:divBdr>
            <w:top w:val="none" w:sz="0" w:space="0" w:color="auto"/>
            <w:left w:val="none" w:sz="0" w:space="0" w:color="auto"/>
            <w:bottom w:val="none" w:sz="0" w:space="0" w:color="auto"/>
            <w:right w:val="none" w:sz="0" w:space="0" w:color="auto"/>
          </w:divBdr>
        </w:div>
        <w:div w:id="957183410">
          <w:marLeft w:val="0"/>
          <w:marRight w:val="0"/>
          <w:marTop w:val="0"/>
          <w:marBottom w:val="150"/>
          <w:divBdr>
            <w:top w:val="none" w:sz="0" w:space="0" w:color="auto"/>
            <w:left w:val="none" w:sz="0" w:space="0" w:color="auto"/>
            <w:bottom w:val="none" w:sz="0" w:space="0" w:color="auto"/>
            <w:right w:val="none" w:sz="0" w:space="0" w:color="auto"/>
          </w:divBdr>
        </w:div>
        <w:div w:id="1323043578">
          <w:marLeft w:val="0"/>
          <w:marRight w:val="0"/>
          <w:marTop w:val="0"/>
          <w:marBottom w:val="150"/>
          <w:divBdr>
            <w:top w:val="none" w:sz="0" w:space="0" w:color="auto"/>
            <w:left w:val="none" w:sz="0" w:space="0" w:color="auto"/>
            <w:bottom w:val="none" w:sz="0" w:space="0" w:color="auto"/>
            <w:right w:val="none" w:sz="0" w:space="0" w:color="auto"/>
          </w:divBdr>
        </w:div>
        <w:div w:id="768938761">
          <w:marLeft w:val="0"/>
          <w:marRight w:val="0"/>
          <w:marTop w:val="0"/>
          <w:marBottom w:val="150"/>
          <w:divBdr>
            <w:top w:val="none" w:sz="0" w:space="0" w:color="auto"/>
            <w:left w:val="none" w:sz="0" w:space="0" w:color="auto"/>
            <w:bottom w:val="none" w:sz="0" w:space="0" w:color="auto"/>
            <w:right w:val="none" w:sz="0" w:space="0" w:color="auto"/>
          </w:divBdr>
        </w:div>
        <w:div w:id="1245607883">
          <w:marLeft w:val="0"/>
          <w:marRight w:val="0"/>
          <w:marTop w:val="0"/>
          <w:marBottom w:val="150"/>
          <w:divBdr>
            <w:top w:val="none" w:sz="0" w:space="0" w:color="auto"/>
            <w:left w:val="none" w:sz="0" w:space="0" w:color="auto"/>
            <w:bottom w:val="none" w:sz="0" w:space="0" w:color="auto"/>
            <w:right w:val="none" w:sz="0" w:space="0" w:color="auto"/>
          </w:divBdr>
        </w:div>
        <w:div w:id="1181049887">
          <w:marLeft w:val="0"/>
          <w:marRight w:val="0"/>
          <w:marTop w:val="0"/>
          <w:marBottom w:val="150"/>
          <w:divBdr>
            <w:top w:val="none" w:sz="0" w:space="0" w:color="auto"/>
            <w:left w:val="none" w:sz="0" w:space="0" w:color="auto"/>
            <w:bottom w:val="none" w:sz="0" w:space="0" w:color="auto"/>
            <w:right w:val="none" w:sz="0" w:space="0" w:color="auto"/>
          </w:divBdr>
        </w:div>
        <w:div w:id="311719259">
          <w:marLeft w:val="0"/>
          <w:marRight w:val="0"/>
          <w:marTop w:val="0"/>
          <w:marBottom w:val="150"/>
          <w:divBdr>
            <w:top w:val="none" w:sz="0" w:space="0" w:color="auto"/>
            <w:left w:val="none" w:sz="0" w:space="0" w:color="auto"/>
            <w:bottom w:val="none" w:sz="0" w:space="0" w:color="auto"/>
            <w:right w:val="none" w:sz="0" w:space="0" w:color="auto"/>
          </w:divBdr>
        </w:div>
        <w:div w:id="1397162210">
          <w:marLeft w:val="0"/>
          <w:marRight w:val="0"/>
          <w:marTop w:val="0"/>
          <w:marBottom w:val="150"/>
          <w:divBdr>
            <w:top w:val="none" w:sz="0" w:space="0" w:color="auto"/>
            <w:left w:val="none" w:sz="0" w:space="0" w:color="auto"/>
            <w:bottom w:val="none" w:sz="0" w:space="0" w:color="auto"/>
            <w:right w:val="none" w:sz="0" w:space="0" w:color="auto"/>
          </w:divBdr>
        </w:div>
        <w:div w:id="2005235718">
          <w:marLeft w:val="0"/>
          <w:marRight w:val="0"/>
          <w:marTop w:val="0"/>
          <w:marBottom w:val="150"/>
          <w:divBdr>
            <w:top w:val="none" w:sz="0" w:space="0" w:color="auto"/>
            <w:left w:val="none" w:sz="0" w:space="0" w:color="auto"/>
            <w:bottom w:val="none" w:sz="0" w:space="0" w:color="auto"/>
            <w:right w:val="none" w:sz="0" w:space="0" w:color="auto"/>
          </w:divBdr>
        </w:div>
        <w:div w:id="667682263">
          <w:marLeft w:val="0"/>
          <w:marRight w:val="0"/>
          <w:marTop w:val="0"/>
          <w:marBottom w:val="150"/>
          <w:divBdr>
            <w:top w:val="none" w:sz="0" w:space="0" w:color="auto"/>
            <w:left w:val="none" w:sz="0" w:space="0" w:color="auto"/>
            <w:bottom w:val="none" w:sz="0" w:space="0" w:color="auto"/>
            <w:right w:val="none" w:sz="0" w:space="0" w:color="auto"/>
          </w:divBdr>
        </w:div>
        <w:div w:id="169951747">
          <w:marLeft w:val="0"/>
          <w:marRight w:val="0"/>
          <w:marTop w:val="0"/>
          <w:marBottom w:val="150"/>
          <w:divBdr>
            <w:top w:val="none" w:sz="0" w:space="0" w:color="auto"/>
            <w:left w:val="none" w:sz="0" w:space="0" w:color="auto"/>
            <w:bottom w:val="none" w:sz="0" w:space="0" w:color="auto"/>
            <w:right w:val="none" w:sz="0" w:space="0" w:color="auto"/>
          </w:divBdr>
        </w:div>
        <w:div w:id="259528701">
          <w:marLeft w:val="0"/>
          <w:marRight w:val="0"/>
          <w:marTop w:val="0"/>
          <w:marBottom w:val="150"/>
          <w:divBdr>
            <w:top w:val="none" w:sz="0" w:space="0" w:color="auto"/>
            <w:left w:val="none" w:sz="0" w:space="0" w:color="auto"/>
            <w:bottom w:val="none" w:sz="0" w:space="0" w:color="auto"/>
            <w:right w:val="none" w:sz="0" w:space="0" w:color="auto"/>
          </w:divBdr>
        </w:div>
        <w:div w:id="1529679292">
          <w:marLeft w:val="0"/>
          <w:marRight w:val="0"/>
          <w:marTop w:val="0"/>
          <w:marBottom w:val="150"/>
          <w:divBdr>
            <w:top w:val="none" w:sz="0" w:space="0" w:color="auto"/>
            <w:left w:val="none" w:sz="0" w:space="0" w:color="auto"/>
            <w:bottom w:val="none" w:sz="0" w:space="0" w:color="auto"/>
            <w:right w:val="none" w:sz="0" w:space="0" w:color="auto"/>
          </w:divBdr>
        </w:div>
        <w:div w:id="2090421492">
          <w:marLeft w:val="0"/>
          <w:marRight w:val="0"/>
          <w:marTop w:val="0"/>
          <w:marBottom w:val="150"/>
          <w:divBdr>
            <w:top w:val="none" w:sz="0" w:space="0" w:color="auto"/>
            <w:left w:val="none" w:sz="0" w:space="0" w:color="auto"/>
            <w:bottom w:val="none" w:sz="0" w:space="0" w:color="auto"/>
            <w:right w:val="none" w:sz="0" w:space="0" w:color="auto"/>
          </w:divBdr>
        </w:div>
        <w:div w:id="1466269526">
          <w:marLeft w:val="0"/>
          <w:marRight w:val="0"/>
          <w:marTop w:val="0"/>
          <w:marBottom w:val="150"/>
          <w:divBdr>
            <w:top w:val="none" w:sz="0" w:space="0" w:color="auto"/>
            <w:left w:val="none" w:sz="0" w:space="0" w:color="auto"/>
            <w:bottom w:val="none" w:sz="0" w:space="0" w:color="auto"/>
            <w:right w:val="none" w:sz="0" w:space="0" w:color="auto"/>
          </w:divBdr>
        </w:div>
        <w:div w:id="800074498">
          <w:marLeft w:val="0"/>
          <w:marRight w:val="0"/>
          <w:marTop w:val="0"/>
          <w:marBottom w:val="150"/>
          <w:divBdr>
            <w:top w:val="none" w:sz="0" w:space="0" w:color="auto"/>
            <w:left w:val="none" w:sz="0" w:space="0" w:color="auto"/>
            <w:bottom w:val="none" w:sz="0" w:space="0" w:color="auto"/>
            <w:right w:val="none" w:sz="0" w:space="0" w:color="auto"/>
          </w:divBdr>
        </w:div>
        <w:div w:id="2109739201">
          <w:marLeft w:val="0"/>
          <w:marRight w:val="0"/>
          <w:marTop w:val="0"/>
          <w:marBottom w:val="150"/>
          <w:divBdr>
            <w:top w:val="none" w:sz="0" w:space="0" w:color="auto"/>
            <w:left w:val="none" w:sz="0" w:space="0" w:color="auto"/>
            <w:bottom w:val="none" w:sz="0" w:space="0" w:color="auto"/>
            <w:right w:val="none" w:sz="0" w:space="0" w:color="auto"/>
          </w:divBdr>
        </w:div>
        <w:div w:id="1507867503">
          <w:marLeft w:val="0"/>
          <w:marRight w:val="0"/>
          <w:marTop w:val="0"/>
          <w:marBottom w:val="150"/>
          <w:divBdr>
            <w:top w:val="none" w:sz="0" w:space="0" w:color="auto"/>
            <w:left w:val="none" w:sz="0" w:space="0" w:color="auto"/>
            <w:bottom w:val="none" w:sz="0" w:space="0" w:color="auto"/>
            <w:right w:val="none" w:sz="0" w:space="0" w:color="auto"/>
          </w:divBdr>
        </w:div>
        <w:div w:id="527177835">
          <w:marLeft w:val="0"/>
          <w:marRight w:val="0"/>
          <w:marTop w:val="0"/>
          <w:marBottom w:val="150"/>
          <w:divBdr>
            <w:top w:val="none" w:sz="0" w:space="0" w:color="auto"/>
            <w:left w:val="none" w:sz="0" w:space="0" w:color="auto"/>
            <w:bottom w:val="none" w:sz="0" w:space="0" w:color="auto"/>
            <w:right w:val="none" w:sz="0" w:space="0" w:color="auto"/>
          </w:divBdr>
        </w:div>
        <w:div w:id="1389300062">
          <w:marLeft w:val="0"/>
          <w:marRight w:val="0"/>
          <w:marTop w:val="0"/>
          <w:marBottom w:val="150"/>
          <w:divBdr>
            <w:top w:val="none" w:sz="0" w:space="0" w:color="auto"/>
            <w:left w:val="none" w:sz="0" w:space="0" w:color="auto"/>
            <w:bottom w:val="none" w:sz="0" w:space="0" w:color="auto"/>
            <w:right w:val="none" w:sz="0" w:space="0" w:color="auto"/>
          </w:divBdr>
        </w:div>
        <w:div w:id="1957247461">
          <w:marLeft w:val="0"/>
          <w:marRight w:val="0"/>
          <w:marTop w:val="0"/>
          <w:marBottom w:val="150"/>
          <w:divBdr>
            <w:top w:val="none" w:sz="0" w:space="0" w:color="auto"/>
            <w:left w:val="none" w:sz="0" w:space="0" w:color="auto"/>
            <w:bottom w:val="none" w:sz="0" w:space="0" w:color="auto"/>
            <w:right w:val="none" w:sz="0" w:space="0" w:color="auto"/>
          </w:divBdr>
        </w:div>
        <w:div w:id="319699406">
          <w:marLeft w:val="0"/>
          <w:marRight w:val="0"/>
          <w:marTop w:val="0"/>
          <w:marBottom w:val="150"/>
          <w:divBdr>
            <w:top w:val="none" w:sz="0" w:space="0" w:color="auto"/>
            <w:left w:val="none" w:sz="0" w:space="0" w:color="auto"/>
            <w:bottom w:val="none" w:sz="0" w:space="0" w:color="auto"/>
            <w:right w:val="none" w:sz="0" w:space="0" w:color="auto"/>
          </w:divBdr>
        </w:div>
        <w:div w:id="495804728">
          <w:marLeft w:val="0"/>
          <w:marRight w:val="0"/>
          <w:marTop w:val="0"/>
          <w:marBottom w:val="150"/>
          <w:divBdr>
            <w:top w:val="none" w:sz="0" w:space="0" w:color="auto"/>
            <w:left w:val="none" w:sz="0" w:space="0" w:color="auto"/>
            <w:bottom w:val="none" w:sz="0" w:space="0" w:color="auto"/>
            <w:right w:val="none" w:sz="0" w:space="0" w:color="auto"/>
          </w:divBdr>
        </w:div>
        <w:div w:id="1381855436">
          <w:marLeft w:val="0"/>
          <w:marRight w:val="0"/>
          <w:marTop w:val="0"/>
          <w:marBottom w:val="150"/>
          <w:divBdr>
            <w:top w:val="none" w:sz="0" w:space="0" w:color="auto"/>
            <w:left w:val="none" w:sz="0" w:space="0" w:color="auto"/>
            <w:bottom w:val="none" w:sz="0" w:space="0" w:color="auto"/>
            <w:right w:val="none" w:sz="0" w:space="0" w:color="auto"/>
          </w:divBdr>
        </w:div>
        <w:div w:id="1792817485">
          <w:marLeft w:val="0"/>
          <w:marRight w:val="0"/>
          <w:marTop w:val="0"/>
          <w:marBottom w:val="150"/>
          <w:divBdr>
            <w:top w:val="none" w:sz="0" w:space="0" w:color="auto"/>
            <w:left w:val="none" w:sz="0" w:space="0" w:color="auto"/>
            <w:bottom w:val="none" w:sz="0" w:space="0" w:color="auto"/>
            <w:right w:val="none" w:sz="0" w:space="0" w:color="auto"/>
          </w:divBdr>
        </w:div>
        <w:div w:id="1293554660">
          <w:marLeft w:val="0"/>
          <w:marRight w:val="0"/>
          <w:marTop w:val="0"/>
          <w:marBottom w:val="150"/>
          <w:divBdr>
            <w:top w:val="none" w:sz="0" w:space="0" w:color="auto"/>
            <w:left w:val="none" w:sz="0" w:space="0" w:color="auto"/>
            <w:bottom w:val="none" w:sz="0" w:space="0" w:color="auto"/>
            <w:right w:val="none" w:sz="0" w:space="0" w:color="auto"/>
          </w:divBdr>
        </w:div>
        <w:div w:id="603538089">
          <w:marLeft w:val="0"/>
          <w:marRight w:val="0"/>
          <w:marTop w:val="0"/>
          <w:marBottom w:val="150"/>
          <w:divBdr>
            <w:top w:val="none" w:sz="0" w:space="0" w:color="auto"/>
            <w:left w:val="none" w:sz="0" w:space="0" w:color="auto"/>
            <w:bottom w:val="none" w:sz="0" w:space="0" w:color="auto"/>
            <w:right w:val="none" w:sz="0" w:space="0" w:color="auto"/>
          </w:divBdr>
        </w:div>
        <w:div w:id="1710836181">
          <w:marLeft w:val="0"/>
          <w:marRight w:val="0"/>
          <w:marTop w:val="0"/>
          <w:marBottom w:val="150"/>
          <w:divBdr>
            <w:top w:val="none" w:sz="0" w:space="0" w:color="auto"/>
            <w:left w:val="none" w:sz="0" w:space="0" w:color="auto"/>
            <w:bottom w:val="none" w:sz="0" w:space="0" w:color="auto"/>
            <w:right w:val="none" w:sz="0" w:space="0" w:color="auto"/>
          </w:divBdr>
        </w:div>
        <w:div w:id="435448652">
          <w:marLeft w:val="0"/>
          <w:marRight w:val="0"/>
          <w:marTop w:val="0"/>
          <w:marBottom w:val="150"/>
          <w:divBdr>
            <w:top w:val="none" w:sz="0" w:space="0" w:color="auto"/>
            <w:left w:val="none" w:sz="0" w:space="0" w:color="auto"/>
            <w:bottom w:val="none" w:sz="0" w:space="0" w:color="auto"/>
            <w:right w:val="none" w:sz="0" w:space="0" w:color="auto"/>
          </w:divBdr>
        </w:div>
        <w:div w:id="1857958376">
          <w:marLeft w:val="0"/>
          <w:marRight w:val="0"/>
          <w:marTop w:val="0"/>
          <w:marBottom w:val="150"/>
          <w:divBdr>
            <w:top w:val="none" w:sz="0" w:space="0" w:color="auto"/>
            <w:left w:val="none" w:sz="0" w:space="0" w:color="auto"/>
            <w:bottom w:val="none" w:sz="0" w:space="0" w:color="auto"/>
            <w:right w:val="none" w:sz="0" w:space="0" w:color="auto"/>
          </w:divBdr>
        </w:div>
        <w:div w:id="610867959">
          <w:marLeft w:val="0"/>
          <w:marRight w:val="0"/>
          <w:marTop w:val="0"/>
          <w:marBottom w:val="150"/>
          <w:divBdr>
            <w:top w:val="none" w:sz="0" w:space="0" w:color="auto"/>
            <w:left w:val="none" w:sz="0" w:space="0" w:color="auto"/>
            <w:bottom w:val="none" w:sz="0" w:space="0" w:color="auto"/>
            <w:right w:val="none" w:sz="0" w:space="0" w:color="auto"/>
          </w:divBdr>
        </w:div>
        <w:div w:id="2127890881">
          <w:marLeft w:val="0"/>
          <w:marRight w:val="0"/>
          <w:marTop w:val="0"/>
          <w:marBottom w:val="150"/>
          <w:divBdr>
            <w:top w:val="none" w:sz="0" w:space="0" w:color="auto"/>
            <w:left w:val="none" w:sz="0" w:space="0" w:color="auto"/>
            <w:bottom w:val="none" w:sz="0" w:space="0" w:color="auto"/>
            <w:right w:val="none" w:sz="0" w:space="0" w:color="auto"/>
          </w:divBdr>
        </w:div>
        <w:div w:id="828861506">
          <w:marLeft w:val="0"/>
          <w:marRight w:val="0"/>
          <w:marTop w:val="0"/>
          <w:marBottom w:val="150"/>
          <w:divBdr>
            <w:top w:val="none" w:sz="0" w:space="0" w:color="auto"/>
            <w:left w:val="none" w:sz="0" w:space="0" w:color="auto"/>
            <w:bottom w:val="none" w:sz="0" w:space="0" w:color="auto"/>
            <w:right w:val="none" w:sz="0" w:space="0" w:color="auto"/>
          </w:divBdr>
        </w:div>
        <w:div w:id="1293705267">
          <w:marLeft w:val="0"/>
          <w:marRight w:val="0"/>
          <w:marTop w:val="0"/>
          <w:marBottom w:val="150"/>
          <w:divBdr>
            <w:top w:val="none" w:sz="0" w:space="0" w:color="auto"/>
            <w:left w:val="none" w:sz="0" w:space="0" w:color="auto"/>
            <w:bottom w:val="none" w:sz="0" w:space="0" w:color="auto"/>
            <w:right w:val="none" w:sz="0" w:space="0" w:color="auto"/>
          </w:divBdr>
        </w:div>
        <w:div w:id="891503116">
          <w:marLeft w:val="0"/>
          <w:marRight w:val="0"/>
          <w:marTop w:val="0"/>
          <w:marBottom w:val="150"/>
          <w:divBdr>
            <w:top w:val="none" w:sz="0" w:space="0" w:color="auto"/>
            <w:left w:val="none" w:sz="0" w:space="0" w:color="auto"/>
            <w:bottom w:val="none" w:sz="0" w:space="0" w:color="auto"/>
            <w:right w:val="none" w:sz="0" w:space="0" w:color="auto"/>
          </w:divBdr>
        </w:div>
        <w:div w:id="1603607512">
          <w:marLeft w:val="0"/>
          <w:marRight w:val="0"/>
          <w:marTop w:val="0"/>
          <w:marBottom w:val="150"/>
          <w:divBdr>
            <w:top w:val="none" w:sz="0" w:space="0" w:color="auto"/>
            <w:left w:val="none" w:sz="0" w:space="0" w:color="auto"/>
            <w:bottom w:val="none" w:sz="0" w:space="0" w:color="auto"/>
            <w:right w:val="none" w:sz="0" w:space="0" w:color="auto"/>
          </w:divBdr>
        </w:div>
        <w:div w:id="1299795932">
          <w:marLeft w:val="0"/>
          <w:marRight w:val="0"/>
          <w:marTop w:val="0"/>
          <w:marBottom w:val="150"/>
          <w:divBdr>
            <w:top w:val="none" w:sz="0" w:space="0" w:color="auto"/>
            <w:left w:val="none" w:sz="0" w:space="0" w:color="auto"/>
            <w:bottom w:val="none" w:sz="0" w:space="0" w:color="auto"/>
            <w:right w:val="none" w:sz="0" w:space="0" w:color="auto"/>
          </w:divBdr>
        </w:div>
        <w:div w:id="1342971555">
          <w:marLeft w:val="0"/>
          <w:marRight w:val="0"/>
          <w:marTop w:val="0"/>
          <w:marBottom w:val="150"/>
          <w:divBdr>
            <w:top w:val="none" w:sz="0" w:space="0" w:color="auto"/>
            <w:left w:val="none" w:sz="0" w:space="0" w:color="auto"/>
            <w:bottom w:val="none" w:sz="0" w:space="0" w:color="auto"/>
            <w:right w:val="none" w:sz="0" w:space="0" w:color="auto"/>
          </w:divBdr>
        </w:div>
        <w:div w:id="1612545033">
          <w:marLeft w:val="0"/>
          <w:marRight w:val="0"/>
          <w:marTop w:val="0"/>
          <w:marBottom w:val="150"/>
          <w:divBdr>
            <w:top w:val="none" w:sz="0" w:space="0" w:color="auto"/>
            <w:left w:val="none" w:sz="0" w:space="0" w:color="auto"/>
            <w:bottom w:val="none" w:sz="0" w:space="0" w:color="auto"/>
            <w:right w:val="none" w:sz="0" w:space="0" w:color="auto"/>
          </w:divBdr>
        </w:div>
        <w:div w:id="616133509">
          <w:marLeft w:val="0"/>
          <w:marRight w:val="0"/>
          <w:marTop w:val="0"/>
          <w:marBottom w:val="150"/>
          <w:divBdr>
            <w:top w:val="none" w:sz="0" w:space="0" w:color="auto"/>
            <w:left w:val="none" w:sz="0" w:space="0" w:color="auto"/>
            <w:bottom w:val="none" w:sz="0" w:space="0" w:color="auto"/>
            <w:right w:val="none" w:sz="0" w:space="0" w:color="auto"/>
          </w:divBdr>
        </w:div>
        <w:div w:id="1465074477">
          <w:marLeft w:val="0"/>
          <w:marRight w:val="0"/>
          <w:marTop w:val="0"/>
          <w:marBottom w:val="150"/>
          <w:divBdr>
            <w:top w:val="none" w:sz="0" w:space="0" w:color="auto"/>
            <w:left w:val="none" w:sz="0" w:space="0" w:color="auto"/>
            <w:bottom w:val="none" w:sz="0" w:space="0" w:color="auto"/>
            <w:right w:val="none" w:sz="0" w:space="0" w:color="auto"/>
          </w:divBdr>
        </w:div>
        <w:div w:id="1093359059">
          <w:marLeft w:val="0"/>
          <w:marRight w:val="0"/>
          <w:marTop w:val="0"/>
          <w:marBottom w:val="150"/>
          <w:divBdr>
            <w:top w:val="none" w:sz="0" w:space="0" w:color="auto"/>
            <w:left w:val="none" w:sz="0" w:space="0" w:color="auto"/>
            <w:bottom w:val="none" w:sz="0" w:space="0" w:color="auto"/>
            <w:right w:val="none" w:sz="0" w:space="0" w:color="auto"/>
          </w:divBdr>
        </w:div>
        <w:div w:id="804196708">
          <w:marLeft w:val="0"/>
          <w:marRight w:val="0"/>
          <w:marTop w:val="0"/>
          <w:marBottom w:val="150"/>
          <w:divBdr>
            <w:top w:val="none" w:sz="0" w:space="0" w:color="auto"/>
            <w:left w:val="none" w:sz="0" w:space="0" w:color="auto"/>
            <w:bottom w:val="none" w:sz="0" w:space="0" w:color="auto"/>
            <w:right w:val="none" w:sz="0" w:space="0" w:color="auto"/>
          </w:divBdr>
        </w:div>
        <w:div w:id="741951340">
          <w:marLeft w:val="0"/>
          <w:marRight w:val="0"/>
          <w:marTop w:val="0"/>
          <w:marBottom w:val="150"/>
          <w:divBdr>
            <w:top w:val="none" w:sz="0" w:space="0" w:color="auto"/>
            <w:left w:val="none" w:sz="0" w:space="0" w:color="auto"/>
            <w:bottom w:val="none" w:sz="0" w:space="0" w:color="auto"/>
            <w:right w:val="none" w:sz="0" w:space="0" w:color="auto"/>
          </w:divBdr>
        </w:div>
        <w:div w:id="98645842">
          <w:marLeft w:val="0"/>
          <w:marRight w:val="0"/>
          <w:marTop w:val="0"/>
          <w:marBottom w:val="150"/>
          <w:divBdr>
            <w:top w:val="none" w:sz="0" w:space="0" w:color="auto"/>
            <w:left w:val="none" w:sz="0" w:space="0" w:color="auto"/>
            <w:bottom w:val="none" w:sz="0" w:space="0" w:color="auto"/>
            <w:right w:val="none" w:sz="0" w:space="0" w:color="auto"/>
          </w:divBdr>
        </w:div>
        <w:div w:id="560678160">
          <w:marLeft w:val="0"/>
          <w:marRight w:val="0"/>
          <w:marTop w:val="0"/>
          <w:marBottom w:val="0"/>
          <w:divBdr>
            <w:top w:val="none" w:sz="0" w:space="0" w:color="auto"/>
            <w:left w:val="none" w:sz="0" w:space="0" w:color="auto"/>
            <w:bottom w:val="none" w:sz="0" w:space="0" w:color="auto"/>
            <w:right w:val="none" w:sz="0" w:space="0" w:color="auto"/>
          </w:divBdr>
        </w:div>
        <w:div w:id="403720493">
          <w:marLeft w:val="0"/>
          <w:marRight w:val="0"/>
          <w:marTop w:val="0"/>
          <w:marBottom w:val="150"/>
          <w:divBdr>
            <w:top w:val="none" w:sz="0" w:space="0" w:color="auto"/>
            <w:left w:val="none" w:sz="0" w:space="0" w:color="auto"/>
            <w:bottom w:val="none" w:sz="0" w:space="0" w:color="auto"/>
            <w:right w:val="none" w:sz="0" w:space="0" w:color="auto"/>
          </w:divBdr>
        </w:div>
        <w:div w:id="561058279">
          <w:marLeft w:val="0"/>
          <w:marRight w:val="0"/>
          <w:marTop w:val="0"/>
          <w:marBottom w:val="0"/>
          <w:divBdr>
            <w:top w:val="none" w:sz="0" w:space="0" w:color="auto"/>
            <w:left w:val="none" w:sz="0" w:space="0" w:color="auto"/>
            <w:bottom w:val="none" w:sz="0" w:space="0" w:color="auto"/>
            <w:right w:val="none" w:sz="0" w:space="0" w:color="auto"/>
          </w:divBdr>
        </w:div>
        <w:div w:id="1701202505">
          <w:marLeft w:val="0"/>
          <w:marRight w:val="0"/>
          <w:marTop w:val="0"/>
          <w:marBottom w:val="150"/>
          <w:divBdr>
            <w:top w:val="none" w:sz="0" w:space="0" w:color="auto"/>
            <w:left w:val="none" w:sz="0" w:space="0" w:color="auto"/>
            <w:bottom w:val="none" w:sz="0" w:space="0" w:color="auto"/>
            <w:right w:val="none" w:sz="0" w:space="0" w:color="auto"/>
          </w:divBdr>
        </w:div>
        <w:div w:id="1229658023">
          <w:marLeft w:val="0"/>
          <w:marRight w:val="0"/>
          <w:marTop w:val="0"/>
          <w:marBottom w:val="0"/>
          <w:divBdr>
            <w:top w:val="none" w:sz="0" w:space="0" w:color="auto"/>
            <w:left w:val="none" w:sz="0" w:space="0" w:color="auto"/>
            <w:bottom w:val="none" w:sz="0" w:space="0" w:color="auto"/>
            <w:right w:val="none" w:sz="0" w:space="0" w:color="auto"/>
          </w:divBdr>
        </w:div>
        <w:div w:id="1785690752">
          <w:marLeft w:val="0"/>
          <w:marRight w:val="0"/>
          <w:marTop w:val="0"/>
          <w:marBottom w:val="150"/>
          <w:divBdr>
            <w:top w:val="none" w:sz="0" w:space="0" w:color="auto"/>
            <w:left w:val="none" w:sz="0" w:space="0" w:color="auto"/>
            <w:bottom w:val="none" w:sz="0" w:space="0" w:color="auto"/>
            <w:right w:val="none" w:sz="0" w:space="0" w:color="auto"/>
          </w:divBdr>
        </w:div>
        <w:div w:id="1128553011">
          <w:marLeft w:val="0"/>
          <w:marRight w:val="0"/>
          <w:marTop w:val="0"/>
          <w:marBottom w:val="0"/>
          <w:divBdr>
            <w:top w:val="none" w:sz="0" w:space="0" w:color="auto"/>
            <w:left w:val="none" w:sz="0" w:space="0" w:color="auto"/>
            <w:bottom w:val="none" w:sz="0" w:space="0" w:color="auto"/>
            <w:right w:val="none" w:sz="0" w:space="0" w:color="auto"/>
          </w:divBdr>
        </w:div>
        <w:div w:id="280041210">
          <w:marLeft w:val="0"/>
          <w:marRight w:val="0"/>
          <w:marTop w:val="0"/>
          <w:marBottom w:val="0"/>
          <w:divBdr>
            <w:top w:val="none" w:sz="0" w:space="0" w:color="auto"/>
            <w:left w:val="none" w:sz="0" w:space="0" w:color="auto"/>
            <w:bottom w:val="none" w:sz="0" w:space="0" w:color="auto"/>
            <w:right w:val="none" w:sz="0" w:space="0" w:color="auto"/>
          </w:divBdr>
          <w:divsChild>
            <w:div w:id="1767774103">
              <w:marLeft w:val="0"/>
              <w:marRight w:val="0"/>
              <w:marTop w:val="0"/>
              <w:marBottom w:val="0"/>
              <w:divBdr>
                <w:top w:val="none" w:sz="0" w:space="0" w:color="auto"/>
                <w:left w:val="none" w:sz="0" w:space="0" w:color="auto"/>
                <w:bottom w:val="none" w:sz="0" w:space="0" w:color="auto"/>
                <w:right w:val="none" w:sz="0" w:space="0" w:color="auto"/>
              </w:divBdr>
            </w:div>
          </w:divsChild>
        </w:div>
        <w:div w:id="725907858">
          <w:marLeft w:val="0"/>
          <w:marRight w:val="0"/>
          <w:marTop w:val="0"/>
          <w:marBottom w:val="0"/>
          <w:divBdr>
            <w:top w:val="none" w:sz="0" w:space="0" w:color="auto"/>
            <w:left w:val="none" w:sz="0" w:space="0" w:color="auto"/>
            <w:bottom w:val="none" w:sz="0" w:space="0" w:color="auto"/>
            <w:right w:val="none" w:sz="0" w:space="0" w:color="auto"/>
          </w:divBdr>
        </w:div>
        <w:div w:id="560407031">
          <w:marLeft w:val="0"/>
          <w:marRight w:val="0"/>
          <w:marTop w:val="0"/>
          <w:marBottom w:val="0"/>
          <w:divBdr>
            <w:top w:val="none" w:sz="0" w:space="0" w:color="auto"/>
            <w:left w:val="none" w:sz="0" w:space="0" w:color="auto"/>
            <w:bottom w:val="none" w:sz="0" w:space="0" w:color="auto"/>
            <w:right w:val="none" w:sz="0" w:space="0" w:color="auto"/>
          </w:divBdr>
          <w:divsChild>
            <w:div w:id="3674594">
              <w:marLeft w:val="0"/>
              <w:marRight w:val="0"/>
              <w:marTop w:val="0"/>
              <w:marBottom w:val="0"/>
              <w:divBdr>
                <w:top w:val="none" w:sz="0" w:space="0" w:color="auto"/>
                <w:left w:val="none" w:sz="0" w:space="0" w:color="auto"/>
                <w:bottom w:val="none" w:sz="0" w:space="0" w:color="auto"/>
                <w:right w:val="none" w:sz="0" w:space="0" w:color="auto"/>
              </w:divBdr>
            </w:div>
          </w:divsChild>
        </w:div>
        <w:div w:id="1588032355">
          <w:marLeft w:val="0"/>
          <w:marRight w:val="0"/>
          <w:marTop w:val="0"/>
          <w:marBottom w:val="0"/>
          <w:divBdr>
            <w:top w:val="none" w:sz="0" w:space="0" w:color="auto"/>
            <w:left w:val="none" w:sz="0" w:space="0" w:color="auto"/>
            <w:bottom w:val="none" w:sz="0" w:space="0" w:color="auto"/>
            <w:right w:val="none" w:sz="0" w:space="0" w:color="auto"/>
          </w:divBdr>
        </w:div>
        <w:div w:id="902985874">
          <w:marLeft w:val="0"/>
          <w:marRight w:val="0"/>
          <w:marTop w:val="0"/>
          <w:marBottom w:val="0"/>
          <w:divBdr>
            <w:top w:val="none" w:sz="0" w:space="0" w:color="auto"/>
            <w:left w:val="none" w:sz="0" w:space="0" w:color="auto"/>
            <w:bottom w:val="none" w:sz="0" w:space="0" w:color="auto"/>
            <w:right w:val="none" w:sz="0" w:space="0" w:color="auto"/>
          </w:divBdr>
          <w:divsChild>
            <w:div w:id="1078795561">
              <w:marLeft w:val="0"/>
              <w:marRight w:val="0"/>
              <w:marTop w:val="0"/>
              <w:marBottom w:val="0"/>
              <w:divBdr>
                <w:top w:val="none" w:sz="0" w:space="0" w:color="auto"/>
                <w:left w:val="none" w:sz="0" w:space="0" w:color="auto"/>
                <w:bottom w:val="none" w:sz="0" w:space="0" w:color="auto"/>
                <w:right w:val="none" w:sz="0" w:space="0" w:color="auto"/>
              </w:divBdr>
            </w:div>
          </w:divsChild>
        </w:div>
        <w:div w:id="2041197611">
          <w:marLeft w:val="0"/>
          <w:marRight w:val="0"/>
          <w:marTop w:val="0"/>
          <w:marBottom w:val="0"/>
          <w:divBdr>
            <w:top w:val="none" w:sz="0" w:space="0" w:color="auto"/>
            <w:left w:val="none" w:sz="0" w:space="0" w:color="auto"/>
            <w:bottom w:val="none" w:sz="0" w:space="0" w:color="auto"/>
            <w:right w:val="none" w:sz="0" w:space="0" w:color="auto"/>
          </w:divBdr>
        </w:div>
        <w:div w:id="1868711266">
          <w:marLeft w:val="0"/>
          <w:marRight w:val="0"/>
          <w:marTop w:val="0"/>
          <w:marBottom w:val="0"/>
          <w:divBdr>
            <w:top w:val="none" w:sz="0" w:space="0" w:color="auto"/>
            <w:left w:val="none" w:sz="0" w:space="0" w:color="auto"/>
            <w:bottom w:val="none" w:sz="0" w:space="0" w:color="auto"/>
            <w:right w:val="none" w:sz="0" w:space="0" w:color="auto"/>
          </w:divBdr>
          <w:divsChild>
            <w:div w:id="1659574547">
              <w:marLeft w:val="0"/>
              <w:marRight w:val="0"/>
              <w:marTop w:val="0"/>
              <w:marBottom w:val="0"/>
              <w:divBdr>
                <w:top w:val="none" w:sz="0" w:space="0" w:color="auto"/>
                <w:left w:val="none" w:sz="0" w:space="0" w:color="auto"/>
                <w:bottom w:val="none" w:sz="0" w:space="0" w:color="auto"/>
                <w:right w:val="none" w:sz="0" w:space="0" w:color="auto"/>
              </w:divBdr>
            </w:div>
          </w:divsChild>
        </w:div>
        <w:div w:id="98187173">
          <w:marLeft w:val="0"/>
          <w:marRight w:val="0"/>
          <w:marTop w:val="0"/>
          <w:marBottom w:val="0"/>
          <w:divBdr>
            <w:top w:val="none" w:sz="0" w:space="0" w:color="auto"/>
            <w:left w:val="none" w:sz="0" w:space="0" w:color="auto"/>
            <w:bottom w:val="none" w:sz="0" w:space="0" w:color="auto"/>
            <w:right w:val="none" w:sz="0" w:space="0" w:color="auto"/>
          </w:divBdr>
        </w:div>
        <w:div w:id="974991301">
          <w:marLeft w:val="0"/>
          <w:marRight w:val="0"/>
          <w:marTop w:val="0"/>
          <w:marBottom w:val="0"/>
          <w:divBdr>
            <w:top w:val="none" w:sz="0" w:space="0" w:color="auto"/>
            <w:left w:val="none" w:sz="0" w:space="0" w:color="auto"/>
            <w:bottom w:val="none" w:sz="0" w:space="0" w:color="auto"/>
            <w:right w:val="none" w:sz="0" w:space="0" w:color="auto"/>
          </w:divBdr>
          <w:divsChild>
            <w:div w:id="1390300741">
              <w:marLeft w:val="0"/>
              <w:marRight w:val="0"/>
              <w:marTop w:val="0"/>
              <w:marBottom w:val="0"/>
              <w:divBdr>
                <w:top w:val="none" w:sz="0" w:space="0" w:color="auto"/>
                <w:left w:val="none" w:sz="0" w:space="0" w:color="auto"/>
                <w:bottom w:val="none" w:sz="0" w:space="0" w:color="auto"/>
                <w:right w:val="none" w:sz="0" w:space="0" w:color="auto"/>
              </w:divBdr>
            </w:div>
          </w:divsChild>
        </w:div>
        <w:div w:id="67777329">
          <w:marLeft w:val="0"/>
          <w:marRight w:val="0"/>
          <w:marTop w:val="0"/>
          <w:marBottom w:val="0"/>
          <w:divBdr>
            <w:top w:val="none" w:sz="0" w:space="0" w:color="auto"/>
            <w:left w:val="none" w:sz="0" w:space="0" w:color="auto"/>
            <w:bottom w:val="none" w:sz="0" w:space="0" w:color="auto"/>
            <w:right w:val="none" w:sz="0" w:space="0" w:color="auto"/>
          </w:divBdr>
        </w:div>
        <w:div w:id="213155040">
          <w:marLeft w:val="0"/>
          <w:marRight w:val="0"/>
          <w:marTop w:val="0"/>
          <w:marBottom w:val="0"/>
          <w:divBdr>
            <w:top w:val="none" w:sz="0" w:space="0" w:color="auto"/>
            <w:left w:val="none" w:sz="0" w:space="0" w:color="auto"/>
            <w:bottom w:val="none" w:sz="0" w:space="0" w:color="auto"/>
            <w:right w:val="none" w:sz="0" w:space="0" w:color="auto"/>
          </w:divBdr>
          <w:divsChild>
            <w:div w:id="1674064916">
              <w:marLeft w:val="0"/>
              <w:marRight w:val="0"/>
              <w:marTop w:val="0"/>
              <w:marBottom w:val="0"/>
              <w:divBdr>
                <w:top w:val="none" w:sz="0" w:space="0" w:color="auto"/>
                <w:left w:val="none" w:sz="0" w:space="0" w:color="auto"/>
                <w:bottom w:val="none" w:sz="0" w:space="0" w:color="auto"/>
                <w:right w:val="none" w:sz="0" w:space="0" w:color="auto"/>
              </w:divBdr>
            </w:div>
          </w:divsChild>
        </w:div>
        <w:div w:id="235670866">
          <w:marLeft w:val="0"/>
          <w:marRight w:val="0"/>
          <w:marTop w:val="0"/>
          <w:marBottom w:val="0"/>
          <w:divBdr>
            <w:top w:val="none" w:sz="0" w:space="0" w:color="auto"/>
            <w:left w:val="none" w:sz="0" w:space="0" w:color="auto"/>
            <w:bottom w:val="none" w:sz="0" w:space="0" w:color="auto"/>
            <w:right w:val="none" w:sz="0" w:space="0" w:color="auto"/>
          </w:divBdr>
        </w:div>
      </w:divsChild>
    </w:div>
    <w:div w:id="50858085">
      <w:bodyDiv w:val="1"/>
      <w:marLeft w:val="0"/>
      <w:marRight w:val="0"/>
      <w:marTop w:val="0"/>
      <w:marBottom w:val="0"/>
      <w:divBdr>
        <w:top w:val="none" w:sz="0" w:space="0" w:color="auto"/>
        <w:left w:val="none" w:sz="0" w:space="0" w:color="auto"/>
        <w:bottom w:val="none" w:sz="0" w:space="0" w:color="auto"/>
        <w:right w:val="none" w:sz="0" w:space="0" w:color="auto"/>
      </w:divBdr>
      <w:divsChild>
        <w:div w:id="976687653">
          <w:marLeft w:val="150"/>
          <w:marRight w:val="0"/>
          <w:marTop w:val="0"/>
          <w:marBottom w:val="150"/>
          <w:divBdr>
            <w:top w:val="none" w:sz="0" w:space="0" w:color="auto"/>
            <w:left w:val="none" w:sz="0" w:space="0" w:color="auto"/>
            <w:bottom w:val="none" w:sz="0" w:space="0" w:color="auto"/>
            <w:right w:val="none" w:sz="0" w:space="0" w:color="auto"/>
          </w:divBdr>
          <w:divsChild>
            <w:div w:id="441725687">
              <w:marLeft w:val="0"/>
              <w:marRight w:val="0"/>
              <w:marTop w:val="0"/>
              <w:marBottom w:val="0"/>
              <w:divBdr>
                <w:top w:val="none" w:sz="0" w:space="0" w:color="auto"/>
                <w:left w:val="none" w:sz="0" w:space="0" w:color="auto"/>
                <w:bottom w:val="none" w:sz="0" w:space="0" w:color="auto"/>
                <w:right w:val="none" w:sz="0" w:space="0" w:color="auto"/>
              </w:divBdr>
              <w:divsChild>
                <w:div w:id="2108842365">
                  <w:marLeft w:val="0"/>
                  <w:marRight w:val="0"/>
                  <w:marTop w:val="0"/>
                  <w:marBottom w:val="0"/>
                  <w:divBdr>
                    <w:top w:val="none" w:sz="0" w:space="0" w:color="auto"/>
                    <w:left w:val="none" w:sz="0" w:space="0" w:color="auto"/>
                    <w:bottom w:val="none" w:sz="0" w:space="0" w:color="auto"/>
                    <w:right w:val="none" w:sz="0" w:space="0" w:color="auto"/>
                  </w:divBdr>
                  <w:divsChild>
                    <w:div w:id="549535661">
                      <w:marLeft w:val="-225"/>
                      <w:marRight w:val="-225"/>
                      <w:marTop w:val="0"/>
                      <w:marBottom w:val="0"/>
                      <w:divBdr>
                        <w:top w:val="none" w:sz="0" w:space="0" w:color="auto"/>
                        <w:left w:val="none" w:sz="0" w:space="0" w:color="auto"/>
                        <w:bottom w:val="none" w:sz="0" w:space="0" w:color="auto"/>
                        <w:right w:val="none" w:sz="0" w:space="0" w:color="auto"/>
                      </w:divBdr>
                      <w:divsChild>
                        <w:div w:id="17417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784808">
          <w:marLeft w:val="0"/>
          <w:marRight w:val="0"/>
          <w:marTop w:val="0"/>
          <w:marBottom w:val="0"/>
          <w:divBdr>
            <w:top w:val="none" w:sz="0" w:space="0" w:color="auto"/>
            <w:left w:val="none" w:sz="0" w:space="0" w:color="auto"/>
            <w:bottom w:val="none" w:sz="0" w:space="0" w:color="auto"/>
            <w:right w:val="none" w:sz="0" w:space="0" w:color="auto"/>
          </w:divBdr>
        </w:div>
        <w:div w:id="1229344704">
          <w:marLeft w:val="0"/>
          <w:marRight w:val="0"/>
          <w:marTop w:val="0"/>
          <w:marBottom w:val="150"/>
          <w:divBdr>
            <w:top w:val="none" w:sz="0" w:space="0" w:color="auto"/>
            <w:left w:val="none" w:sz="0" w:space="0" w:color="auto"/>
            <w:bottom w:val="none" w:sz="0" w:space="0" w:color="auto"/>
            <w:right w:val="none" w:sz="0" w:space="0" w:color="auto"/>
          </w:divBdr>
          <w:divsChild>
            <w:div w:id="665284444">
              <w:marLeft w:val="0"/>
              <w:marRight w:val="0"/>
              <w:marTop w:val="0"/>
              <w:marBottom w:val="0"/>
              <w:divBdr>
                <w:top w:val="none" w:sz="0" w:space="0" w:color="auto"/>
                <w:left w:val="none" w:sz="0" w:space="0" w:color="auto"/>
                <w:bottom w:val="none" w:sz="0" w:space="0" w:color="auto"/>
                <w:right w:val="none" w:sz="0" w:space="0" w:color="auto"/>
              </w:divBdr>
              <w:divsChild>
                <w:div w:id="893010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44650446">
          <w:marLeft w:val="0"/>
          <w:marRight w:val="0"/>
          <w:marTop w:val="0"/>
          <w:marBottom w:val="150"/>
          <w:divBdr>
            <w:top w:val="none" w:sz="0" w:space="0" w:color="auto"/>
            <w:left w:val="none" w:sz="0" w:space="0" w:color="auto"/>
            <w:bottom w:val="none" w:sz="0" w:space="0" w:color="auto"/>
            <w:right w:val="none" w:sz="0" w:space="0" w:color="auto"/>
          </w:divBdr>
          <w:divsChild>
            <w:div w:id="442192036">
              <w:marLeft w:val="0"/>
              <w:marRight w:val="0"/>
              <w:marTop w:val="0"/>
              <w:marBottom w:val="0"/>
              <w:divBdr>
                <w:top w:val="none" w:sz="0" w:space="0" w:color="auto"/>
                <w:left w:val="none" w:sz="0" w:space="0" w:color="auto"/>
                <w:bottom w:val="none" w:sz="0" w:space="0" w:color="auto"/>
                <w:right w:val="none" w:sz="0" w:space="0" w:color="auto"/>
              </w:divBdr>
              <w:divsChild>
                <w:div w:id="16544006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8097632">
          <w:marLeft w:val="0"/>
          <w:marRight w:val="0"/>
          <w:marTop w:val="0"/>
          <w:marBottom w:val="150"/>
          <w:divBdr>
            <w:top w:val="none" w:sz="0" w:space="0" w:color="auto"/>
            <w:left w:val="none" w:sz="0" w:space="0" w:color="auto"/>
            <w:bottom w:val="none" w:sz="0" w:space="0" w:color="auto"/>
            <w:right w:val="none" w:sz="0" w:space="0" w:color="auto"/>
          </w:divBdr>
        </w:div>
        <w:div w:id="216015712">
          <w:marLeft w:val="0"/>
          <w:marRight w:val="0"/>
          <w:marTop w:val="0"/>
          <w:marBottom w:val="150"/>
          <w:divBdr>
            <w:top w:val="none" w:sz="0" w:space="0" w:color="auto"/>
            <w:left w:val="none" w:sz="0" w:space="0" w:color="auto"/>
            <w:bottom w:val="none" w:sz="0" w:space="0" w:color="auto"/>
            <w:right w:val="none" w:sz="0" w:space="0" w:color="auto"/>
          </w:divBdr>
          <w:divsChild>
            <w:div w:id="1091271832">
              <w:marLeft w:val="0"/>
              <w:marRight w:val="0"/>
              <w:marTop w:val="0"/>
              <w:marBottom w:val="0"/>
              <w:divBdr>
                <w:top w:val="none" w:sz="0" w:space="0" w:color="auto"/>
                <w:left w:val="none" w:sz="0" w:space="0" w:color="auto"/>
                <w:bottom w:val="none" w:sz="0" w:space="0" w:color="auto"/>
                <w:right w:val="none" w:sz="0" w:space="0" w:color="auto"/>
              </w:divBdr>
              <w:divsChild>
                <w:div w:id="13054326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06054415">
          <w:marLeft w:val="0"/>
          <w:marRight w:val="0"/>
          <w:marTop w:val="0"/>
          <w:marBottom w:val="150"/>
          <w:divBdr>
            <w:top w:val="none" w:sz="0" w:space="0" w:color="auto"/>
            <w:left w:val="none" w:sz="0" w:space="0" w:color="auto"/>
            <w:bottom w:val="none" w:sz="0" w:space="0" w:color="auto"/>
            <w:right w:val="none" w:sz="0" w:space="0" w:color="auto"/>
          </w:divBdr>
          <w:divsChild>
            <w:div w:id="899556355">
              <w:marLeft w:val="0"/>
              <w:marRight w:val="0"/>
              <w:marTop w:val="0"/>
              <w:marBottom w:val="0"/>
              <w:divBdr>
                <w:top w:val="none" w:sz="0" w:space="0" w:color="auto"/>
                <w:left w:val="none" w:sz="0" w:space="0" w:color="auto"/>
                <w:bottom w:val="none" w:sz="0" w:space="0" w:color="auto"/>
                <w:right w:val="none" w:sz="0" w:space="0" w:color="auto"/>
              </w:divBdr>
              <w:divsChild>
                <w:div w:id="63183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9371">
          <w:marLeft w:val="0"/>
          <w:marRight w:val="0"/>
          <w:marTop w:val="0"/>
          <w:marBottom w:val="0"/>
          <w:divBdr>
            <w:top w:val="none" w:sz="0" w:space="0" w:color="auto"/>
            <w:left w:val="none" w:sz="0" w:space="0" w:color="auto"/>
            <w:bottom w:val="none" w:sz="0" w:space="0" w:color="auto"/>
            <w:right w:val="none" w:sz="0" w:space="0" w:color="auto"/>
          </w:divBdr>
          <w:divsChild>
            <w:div w:id="132724394">
              <w:marLeft w:val="0"/>
              <w:marRight w:val="0"/>
              <w:marTop w:val="0"/>
              <w:marBottom w:val="0"/>
              <w:divBdr>
                <w:top w:val="none" w:sz="0" w:space="0" w:color="auto"/>
                <w:left w:val="none" w:sz="0" w:space="0" w:color="auto"/>
                <w:bottom w:val="none" w:sz="0" w:space="0" w:color="auto"/>
                <w:right w:val="none" w:sz="0" w:space="0" w:color="auto"/>
              </w:divBdr>
            </w:div>
          </w:divsChild>
        </w:div>
        <w:div w:id="947929254">
          <w:marLeft w:val="0"/>
          <w:marRight w:val="0"/>
          <w:marTop w:val="0"/>
          <w:marBottom w:val="150"/>
          <w:divBdr>
            <w:top w:val="none" w:sz="0" w:space="0" w:color="auto"/>
            <w:left w:val="none" w:sz="0" w:space="0" w:color="auto"/>
            <w:bottom w:val="none" w:sz="0" w:space="0" w:color="auto"/>
            <w:right w:val="none" w:sz="0" w:space="0" w:color="auto"/>
          </w:divBdr>
        </w:div>
        <w:div w:id="727414616">
          <w:marLeft w:val="0"/>
          <w:marRight w:val="0"/>
          <w:marTop w:val="0"/>
          <w:marBottom w:val="150"/>
          <w:divBdr>
            <w:top w:val="none" w:sz="0" w:space="0" w:color="auto"/>
            <w:left w:val="none" w:sz="0" w:space="0" w:color="auto"/>
            <w:bottom w:val="none" w:sz="0" w:space="0" w:color="auto"/>
            <w:right w:val="none" w:sz="0" w:space="0" w:color="auto"/>
          </w:divBdr>
        </w:div>
        <w:div w:id="573583979">
          <w:marLeft w:val="0"/>
          <w:marRight w:val="0"/>
          <w:marTop w:val="0"/>
          <w:marBottom w:val="150"/>
          <w:divBdr>
            <w:top w:val="none" w:sz="0" w:space="0" w:color="auto"/>
            <w:left w:val="none" w:sz="0" w:space="0" w:color="auto"/>
            <w:bottom w:val="none" w:sz="0" w:space="0" w:color="auto"/>
            <w:right w:val="none" w:sz="0" w:space="0" w:color="auto"/>
          </w:divBdr>
        </w:div>
        <w:div w:id="1499616676">
          <w:marLeft w:val="0"/>
          <w:marRight w:val="0"/>
          <w:marTop w:val="0"/>
          <w:marBottom w:val="150"/>
          <w:divBdr>
            <w:top w:val="none" w:sz="0" w:space="0" w:color="auto"/>
            <w:left w:val="none" w:sz="0" w:space="0" w:color="auto"/>
            <w:bottom w:val="none" w:sz="0" w:space="0" w:color="auto"/>
            <w:right w:val="none" w:sz="0" w:space="0" w:color="auto"/>
          </w:divBdr>
        </w:div>
        <w:div w:id="415784378">
          <w:marLeft w:val="0"/>
          <w:marRight w:val="0"/>
          <w:marTop w:val="0"/>
          <w:marBottom w:val="150"/>
          <w:divBdr>
            <w:top w:val="none" w:sz="0" w:space="0" w:color="auto"/>
            <w:left w:val="none" w:sz="0" w:space="0" w:color="auto"/>
            <w:bottom w:val="none" w:sz="0" w:space="0" w:color="auto"/>
            <w:right w:val="none" w:sz="0" w:space="0" w:color="auto"/>
          </w:divBdr>
        </w:div>
        <w:div w:id="1565680917">
          <w:marLeft w:val="0"/>
          <w:marRight w:val="0"/>
          <w:marTop w:val="0"/>
          <w:marBottom w:val="150"/>
          <w:divBdr>
            <w:top w:val="none" w:sz="0" w:space="0" w:color="auto"/>
            <w:left w:val="none" w:sz="0" w:space="0" w:color="auto"/>
            <w:bottom w:val="none" w:sz="0" w:space="0" w:color="auto"/>
            <w:right w:val="none" w:sz="0" w:space="0" w:color="auto"/>
          </w:divBdr>
        </w:div>
        <w:div w:id="36009821">
          <w:marLeft w:val="0"/>
          <w:marRight w:val="0"/>
          <w:marTop w:val="0"/>
          <w:marBottom w:val="150"/>
          <w:divBdr>
            <w:top w:val="none" w:sz="0" w:space="0" w:color="auto"/>
            <w:left w:val="none" w:sz="0" w:space="0" w:color="auto"/>
            <w:bottom w:val="none" w:sz="0" w:space="0" w:color="auto"/>
            <w:right w:val="none" w:sz="0" w:space="0" w:color="auto"/>
          </w:divBdr>
        </w:div>
        <w:div w:id="1743478543">
          <w:marLeft w:val="0"/>
          <w:marRight w:val="0"/>
          <w:marTop w:val="0"/>
          <w:marBottom w:val="150"/>
          <w:divBdr>
            <w:top w:val="none" w:sz="0" w:space="0" w:color="auto"/>
            <w:left w:val="none" w:sz="0" w:space="0" w:color="auto"/>
            <w:bottom w:val="none" w:sz="0" w:space="0" w:color="auto"/>
            <w:right w:val="none" w:sz="0" w:space="0" w:color="auto"/>
          </w:divBdr>
        </w:div>
        <w:div w:id="1572227366">
          <w:marLeft w:val="0"/>
          <w:marRight w:val="0"/>
          <w:marTop w:val="0"/>
          <w:marBottom w:val="150"/>
          <w:divBdr>
            <w:top w:val="none" w:sz="0" w:space="0" w:color="auto"/>
            <w:left w:val="none" w:sz="0" w:space="0" w:color="auto"/>
            <w:bottom w:val="none" w:sz="0" w:space="0" w:color="auto"/>
            <w:right w:val="none" w:sz="0" w:space="0" w:color="auto"/>
          </w:divBdr>
        </w:div>
        <w:div w:id="1624387479">
          <w:marLeft w:val="0"/>
          <w:marRight w:val="0"/>
          <w:marTop w:val="0"/>
          <w:marBottom w:val="150"/>
          <w:divBdr>
            <w:top w:val="none" w:sz="0" w:space="0" w:color="auto"/>
            <w:left w:val="none" w:sz="0" w:space="0" w:color="auto"/>
            <w:bottom w:val="none" w:sz="0" w:space="0" w:color="auto"/>
            <w:right w:val="none" w:sz="0" w:space="0" w:color="auto"/>
          </w:divBdr>
        </w:div>
        <w:div w:id="1155947555">
          <w:marLeft w:val="0"/>
          <w:marRight w:val="0"/>
          <w:marTop w:val="0"/>
          <w:marBottom w:val="150"/>
          <w:divBdr>
            <w:top w:val="none" w:sz="0" w:space="0" w:color="auto"/>
            <w:left w:val="none" w:sz="0" w:space="0" w:color="auto"/>
            <w:bottom w:val="none" w:sz="0" w:space="0" w:color="auto"/>
            <w:right w:val="none" w:sz="0" w:space="0" w:color="auto"/>
          </w:divBdr>
        </w:div>
        <w:div w:id="1504511090">
          <w:marLeft w:val="0"/>
          <w:marRight w:val="0"/>
          <w:marTop w:val="0"/>
          <w:marBottom w:val="150"/>
          <w:divBdr>
            <w:top w:val="none" w:sz="0" w:space="0" w:color="auto"/>
            <w:left w:val="none" w:sz="0" w:space="0" w:color="auto"/>
            <w:bottom w:val="none" w:sz="0" w:space="0" w:color="auto"/>
            <w:right w:val="none" w:sz="0" w:space="0" w:color="auto"/>
          </w:divBdr>
        </w:div>
        <w:div w:id="7214926">
          <w:marLeft w:val="0"/>
          <w:marRight w:val="0"/>
          <w:marTop w:val="0"/>
          <w:marBottom w:val="150"/>
          <w:divBdr>
            <w:top w:val="none" w:sz="0" w:space="0" w:color="auto"/>
            <w:left w:val="none" w:sz="0" w:space="0" w:color="auto"/>
            <w:bottom w:val="none" w:sz="0" w:space="0" w:color="auto"/>
            <w:right w:val="none" w:sz="0" w:space="0" w:color="auto"/>
          </w:divBdr>
        </w:div>
        <w:div w:id="1386489391">
          <w:marLeft w:val="0"/>
          <w:marRight w:val="0"/>
          <w:marTop w:val="0"/>
          <w:marBottom w:val="0"/>
          <w:divBdr>
            <w:top w:val="none" w:sz="0" w:space="0" w:color="auto"/>
            <w:left w:val="none" w:sz="0" w:space="0" w:color="auto"/>
            <w:bottom w:val="none" w:sz="0" w:space="0" w:color="auto"/>
            <w:right w:val="none" w:sz="0" w:space="0" w:color="auto"/>
          </w:divBdr>
        </w:div>
        <w:div w:id="1799257187">
          <w:marLeft w:val="0"/>
          <w:marRight w:val="0"/>
          <w:marTop w:val="0"/>
          <w:marBottom w:val="150"/>
          <w:divBdr>
            <w:top w:val="none" w:sz="0" w:space="0" w:color="auto"/>
            <w:left w:val="none" w:sz="0" w:space="0" w:color="auto"/>
            <w:bottom w:val="none" w:sz="0" w:space="0" w:color="auto"/>
            <w:right w:val="none" w:sz="0" w:space="0" w:color="auto"/>
          </w:divBdr>
        </w:div>
        <w:div w:id="994531169">
          <w:marLeft w:val="0"/>
          <w:marRight w:val="0"/>
          <w:marTop w:val="0"/>
          <w:marBottom w:val="0"/>
          <w:divBdr>
            <w:top w:val="none" w:sz="0" w:space="0" w:color="auto"/>
            <w:left w:val="none" w:sz="0" w:space="0" w:color="auto"/>
            <w:bottom w:val="none" w:sz="0" w:space="0" w:color="auto"/>
            <w:right w:val="none" w:sz="0" w:space="0" w:color="auto"/>
          </w:divBdr>
        </w:div>
        <w:div w:id="1378436019">
          <w:marLeft w:val="0"/>
          <w:marRight w:val="0"/>
          <w:marTop w:val="0"/>
          <w:marBottom w:val="150"/>
          <w:divBdr>
            <w:top w:val="none" w:sz="0" w:space="0" w:color="auto"/>
            <w:left w:val="none" w:sz="0" w:space="0" w:color="auto"/>
            <w:bottom w:val="none" w:sz="0" w:space="0" w:color="auto"/>
            <w:right w:val="none" w:sz="0" w:space="0" w:color="auto"/>
          </w:divBdr>
        </w:div>
        <w:div w:id="2009364800">
          <w:marLeft w:val="0"/>
          <w:marRight w:val="0"/>
          <w:marTop w:val="0"/>
          <w:marBottom w:val="0"/>
          <w:divBdr>
            <w:top w:val="none" w:sz="0" w:space="0" w:color="auto"/>
            <w:left w:val="none" w:sz="0" w:space="0" w:color="auto"/>
            <w:bottom w:val="none" w:sz="0" w:space="0" w:color="auto"/>
            <w:right w:val="none" w:sz="0" w:space="0" w:color="auto"/>
          </w:divBdr>
        </w:div>
        <w:div w:id="409161964">
          <w:marLeft w:val="0"/>
          <w:marRight w:val="0"/>
          <w:marTop w:val="0"/>
          <w:marBottom w:val="0"/>
          <w:divBdr>
            <w:top w:val="none" w:sz="0" w:space="0" w:color="auto"/>
            <w:left w:val="none" w:sz="0" w:space="0" w:color="auto"/>
            <w:bottom w:val="none" w:sz="0" w:space="0" w:color="auto"/>
            <w:right w:val="none" w:sz="0" w:space="0" w:color="auto"/>
          </w:divBdr>
          <w:divsChild>
            <w:div w:id="835343216">
              <w:marLeft w:val="0"/>
              <w:marRight w:val="0"/>
              <w:marTop w:val="0"/>
              <w:marBottom w:val="0"/>
              <w:divBdr>
                <w:top w:val="none" w:sz="0" w:space="0" w:color="auto"/>
                <w:left w:val="none" w:sz="0" w:space="0" w:color="auto"/>
                <w:bottom w:val="none" w:sz="0" w:space="0" w:color="auto"/>
                <w:right w:val="none" w:sz="0" w:space="0" w:color="auto"/>
              </w:divBdr>
            </w:div>
          </w:divsChild>
        </w:div>
        <w:div w:id="419911764">
          <w:marLeft w:val="0"/>
          <w:marRight w:val="0"/>
          <w:marTop w:val="0"/>
          <w:marBottom w:val="0"/>
          <w:divBdr>
            <w:top w:val="none" w:sz="0" w:space="0" w:color="auto"/>
            <w:left w:val="none" w:sz="0" w:space="0" w:color="auto"/>
            <w:bottom w:val="none" w:sz="0" w:space="0" w:color="auto"/>
            <w:right w:val="none" w:sz="0" w:space="0" w:color="auto"/>
          </w:divBdr>
        </w:div>
        <w:div w:id="1818380120">
          <w:marLeft w:val="0"/>
          <w:marRight w:val="0"/>
          <w:marTop w:val="0"/>
          <w:marBottom w:val="0"/>
          <w:divBdr>
            <w:top w:val="none" w:sz="0" w:space="0" w:color="auto"/>
            <w:left w:val="none" w:sz="0" w:space="0" w:color="auto"/>
            <w:bottom w:val="none" w:sz="0" w:space="0" w:color="auto"/>
            <w:right w:val="none" w:sz="0" w:space="0" w:color="auto"/>
          </w:divBdr>
          <w:divsChild>
            <w:div w:id="1139302643">
              <w:marLeft w:val="0"/>
              <w:marRight w:val="0"/>
              <w:marTop w:val="0"/>
              <w:marBottom w:val="0"/>
              <w:divBdr>
                <w:top w:val="none" w:sz="0" w:space="0" w:color="auto"/>
                <w:left w:val="none" w:sz="0" w:space="0" w:color="auto"/>
                <w:bottom w:val="none" w:sz="0" w:space="0" w:color="auto"/>
                <w:right w:val="none" w:sz="0" w:space="0" w:color="auto"/>
              </w:divBdr>
            </w:div>
          </w:divsChild>
        </w:div>
        <w:div w:id="929773326">
          <w:marLeft w:val="0"/>
          <w:marRight w:val="0"/>
          <w:marTop w:val="0"/>
          <w:marBottom w:val="0"/>
          <w:divBdr>
            <w:top w:val="none" w:sz="0" w:space="0" w:color="auto"/>
            <w:left w:val="none" w:sz="0" w:space="0" w:color="auto"/>
            <w:bottom w:val="none" w:sz="0" w:space="0" w:color="auto"/>
            <w:right w:val="none" w:sz="0" w:space="0" w:color="auto"/>
          </w:divBdr>
        </w:div>
        <w:div w:id="237911227">
          <w:marLeft w:val="0"/>
          <w:marRight w:val="0"/>
          <w:marTop w:val="0"/>
          <w:marBottom w:val="0"/>
          <w:divBdr>
            <w:top w:val="none" w:sz="0" w:space="0" w:color="auto"/>
            <w:left w:val="none" w:sz="0" w:space="0" w:color="auto"/>
            <w:bottom w:val="none" w:sz="0" w:space="0" w:color="auto"/>
            <w:right w:val="none" w:sz="0" w:space="0" w:color="auto"/>
          </w:divBdr>
          <w:divsChild>
            <w:div w:id="582377596">
              <w:marLeft w:val="0"/>
              <w:marRight w:val="0"/>
              <w:marTop w:val="0"/>
              <w:marBottom w:val="0"/>
              <w:divBdr>
                <w:top w:val="none" w:sz="0" w:space="0" w:color="auto"/>
                <w:left w:val="none" w:sz="0" w:space="0" w:color="auto"/>
                <w:bottom w:val="none" w:sz="0" w:space="0" w:color="auto"/>
                <w:right w:val="none" w:sz="0" w:space="0" w:color="auto"/>
              </w:divBdr>
            </w:div>
          </w:divsChild>
        </w:div>
        <w:div w:id="2017027077">
          <w:marLeft w:val="0"/>
          <w:marRight w:val="0"/>
          <w:marTop w:val="0"/>
          <w:marBottom w:val="0"/>
          <w:divBdr>
            <w:top w:val="none" w:sz="0" w:space="0" w:color="auto"/>
            <w:left w:val="none" w:sz="0" w:space="0" w:color="auto"/>
            <w:bottom w:val="none" w:sz="0" w:space="0" w:color="auto"/>
            <w:right w:val="none" w:sz="0" w:space="0" w:color="auto"/>
          </w:divBdr>
        </w:div>
        <w:div w:id="803542280">
          <w:marLeft w:val="0"/>
          <w:marRight w:val="0"/>
          <w:marTop w:val="0"/>
          <w:marBottom w:val="0"/>
          <w:divBdr>
            <w:top w:val="none" w:sz="0" w:space="0" w:color="auto"/>
            <w:left w:val="none" w:sz="0" w:space="0" w:color="auto"/>
            <w:bottom w:val="none" w:sz="0" w:space="0" w:color="auto"/>
            <w:right w:val="none" w:sz="0" w:space="0" w:color="auto"/>
          </w:divBdr>
          <w:divsChild>
            <w:div w:id="912159176">
              <w:marLeft w:val="0"/>
              <w:marRight w:val="0"/>
              <w:marTop w:val="0"/>
              <w:marBottom w:val="0"/>
              <w:divBdr>
                <w:top w:val="none" w:sz="0" w:space="0" w:color="auto"/>
                <w:left w:val="none" w:sz="0" w:space="0" w:color="auto"/>
                <w:bottom w:val="none" w:sz="0" w:space="0" w:color="auto"/>
                <w:right w:val="none" w:sz="0" w:space="0" w:color="auto"/>
              </w:divBdr>
            </w:div>
          </w:divsChild>
        </w:div>
        <w:div w:id="1632638944">
          <w:marLeft w:val="0"/>
          <w:marRight w:val="0"/>
          <w:marTop w:val="0"/>
          <w:marBottom w:val="0"/>
          <w:divBdr>
            <w:top w:val="none" w:sz="0" w:space="0" w:color="auto"/>
            <w:left w:val="none" w:sz="0" w:space="0" w:color="auto"/>
            <w:bottom w:val="none" w:sz="0" w:space="0" w:color="auto"/>
            <w:right w:val="none" w:sz="0" w:space="0" w:color="auto"/>
          </w:divBdr>
        </w:div>
        <w:div w:id="2021151692">
          <w:marLeft w:val="0"/>
          <w:marRight w:val="0"/>
          <w:marTop w:val="0"/>
          <w:marBottom w:val="0"/>
          <w:divBdr>
            <w:top w:val="none" w:sz="0" w:space="0" w:color="auto"/>
            <w:left w:val="none" w:sz="0" w:space="0" w:color="auto"/>
            <w:bottom w:val="none" w:sz="0" w:space="0" w:color="auto"/>
            <w:right w:val="none" w:sz="0" w:space="0" w:color="auto"/>
          </w:divBdr>
          <w:divsChild>
            <w:div w:id="1908419393">
              <w:marLeft w:val="0"/>
              <w:marRight w:val="0"/>
              <w:marTop w:val="0"/>
              <w:marBottom w:val="0"/>
              <w:divBdr>
                <w:top w:val="none" w:sz="0" w:space="0" w:color="auto"/>
                <w:left w:val="none" w:sz="0" w:space="0" w:color="auto"/>
                <w:bottom w:val="none" w:sz="0" w:space="0" w:color="auto"/>
                <w:right w:val="none" w:sz="0" w:space="0" w:color="auto"/>
              </w:divBdr>
            </w:div>
          </w:divsChild>
        </w:div>
        <w:div w:id="984746637">
          <w:marLeft w:val="0"/>
          <w:marRight w:val="0"/>
          <w:marTop w:val="0"/>
          <w:marBottom w:val="0"/>
          <w:divBdr>
            <w:top w:val="none" w:sz="0" w:space="0" w:color="auto"/>
            <w:left w:val="none" w:sz="0" w:space="0" w:color="auto"/>
            <w:bottom w:val="none" w:sz="0" w:space="0" w:color="auto"/>
            <w:right w:val="none" w:sz="0" w:space="0" w:color="auto"/>
          </w:divBdr>
        </w:div>
        <w:div w:id="1936284311">
          <w:marLeft w:val="0"/>
          <w:marRight w:val="0"/>
          <w:marTop w:val="0"/>
          <w:marBottom w:val="0"/>
          <w:divBdr>
            <w:top w:val="none" w:sz="0" w:space="0" w:color="auto"/>
            <w:left w:val="none" w:sz="0" w:space="0" w:color="auto"/>
            <w:bottom w:val="none" w:sz="0" w:space="0" w:color="auto"/>
            <w:right w:val="none" w:sz="0" w:space="0" w:color="auto"/>
          </w:divBdr>
        </w:div>
      </w:divsChild>
    </w:div>
    <w:div w:id="122357865">
      <w:bodyDiv w:val="1"/>
      <w:marLeft w:val="0"/>
      <w:marRight w:val="0"/>
      <w:marTop w:val="0"/>
      <w:marBottom w:val="0"/>
      <w:divBdr>
        <w:top w:val="none" w:sz="0" w:space="0" w:color="auto"/>
        <w:left w:val="none" w:sz="0" w:space="0" w:color="auto"/>
        <w:bottom w:val="none" w:sz="0" w:space="0" w:color="auto"/>
        <w:right w:val="none" w:sz="0" w:space="0" w:color="auto"/>
      </w:divBdr>
      <w:divsChild>
        <w:div w:id="103043808">
          <w:marLeft w:val="150"/>
          <w:marRight w:val="0"/>
          <w:marTop w:val="0"/>
          <w:marBottom w:val="150"/>
          <w:divBdr>
            <w:top w:val="none" w:sz="0" w:space="0" w:color="auto"/>
            <w:left w:val="none" w:sz="0" w:space="0" w:color="auto"/>
            <w:bottom w:val="none" w:sz="0" w:space="0" w:color="auto"/>
            <w:right w:val="none" w:sz="0" w:space="0" w:color="auto"/>
          </w:divBdr>
          <w:divsChild>
            <w:div w:id="1343817088">
              <w:marLeft w:val="0"/>
              <w:marRight w:val="0"/>
              <w:marTop w:val="0"/>
              <w:marBottom w:val="0"/>
              <w:divBdr>
                <w:top w:val="single" w:sz="6" w:space="0" w:color="E6E6E6"/>
                <w:left w:val="single" w:sz="6" w:space="0" w:color="E6E6E6"/>
                <w:bottom w:val="single" w:sz="6" w:space="0" w:color="E6E6E6"/>
                <w:right w:val="single" w:sz="6" w:space="0" w:color="E6E6E6"/>
              </w:divBdr>
              <w:divsChild>
                <w:div w:id="85273441">
                  <w:marLeft w:val="0"/>
                  <w:marRight w:val="0"/>
                  <w:marTop w:val="0"/>
                  <w:marBottom w:val="0"/>
                  <w:divBdr>
                    <w:top w:val="none" w:sz="0" w:space="0" w:color="auto"/>
                    <w:left w:val="none" w:sz="0" w:space="0" w:color="auto"/>
                    <w:bottom w:val="none" w:sz="0" w:space="0" w:color="auto"/>
                    <w:right w:val="none" w:sz="0" w:space="0" w:color="auto"/>
                  </w:divBdr>
                  <w:divsChild>
                    <w:div w:id="1310014912">
                      <w:marLeft w:val="-225"/>
                      <w:marRight w:val="-225"/>
                      <w:marTop w:val="0"/>
                      <w:marBottom w:val="0"/>
                      <w:divBdr>
                        <w:top w:val="none" w:sz="0" w:space="0" w:color="auto"/>
                        <w:left w:val="none" w:sz="0" w:space="0" w:color="auto"/>
                        <w:bottom w:val="none" w:sz="0" w:space="0" w:color="auto"/>
                        <w:right w:val="none" w:sz="0" w:space="0" w:color="auto"/>
                      </w:divBdr>
                      <w:divsChild>
                        <w:div w:id="14907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757826">
          <w:marLeft w:val="0"/>
          <w:marRight w:val="0"/>
          <w:marTop w:val="0"/>
          <w:marBottom w:val="0"/>
          <w:divBdr>
            <w:top w:val="none" w:sz="0" w:space="0" w:color="auto"/>
            <w:left w:val="none" w:sz="0" w:space="0" w:color="auto"/>
            <w:bottom w:val="none" w:sz="0" w:space="0" w:color="auto"/>
            <w:right w:val="none" w:sz="0" w:space="0" w:color="auto"/>
          </w:divBdr>
          <w:divsChild>
            <w:div w:id="1707753482">
              <w:marLeft w:val="0"/>
              <w:marRight w:val="0"/>
              <w:marTop w:val="0"/>
              <w:marBottom w:val="0"/>
              <w:divBdr>
                <w:top w:val="none" w:sz="0" w:space="0" w:color="auto"/>
                <w:left w:val="none" w:sz="0" w:space="0" w:color="auto"/>
                <w:bottom w:val="none" w:sz="0" w:space="0" w:color="auto"/>
                <w:right w:val="none" w:sz="0" w:space="0" w:color="auto"/>
              </w:divBdr>
            </w:div>
          </w:divsChild>
        </w:div>
        <w:div w:id="352921814">
          <w:marLeft w:val="0"/>
          <w:marRight w:val="0"/>
          <w:marTop w:val="0"/>
          <w:marBottom w:val="0"/>
          <w:divBdr>
            <w:top w:val="none" w:sz="0" w:space="0" w:color="auto"/>
            <w:left w:val="none" w:sz="0" w:space="0" w:color="auto"/>
            <w:bottom w:val="none" w:sz="0" w:space="0" w:color="auto"/>
            <w:right w:val="none" w:sz="0" w:space="0" w:color="auto"/>
          </w:divBdr>
        </w:div>
        <w:div w:id="2119525931">
          <w:marLeft w:val="0"/>
          <w:marRight w:val="0"/>
          <w:marTop w:val="0"/>
          <w:marBottom w:val="0"/>
          <w:divBdr>
            <w:top w:val="none" w:sz="0" w:space="0" w:color="auto"/>
            <w:left w:val="none" w:sz="0" w:space="0" w:color="auto"/>
            <w:bottom w:val="none" w:sz="0" w:space="0" w:color="auto"/>
            <w:right w:val="none" w:sz="0" w:space="0" w:color="auto"/>
          </w:divBdr>
        </w:div>
        <w:div w:id="564336444">
          <w:marLeft w:val="0"/>
          <w:marRight w:val="0"/>
          <w:marTop w:val="0"/>
          <w:marBottom w:val="150"/>
          <w:divBdr>
            <w:top w:val="none" w:sz="0" w:space="0" w:color="auto"/>
            <w:left w:val="none" w:sz="0" w:space="0" w:color="auto"/>
            <w:bottom w:val="none" w:sz="0" w:space="0" w:color="auto"/>
            <w:right w:val="none" w:sz="0" w:space="0" w:color="auto"/>
          </w:divBdr>
        </w:div>
        <w:div w:id="1850098834">
          <w:marLeft w:val="0"/>
          <w:marRight w:val="0"/>
          <w:marTop w:val="0"/>
          <w:marBottom w:val="150"/>
          <w:divBdr>
            <w:top w:val="none" w:sz="0" w:space="0" w:color="auto"/>
            <w:left w:val="none" w:sz="0" w:space="0" w:color="auto"/>
            <w:bottom w:val="none" w:sz="0" w:space="0" w:color="auto"/>
            <w:right w:val="none" w:sz="0" w:space="0" w:color="auto"/>
          </w:divBdr>
        </w:div>
        <w:div w:id="1182277901">
          <w:marLeft w:val="0"/>
          <w:marRight w:val="0"/>
          <w:marTop w:val="0"/>
          <w:marBottom w:val="0"/>
          <w:divBdr>
            <w:top w:val="none" w:sz="0" w:space="0" w:color="auto"/>
            <w:left w:val="none" w:sz="0" w:space="0" w:color="auto"/>
            <w:bottom w:val="none" w:sz="0" w:space="0" w:color="auto"/>
            <w:right w:val="none" w:sz="0" w:space="0" w:color="auto"/>
          </w:divBdr>
          <w:divsChild>
            <w:div w:id="1080057951">
              <w:marLeft w:val="0"/>
              <w:marRight w:val="0"/>
              <w:marTop w:val="0"/>
              <w:marBottom w:val="0"/>
              <w:divBdr>
                <w:top w:val="none" w:sz="0" w:space="0" w:color="auto"/>
                <w:left w:val="none" w:sz="0" w:space="0" w:color="auto"/>
                <w:bottom w:val="none" w:sz="0" w:space="0" w:color="auto"/>
                <w:right w:val="none" w:sz="0" w:space="0" w:color="auto"/>
              </w:divBdr>
            </w:div>
          </w:divsChild>
        </w:div>
        <w:div w:id="347215941">
          <w:marLeft w:val="0"/>
          <w:marRight w:val="0"/>
          <w:marTop w:val="0"/>
          <w:marBottom w:val="0"/>
          <w:divBdr>
            <w:top w:val="none" w:sz="0" w:space="0" w:color="auto"/>
            <w:left w:val="none" w:sz="0" w:space="0" w:color="auto"/>
            <w:bottom w:val="none" w:sz="0" w:space="0" w:color="auto"/>
            <w:right w:val="none" w:sz="0" w:space="0" w:color="auto"/>
          </w:divBdr>
        </w:div>
        <w:div w:id="667247457">
          <w:marLeft w:val="0"/>
          <w:marRight w:val="0"/>
          <w:marTop w:val="0"/>
          <w:marBottom w:val="150"/>
          <w:divBdr>
            <w:top w:val="none" w:sz="0" w:space="0" w:color="auto"/>
            <w:left w:val="none" w:sz="0" w:space="0" w:color="auto"/>
            <w:bottom w:val="none" w:sz="0" w:space="0" w:color="auto"/>
            <w:right w:val="none" w:sz="0" w:space="0" w:color="auto"/>
          </w:divBdr>
        </w:div>
        <w:div w:id="935288767">
          <w:marLeft w:val="0"/>
          <w:marRight w:val="0"/>
          <w:marTop w:val="0"/>
          <w:marBottom w:val="150"/>
          <w:divBdr>
            <w:top w:val="none" w:sz="0" w:space="0" w:color="auto"/>
            <w:left w:val="none" w:sz="0" w:space="0" w:color="auto"/>
            <w:bottom w:val="none" w:sz="0" w:space="0" w:color="auto"/>
            <w:right w:val="none" w:sz="0" w:space="0" w:color="auto"/>
          </w:divBdr>
        </w:div>
        <w:div w:id="1906140624">
          <w:marLeft w:val="0"/>
          <w:marRight w:val="0"/>
          <w:marTop w:val="0"/>
          <w:marBottom w:val="0"/>
          <w:divBdr>
            <w:top w:val="none" w:sz="0" w:space="0" w:color="auto"/>
            <w:left w:val="none" w:sz="0" w:space="0" w:color="auto"/>
            <w:bottom w:val="none" w:sz="0" w:space="0" w:color="auto"/>
            <w:right w:val="none" w:sz="0" w:space="0" w:color="auto"/>
          </w:divBdr>
          <w:divsChild>
            <w:div w:id="1325744222">
              <w:marLeft w:val="0"/>
              <w:marRight w:val="0"/>
              <w:marTop w:val="0"/>
              <w:marBottom w:val="0"/>
              <w:divBdr>
                <w:top w:val="none" w:sz="0" w:space="0" w:color="auto"/>
                <w:left w:val="none" w:sz="0" w:space="0" w:color="auto"/>
                <w:bottom w:val="none" w:sz="0" w:space="0" w:color="auto"/>
                <w:right w:val="none" w:sz="0" w:space="0" w:color="auto"/>
              </w:divBdr>
            </w:div>
          </w:divsChild>
        </w:div>
        <w:div w:id="291251709">
          <w:marLeft w:val="0"/>
          <w:marRight w:val="0"/>
          <w:marTop w:val="0"/>
          <w:marBottom w:val="0"/>
          <w:divBdr>
            <w:top w:val="none" w:sz="0" w:space="0" w:color="auto"/>
            <w:left w:val="none" w:sz="0" w:space="0" w:color="auto"/>
            <w:bottom w:val="none" w:sz="0" w:space="0" w:color="auto"/>
            <w:right w:val="none" w:sz="0" w:space="0" w:color="auto"/>
          </w:divBdr>
          <w:divsChild>
            <w:div w:id="65341364">
              <w:marLeft w:val="0"/>
              <w:marRight w:val="0"/>
              <w:marTop w:val="0"/>
              <w:marBottom w:val="0"/>
              <w:divBdr>
                <w:top w:val="none" w:sz="0" w:space="0" w:color="auto"/>
                <w:left w:val="none" w:sz="0" w:space="0" w:color="auto"/>
                <w:bottom w:val="none" w:sz="0" w:space="0" w:color="auto"/>
                <w:right w:val="none" w:sz="0" w:space="0" w:color="auto"/>
              </w:divBdr>
            </w:div>
          </w:divsChild>
        </w:div>
        <w:div w:id="166529019">
          <w:marLeft w:val="0"/>
          <w:marRight w:val="0"/>
          <w:marTop w:val="0"/>
          <w:marBottom w:val="150"/>
          <w:divBdr>
            <w:top w:val="none" w:sz="0" w:space="0" w:color="auto"/>
            <w:left w:val="none" w:sz="0" w:space="0" w:color="auto"/>
            <w:bottom w:val="none" w:sz="0" w:space="0" w:color="auto"/>
            <w:right w:val="none" w:sz="0" w:space="0" w:color="auto"/>
          </w:divBdr>
          <w:divsChild>
            <w:div w:id="1831748132">
              <w:marLeft w:val="0"/>
              <w:marRight w:val="0"/>
              <w:marTop w:val="0"/>
              <w:marBottom w:val="0"/>
              <w:divBdr>
                <w:top w:val="none" w:sz="0" w:space="0" w:color="auto"/>
                <w:left w:val="none" w:sz="0" w:space="0" w:color="auto"/>
                <w:bottom w:val="none" w:sz="0" w:space="0" w:color="auto"/>
                <w:right w:val="none" w:sz="0" w:space="0" w:color="auto"/>
              </w:divBdr>
              <w:divsChild>
                <w:div w:id="15948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927">
          <w:marLeft w:val="0"/>
          <w:marRight w:val="0"/>
          <w:marTop w:val="0"/>
          <w:marBottom w:val="0"/>
          <w:divBdr>
            <w:top w:val="none" w:sz="0" w:space="0" w:color="auto"/>
            <w:left w:val="none" w:sz="0" w:space="0" w:color="auto"/>
            <w:bottom w:val="none" w:sz="0" w:space="0" w:color="auto"/>
            <w:right w:val="none" w:sz="0" w:space="0" w:color="auto"/>
          </w:divBdr>
        </w:div>
        <w:div w:id="537163954">
          <w:marLeft w:val="0"/>
          <w:marRight w:val="0"/>
          <w:marTop w:val="0"/>
          <w:marBottom w:val="150"/>
          <w:divBdr>
            <w:top w:val="none" w:sz="0" w:space="0" w:color="auto"/>
            <w:left w:val="none" w:sz="0" w:space="0" w:color="auto"/>
            <w:bottom w:val="none" w:sz="0" w:space="0" w:color="auto"/>
            <w:right w:val="none" w:sz="0" w:space="0" w:color="auto"/>
          </w:divBdr>
        </w:div>
        <w:div w:id="1095633231">
          <w:marLeft w:val="0"/>
          <w:marRight w:val="0"/>
          <w:marTop w:val="0"/>
          <w:marBottom w:val="0"/>
          <w:divBdr>
            <w:top w:val="none" w:sz="0" w:space="0" w:color="auto"/>
            <w:left w:val="none" w:sz="0" w:space="0" w:color="auto"/>
            <w:bottom w:val="none" w:sz="0" w:space="0" w:color="auto"/>
            <w:right w:val="none" w:sz="0" w:space="0" w:color="auto"/>
          </w:divBdr>
          <w:divsChild>
            <w:div w:id="1617714798">
              <w:marLeft w:val="0"/>
              <w:marRight w:val="0"/>
              <w:marTop w:val="0"/>
              <w:marBottom w:val="0"/>
              <w:divBdr>
                <w:top w:val="none" w:sz="0" w:space="0" w:color="auto"/>
                <w:left w:val="none" w:sz="0" w:space="0" w:color="auto"/>
                <w:bottom w:val="none" w:sz="0" w:space="0" w:color="auto"/>
                <w:right w:val="none" w:sz="0" w:space="0" w:color="auto"/>
              </w:divBdr>
            </w:div>
          </w:divsChild>
        </w:div>
        <w:div w:id="1833178757">
          <w:marLeft w:val="0"/>
          <w:marRight w:val="0"/>
          <w:marTop w:val="0"/>
          <w:marBottom w:val="0"/>
          <w:divBdr>
            <w:top w:val="none" w:sz="0" w:space="0" w:color="auto"/>
            <w:left w:val="none" w:sz="0" w:space="0" w:color="auto"/>
            <w:bottom w:val="none" w:sz="0" w:space="0" w:color="auto"/>
            <w:right w:val="none" w:sz="0" w:space="0" w:color="auto"/>
          </w:divBdr>
        </w:div>
        <w:div w:id="58988048">
          <w:marLeft w:val="0"/>
          <w:marRight w:val="0"/>
          <w:marTop w:val="0"/>
          <w:marBottom w:val="150"/>
          <w:divBdr>
            <w:top w:val="none" w:sz="0" w:space="0" w:color="auto"/>
            <w:left w:val="none" w:sz="0" w:space="0" w:color="auto"/>
            <w:bottom w:val="none" w:sz="0" w:space="0" w:color="auto"/>
            <w:right w:val="none" w:sz="0" w:space="0" w:color="auto"/>
          </w:divBdr>
        </w:div>
        <w:div w:id="1345085750">
          <w:marLeft w:val="0"/>
          <w:marRight w:val="0"/>
          <w:marTop w:val="0"/>
          <w:marBottom w:val="0"/>
          <w:divBdr>
            <w:top w:val="none" w:sz="0" w:space="0" w:color="auto"/>
            <w:left w:val="none" w:sz="0" w:space="0" w:color="auto"/>
            <w:bottom w:val="none" w:sz="0" w:space="0" w:color="auto"/>
            <w:right w:val="none" w:sz="0" w:space="0" w:color="auto"/>
          </w:divBdr>
          <w:divsChild>
            <w:div w:id="1601907814">
              <w:marLeft w:val="0"/>
              <w:marRight w:val="0"/>
              <w:marTop w:val="0"/>
              <w:marBottom w:val="0"/>
              <w:divBdr>
                <w:top w:val="none" w:sz="0" w:space="0" w:color="auto"/>
                <w:left w:val="none" w:sz="0" w:space="0" w:color="auto"/>
                <w:bottom w:val="none" w:sz="0" w:space="0" w:color="auto"/>
                <w:right w:val="none" w:sz="0" w:space="0" w:color="auto"/>
              </w:divBdr>
            </w:div>
          </w:divsChild>
        </w:div>
        <w:div w:id="147476722">
          <w:marLeft w:val="0"/>
          <w:marRight w:val="0"/>
          <w:marTop w:val="0"/>
          <w:marBottom w:val="0"/>
          <w:divBdr>
            <w:top w:val="none" w:sz="0" w:space="0" w:color="auto"/>
            <w:left w:val="none" w:sz="0" w:space="0" w:color="auto"/>
            <w:bottom w:val="none" w:sz="0" w:space="0" w:color="auto"/>
            <w:right w:val="none" w:sz="0" w:space="0" w:color="auto"/>
          </w:divBdr>
          <w:divsChild>
            <w:div w:id="1931425786">
              <w:marLeft w:val="0"/>
              <w:marRight w:val="0"/>
              <w:marTop w:val="0"/>
              <w:marBottom w:val="0"/>
              <w:divBdr>
                <w:top w:val="none" w:sz="0" w:space="0" w:color="auto"/>
                <w:left w:val="none" w:sz="0" w:space="0" w:color="auto"/>
                <w:bottom w:val="none" w:sz="0" w:space="0" w:color="auto"/>
                <w:right w:val="none" w:sz="0" w:space="0" w:color="auto"/>
              </w:divBdr>
            </w:div>
          </w:divsChild>
        </w:div>
        <w:div w:id="70545612">
          <w:marLeft w:val="0"/>
          <w:marRight w:val="0"/>
          <w:marTop w:val="0"/>
          <w:marBottom w:val="150"/>
          <w:divBdr>
            <w:top w:val="none" w:sz="0" w:space="0" w:color="auto"/>
            <w:left w:val="none" w:sz="0" w:space="0" w:color="auto"/>
            <w:bottom w:val="none" w:sz="0" w:space="0" w:color="auto"/>
            <w:right w:val="none" w:sz="0" w:space="0" w:color="auto"/>
          </w:divBdr>
          <w:divsChild>
            <w:div w:id="1716663233">
              <w:marLeft w:val="0"/>
              <w:marRight w:val="0"/>
              <w:marTop w:val="0"/>
              <w:marBottom w:val="0"/>
              <w:divBdr>
                <w:top w:val="none" w:sz="0" w:space="0" w:color="auto"/>
                <w:left w:val="none" w:sz="0" w:space="0" w:color="auto"/>
                <w:bottom w:val="none" w:sz="0" w:space="0" w:color="auto"/>
                <w:right w:val="none" w:sz="0" w:space="0" w:color="auto"/>
              </w:divBdr>
              <w:divsChild>
                <w:div w:id="17940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10089">
          <w:marLeft w:val="0"/>
          <w:marRight w:val="0"/>
          <w:marTop w:val="0"/>
          <w:marBottom w:val="150"/>
          <w:divBdr>
            <w:top w:val="none" w:sz="0" w:space="0" w:color="auto"/>
            <w:left w:val="none" w:sz="0" w:space="0" w:color="auto"/>
            <w:bottom w:val="none" w:sz="0" w:space="0" w:color="auto"/>
            <w:right w:val="none" w:sz="0" w:space="0" w:color="auto"/>
          </w:divBdr>
        </w:div>
        <w:div w:id="1331980309">
          <w:marLeft w:val="0"/>
          <w:marRight w:val="0"/>
          <w:marTop w:val="0"/>
          <w:marBottom w:val="0"/>
          <w:divBdr>
            <w:top w:val="none" w:sz="0" w:space="0" w:color="auto"/>
            <w:left w:val="none" w:sz="0" w:space="0" w:color="auto"/>
            <w:bottom w:val="none" w:sz="0" w:space="0" w:color="auto"/>
            <w:right w:val="none" w:sz="0" w:space="0" w:color="auto"/>
          </w:divBdr>
          <w:divsChild>
            <w:div w:id="1251040822">
              <w:marLeft w:val="0"/>
              <w:marRight w:val="0"/>
              <w:marTop w:val="0"/>
              <w:marBottom w:val="0"/>
              <w:divBdr>
                <w:top w:val="none" w:sz="0" w:space="0" w:color="auto"/>
                <w:left w:val="none" w:sz="0" w:space="0" w:color="auto"/>
                <w:bottom w:val="none" w:sz="0" w:space="0" w:color="auto"/>
                <w:right w:val="none" w:sz="0" w:space="0" w:color="auto"/>
              </w:divBdr>
            </w:div>
          </w:divsChild>
        </w:div>
        <w:div w:id="497116982">
          <w:marLeft w:val="0"/>
          <w:marRight w:val="0"/>
          <w:marTop w:val="0"/>
          <w:marBottom w:val="0"/>
          <w:divBdr>
            <w:top w:val="none" w:sz="0" w:space="0" w:color="auto"/>
            <w:left w:val="none" w:sz="0" w:space="0" w:color="auto"/>
            <w:bottom w:val="none" w:sz="0" w:space="0" w:color="auto"/>
            <w:right w:val="none" w:sz="0" w:space="0" w:color="auto"/>
          </w:divBdr>
          <w:divsChild>
            <w:div w:id="396824264">
              <w:marLeft w:val="0"/>
              <w:marRight w:val="0"/>
              <w:marTop w:val="0"/>
              <w:marBottom w:val="0"/>
              <w:divBdr>
                <w:top w:val="none" w:sz="0" w:space="0" w:color="auto"/>
                <w:left w:val="none" w:sz="0" w:space="0" w:color="auto"/>
                <w:bottom w:val="none" w:sz="0" w:space="0" w:color="auto"/>
                <w:right w:val="none" w:sz="0" w:space="0" w:color="auto"/>
              </w:divBdr>
            </w:div>
          </w:divsChild>
        </w:div>
        <w:div w:id="811408374">
          <w:marLeft w:val="0"/>
          <w:marRight w:val="0"/>
          <w:marTop w:val="0"/>
          <w:marBottom w:val="0"/>
          <w:divBdr>
            <w:top w:val="none" w:sz="0" w:space="0" w:color="auto"/>
            <w:left w:val="none" w:sz="0" w:space="0" w:color="auto"/>
            <w:bottom w:val="none" w:sz="0" w:space="0" w:color="auto"/>
            <w:right w:val="none" w:sz="0" w:space="0" w:color="auto"/>
          </w:divBdr>
          <w:divsChild>
            <w:div w:id="629941892">
              <w:marLeft w:val="0"/>
              <w:marRight w:val="0"/>
              <w:marTop w:val="0"/>
              <w:marBottom w:val="0"/>
              <w:divBdr>
                <w:top w:val="none" w:sz="0" w:space="0" w:color="auto"/>
                <w:left w:val="none" w:sz="0" w:space="0" w:color="auto"/>
                <w:bottom w:val="none" w:sz="0" w:space="0" w:color="auto"/>
                <w:right w:val="none" w:sz="0" w:space="0" w:color="auto"/>
              </w:divBdr>
            </w:div>
          </w:divsChild>
        </w:div>
        <w:div w:id="548036261">
          <w:marLeft w:val="0"/>
          <w:marRight w:val="0"/>
          <w:marTop w:val="0"/>
          <w:marBottom w:val="0"/>
          <w:divBdr>
            <w:top w:val="none" w:sz="0" w:space="0" w:color="auto"/>
            <w:left w:val="none" w:sz="0" w:space="0" w:color="auto"/>
            <w:bottom w:val="none" w:sz="0" w:space="0" w:color="auto"/>
            <w:right w:val="none" w:sz="0" w:space="0" w:color="auto"/>
          </w:divBdr>
          <w:divsChild>
            <w:div w:id="1237280869">
              <w:marLeft w:val="0"/>
              <w:marRight w:val="0"/>
              <w:marTop w:val="0"/>
              <w:marBottom w:val="150"/>
              <w:divBdr>
                <w:top w:val="none" w:sz="0" w:space="0" w:color="auto"/>
                <w:left w:val="none" w:sz="0" w:space="0" w:color="auto"/>
                <w:bottom w:val="none" w:sz="0" w:space="0" w:color="auto"/>
                <w:right w:val="none" w:sz="0" w:space="0" w:color="auto"/>
              </w:divBdr>
            </w:div>
          </w:divsChild>
        </w:div>
        <w:div w:id="1720936577">
          <w:marLeft w:val="0"/>
          <w:marRight w:val="0"/>
          <w:marTop w:val="0"/>
          <w:marBottom w:val="0"/>
          <w:divBdr>
            <w:top w:val="none" w:sz="0" w:space="0" w:color="auto"/>
            <w:left w:val="none" w:sz="0" w:space="0" w:color="auto"/>
            <w:bottom w:val="none" w:sz="0" w:space="0" w:color="auto"/>
            <w:right w:val="none" w:sz="0" w:space="0" w:color="auto"/>
          </w:divBdr>
        </w:div>
        <w:div w:id="371198217">
          <w:marLeft w:val="0"/>
          <w:marRight w:val="0"/>
          <w:marTop w:val="0"/>
          <w:marBottom w:val="0"/>
          <w:divBdr>
            <w:top w:val="none" w:sz="0" w:space="0" w:color="auto"/>
            <w:left w:val="none" w:sz="0" w:space="0" w:color="auto"/>
            <w:bottom w:val="none" w:sz="0" w:space="0" w:color="auto"/>
            <w:right w:val="none" w:sz="0" w:space="0" w:color="auto"/>
          </w:divBdr>
          <w:divsChild>
            <w:div w:id="863514895">
              <w:marLeft w:val="0"/>
              <w:marRight w:val="0"/>
              <w:marTop w:val="0"/>
              <w:marBottom w:val="0"/>
              <w:divBdr>
                <w:top w:val="none" w:sz="0" w:space="0" w:color="auto"/>
                <w:left w:val="none" w:sz="0" w:space="0" w:color="auto"/>
                <w:bottom w:val="none" w:sz="0" w:space="0" w:color="auto"/>
                <w:right w:val="none" w:sz="0" w:space="0" w:color="auto"/>
              </w:divBdr>
            </w:div>
          </w:divsChild>
        </w:div>
        <w:div w:id="1419248115">
          <w:marLeft w:val="0"/>
          <w:marRight w:val="0"/>
          <w:marTop w:val="0"/>
          <w:marBottom w:val="0"/>
          <w:divBdr>
            <w:top w:val="none" w:sz="0" w:space="0" w:color="auto"/>
            <w:left w:val="none" w:sz="0" w:space="0" w:color="auto"/>
            <w:bottom w:val="none" w:sz="0" w:space="0" w:color="auto"/>
            <w:right w:val="none" w:sz="0" w:space="0" w:color="auto"/>
          </w:divBdr>
          <w:divsChild>
            <w:div w:id="690843468">
              <w:marLeft w:val="0"/>
              <w:marRight w:val="0"/>
              <w:marTop w:val="0"/>
              <w:marBottom w:val="0"/>
              <w:divBdr>
                <w:top w:val="none" w:sz="0" w:space="0" w:color="auto"/>
                <w:left w:val="none" w:sz="0" w:space="0" w:color="auto"/>
                <w:bottom w:val="none" w:sz="0" w:space="0" w:color="auto"/>
                <w:right w:val="none" w:sz="0" w:space="0" w:color="auto"/>
              </w:divBdr>
            </w:div>
          </w:divsChild>
        </w:div>
        <w:div w:id="1320815201">
          <w:marLeft w:val="0"/>
          <w:marRight w:val="0"/>
          <w:marTop w:val="0"/>
          <w:marBottom w:val="0"/>
          <w:divBdr>
            <w:top w:val="none" w:sz="0" w:space="0" w:color="auto"/>
            <w:left w:val="none" w:sz="0" w:space="0" w:color="auto"/>
            <w:bottom w:val="none" w:sz="0" w:space="0" w:color="auto"/>
            <w:right w:val="none" w:sz="0" w:space="0" w:color="auto"/>
          </w:divBdr>
          <w:divsChild>
            <w:div w:id="1019042888">
              <w:marLeft w:val="0"/>
              <w:marRight w:val="0"/>
              <w:marTop w:val="0"/>
              <w:marBottom w:val="0"/>
              <w:divBdr>
                <w:top w:val="none" w:sz="0" w:space="0" w:color="auto"/>
                <w:left w:val="none" w:sz="0" w:space="0" w:color="auto"/>
                <w:bottom w:val="none" w:sz="0" w:space="0" w:color="auto"/>
                <w:right w:val="none" w:sz="0" w:space="0" w:color="auto"/>
              </w:divBdr>
            </w:div>
          </w:divsChild>
        </w:div>
        <w:div w:id="694158115">
          <w:marLeft w:val="0"/>
          <w:marRight w:val="0"/>
          <w:marTop w:val="0"/>
          <w:marBottom w:val="0"/>
          <w:divBdr>
            <w:top w:val="none" w:sz="0" w:space="0" w:color="auto"/>
            <w:left w:val="none" w:sz="0" w:space="0" w:color="auto"/>
            <w:bottom w:val="none" w:sz="0" w:space="0" w:color="auto"/>
            <w:right w:val="none" w:sz="0" w:space="0" w:color="auto"/>
          </w:divBdr>
          <w:divsChild>
            <w:div w:id="1192954418">
              <w:marLeft w:val="0"/>
              <w:marRight w:val="0"/>
              <w:marTop w:val="0"/>
              <w:marBottom w:val="0"/>
              <w:divBdr>
                <w:top w:val="none" w:sz="0" w:space="0" w:color="auto"/>
                <w:left w:val="none" w:sz="0" w:space="0" w:color="auto"/>
                <w:bottom w:val="none" w:sz="0" w:space="0" w:color="auto"/>
                <w:right w:val="none" w:sz="0" w:space="0" w:color="auto"/>
              </w:divBdr>
            </w:div>
          </w:divsChild>
        </w:div>
        <w:div w:id="168453173">
          <w:marLeft w:val="0"/>
          <w:marRight w:val="0"/>
          <w:marTop w:val="0"/>
          <w:marBottom w:val="0"/>
          <w:divBdr>
            <w:top w:val="none" w:sz="0" w:space="0" w:color="auto"/>
            <w:left w:val="none" w:sz="0" w:space="0" w:color="auto"/>
            <w:bottom w:val="none" w:sz="0" w:space="0" w:color="auto"/>
            <w:right w:val="none" w:sz="0" w:space="0" w:color="auto"/>
          </w:divBdr>
          <w:divsChild>
            <w:div w:id="1431243023">
              <w:marLeft w:val="0"/>
              <w:marRight w:val="0"/>
              <w:marTop w:val="0"/>
              <w:marBottom w:val="0"/>
              <w:divBdr>
                <w:top w:val="none" w:sz="0" w:space="0" w:color="auto"/>
                <w:left w:val="none" w:sz="0" w:space="0" w:color="auto"/>
                <w:bottom w:val="none" w:sz="0" w:space="0" w:color="auto"/>
                <w:right w:val="none" w:sz="0" w:space="0" w:color="auto"/>
              </w:divBdr>
            </w:div>
          </w:divsChild>
        </w:div>
        <w:div w:id="518736001">
          <w:marLeft w:val="0"/>
          <w:marRight w:val="0"/>
          <w:marTop w:val="0"/>
          <w:marBottom w:val="0"/>
          <w:divBdr>
            <w:top w:val="none" w:sz="0" w:space="0" w:color="auto"/>
            <w:left w:val="none" w:sz="0" w:space="0" w:color="auto"/>
            <w:bottom w:val="none" w:sz="0" w:space="0" w:color="auto"/>
            <w:right w:val="none" w:sz="0" w:space="0" w:color="auto"/>
          </w:divBdr>
          <w:divsChild>
            <w:div w:id="1665820316">
              <w:marLeft w:val="0"/>
              <w:marRight w:val="0"/>
              <w:marTop w:val="0"/>
              <w:marBottom w:val="150"/>
              <w:divBdr>
                <w:top w:val="none" w:sz="0" w:space="0" w:color="auto"/>
                <w:left w:val="none" w:sz="0" w:space="0" w:color="auto"/>
                <w:bottom w:val="none" w:sz="0" w:space="0" w:color="auto"/>
                <w:right w:val="none" w:sz="0" w:space="0" w:color="auto"/>
              </w:divBdr>
            </w:div>
          </w:divsChild>
        </w:div>
        <w:div w:id="1752312146">
          <w:marLeft w:val="0"/>
          <w:marRight w:val="0"/>
          <w:marTop w:val="0"/>
          <w:marBottom w:val="0"/>
          <w:divBdr>
            <w:top w:val="none" w:sz="0" w:space="0" w:color="auto"/>
            <w:left w:val="none" w:sz="0" w:space="0" w:color="auto"/>
            <w:bottom w:val="none" w:sz="0" w:space="0" w:color="auto"/>
            <w:right w:val="none" w:sz="0" w:space="0" w:color="auto"/>
          </w:divBdr>
          <w:divsChild>
            <w:div w:id="249194903">
              <w:marLeft w:val="0"/>
              <w:marRight w:val="0"/>
              <w:marTop w:val="0"/>
              <w:marBottom w:val="150"/>
              <w:divBdr>
                <w:top w:val="none" w:sz="0" w:space="0" w:color="auto"/>
                <w:left w:val="none" w:sz="0" w:space="0" w:color="auto"/>
                <w:bottom w:val="none" w:sz="0" w:space="0" w:color="auto"/>
                <w:right w:val="none" w:sz="0" w:space="0" w:color="auto"/>
              </w:divBdr>
            </w:div>
          </w:divsChild>
        </w:div>
        <w:div w:id="1413818579">
          <w:marLeft w:val="0"/>
          <w:marRight w:val="0"/>
          <w:marTop w:val="0"/>
          <w:marBottom w:val="0"/>
          <w:divBdr>
            <w:top w:val="none" w:sz="0" w:space="0" w:color="auto"/>
            <w:left w:val="none" w:sz="0" w:space="0" w:color="auto"/>
            <w:bottom w:val="none" w:sz="0" w:space="0" w:color="auto"/>
            <w:right w:val="none" w:sz="0" w:space="0" w:color="auto"/>
          </w:divBdr>
          <w:divsChild>
            <w:div w:id="1154443764">
              <w:marLeft w:val="0"/>
              <w:marRight w:val="0"/>
              <w:marTop w:val="0"/>
              <w:marBottom w:val="0"/>
              <w:divBdr>
                <w:top w:val="none" w:sz="0" w:space="0" w:color="auto"/>
                <w:left w:val="none" w:sz="0" w:space="0" w:color="auto"/>
                <w:bottom w:val="none" w:sz="0" w:space="0" w:color="auto"/>
                <w:right w:val="none" w:sz="0" w:space="0" w:color="auto"/>
              </w:divBdr>
            </w:div>
          </w:divsChild>
        </w:div>
        <w:div w:id="106580714">
          <w:marLeft w:val="0"/>
          <w:marRight w:val="0"/>
          <w:marTop w:val="0"/>
          <w:marBottom w:val="0"/>
          <w:divBdr>
            <w:top w:val="none" w:sz="0" w:space="0" w:color="auto"/>
            <w:left w:val="none" w:sz="0" w:space="0" w:color="auto"/>
            <w:bottom w:val="none" w:sz="0" w:space="0" w:color="auto"/>
            <w:right w:val="none" w:sz="0" w:space="0" w:color="auto"/>
          </w:divBdr>
          <w:divsChild>
            <w:div w:id="745031361">
              <w:marLeft w:val="0"/>
              <w:marRight w:val="0"/>
              <w:marTop w:val="0"/>
              <w:marBottom w:val="0"/>
              <w:divBdr>
                <w:top w:val="none" w:sz="0" w:space="0" w:color="auto"/>
                <w:left w:val="none" w:sz="0" w:space="0" w:color="auto"/>
                <w:bottom w:val="none" w:sz="0" w:space="0" w:color="auto"/>
                <w:right w:val="none" w:sz="0" w:space="0" w:color="auto"/>
              </w:divBdr>
            </w:div>
          </w:divsChild>
        </w:div>
        <w:div w:id="2142574588">
          <w:marLeft w:val="0"/>
          <w:marRight w:val="0"/>
          <w:marTop w:val="0"/>
          <w:marBottom w:val="150"/>
          <w:divBdr>
            <w:top w:val="none" w:sz="0" w:space="0" w:color="auto"/>
            <w:left w:val="none" w:sz="0" w:space="0" w:color="auto"/>
            <w:bottom w:val="none" w:sz="0" w:space="0" w:color="auto"/>
            <w:right w:val="none" w:sz="0" w:space="0" w:color="auto"/>
          </w:divBdr>
        </w:div>
        <w:div w:id="202134580">
          <w:marLeft w:val="0"/>
          <w:marRight w:val="0"/>
          <w:marTop w:val="0"/>
          <w:marBottom w:val="0"/>
          <w:divBdr>
            <w:top w:val="none" w:sz="0" w:space="0" w:color="auto"/>
            <w:left w:val="none" w:sz="0" w:space="0" w:color="auto"/>
            <w:bottom w:val="none" w:sz="0" w:space="0" w:color="auto"/>
            <w:right w:val="none" w:sz="0" w:space="0" w:color="auto"/>
          </w:divBdr>
        </w:div>
        <w:div w:id="733506001">
          <w:marLeft w:val="0"/>
          <w:marRight w:val="0"/>
          <w:marTop w:val="0"/>
          <w:marBottom w:val="0"/>
          <w:divBdr>
            <w:top w:val="none" w:sz="0" w:space="0" w:color="auto"/>
            <w:left w:val="none" w:sz="0" w:space="0" w:color="auto"/>
            <w:bottom w:val="none" w:sz="0" w:space="0" w:color="auto"/>
            <w:right w:val="none" w:sz="0" w:space="0" w:color="auto"/>
          </w:divBdr>
          <w:divsChild>
            <w:div w:id="2017876055">
              <w:marLeft w:val="0"/>
              <w:marRight w:val="0"/>
              <w:marTop w:val="0"/>
              <w:marBottom w:val="0"/>
              <w:divBdr>
                <w:top w:val="none" w:sz="0" w:space="0" w:color="auto"/>
                <w:left w:val="none" w:sz="0" w:space="0" w:color="auto"/>
                <w:bottom w:val="none" w:sz="0" w:space="0" w:color="auto"/>
                <w:right w:val="none" w:sz="0" w:space="0" w:color="auto"/>
              </w:divBdr>
            </w:div>
          </w:divsChild>
        </w:div>
        <w:div w:id="220361614">
          <w:marLeft w:val="0"/>
          <w:marRight w:val="0"/>
          <w:marTop w:val="0"/>
          <w:marBottom w:val="150"/>
          <w:divBdr>
            <w:top w:val="none" w:sz="0" w:space="0" w:color="auto"/>
            <w:left w:val="none" w:sz="0" w:space="0" w:color="auto"/>
            <w:bottom w:val="none" w:sz="0" w:space="0" w:color="auto"/>
            <w:right w:val="none" w:sz="0" w:space="0" w:color="auto"/>
          </w:divBdr>
        </w:div>
        <w:div w:id="875627899">
          <w:marLeft w:val="0"/>
          <w:marRight w:val="0"/>
          <w:marTop w:val="0"/>
          <w:marBottom w:val="150"/>
          <w:divBdr>
            <w:top w:val="none" w:sz="0" w:space="0" w:color="auto"/>
            <w:left w:val="none" w:sz="0" w:space="0" w:color="auto"/>
            <w:bottom w:val="none" w:sz="0" w:space="0" w:color="auto"/>
            <w:right w:val="none" w:sz="0" w:space="0" w:color="auto"/>
          </w:divBdr>
        </w:div>
        <w:div w:id="1120614839">
          <w:marLeft w:val="0"/>
          <w:marRight w:val="0"/>
          <w:marTop w:val="0"/>
          <w:marBottom w:val="150"/>
          <w:divBdr>
            <w:top w:val="none" w:sz="0" w:space="0" w:color="auto"/>
            <w:left w:val="none" w:sz="0" w:space="0" w:color="auto"/>
            <w:bottom w:val="none" w:sz="0" w:space="0" w:color="auto"/>
            <w:right w:val="none" w:sz="0" w:space="0" w:color="auto"/>
          </w:divBdr>
        </w:div>
        <w:div w:id="1210073850">
          <w:marLeft w:val="0"/>
          <w:marRight w:val="0"/>
          <w:marTop w:val="0"/>
          <w:marBottom w:val="150"/>
          <w:divBdr>
            <w:top w:val="none" w:sz="0" w:space="0" w:color="auto"/>
            <w:left w:val="none" w:sz="0" w:space="0" w:color="auto"/>
            <w:bottom w:val="none" w:sz="0" w:space="0" w:color="auto"/>
            <w:right w:val="none" w:sz="0" w:space="0" w:color="auto"/>
          </w:divBdr>
        </w:div>
      </w:divsChild>
    </w:div>
    <w:div w:id="142430077">
      <w:bodyDiv w:val="1"/>
      <w:marLeft w:val="0"/>
      <w:marRight w:val="0"/>
      <w:marTop w:val="0"/>
      <w:marBottom w:val="0"/>
      <w:divBdr>
        <w:top w:val="none" w:sz="0" w:space="0" w:color="auto"/>
        <w:left w:val="none" w:sz="0" w:space="0" w:color="auto"/>
        <w:bottom w:val="none" w:sz="0" w:space="0" w:color="auto"/>
        <w:right w:val="none" w:sz="0" w:space="0" w:color="auto"/>
      </w:divBdr>
      <w:divsChild>
        <w:div w:id="1486046191">
          <w:marLeft w:val="150"/>
          <w:marRight w:val="0"/>
          <w:marTop w:val="0"/>
          <w:marBottom w:val="150"/>
          <w:divBdr>
            <w:top w:val="none" w:sz="0" w:space="0" w:color="auto"/>
            <w:left w:val="none" w:sz="0" w:space="0" w:color="auto"/>
            <w:bottom w:val="none" w:sz="0" w:space="0" w:color="auto"/>
            <w:right w:val="none" w:sz="0" w:space="0" w:color="auto"/>
          </w:divBdr>
          <w:divsChild>
            <w:div w:id="1255819812">
              <w:marLeft w:val="0"/>
              <w:marRight w:val="0"/>
              <w:marTop w:val="0"/>
              <w:marBottom w:val="0"/>
              <w:divBdr>
                <w:top w:val="none" w:sz="0" w:space="0" w:color="auto"/>
                <w:left w:val="none" w:sz="0" w:space="0" w:color="auto"/>
                <w:bottom w:val="none" w:sz="0" w:space="0" w:color="auto"/>
                <w:right w:val="none" w:sz="0" w:space="0" w:color="auto"/>
              </w:divBdr>
              <w:divsChild>
                <w:div w:id="2048752500">
                  <w:marLeft w:val="0"/>
                  <w:marRight w:val="0"/>
                  <w:marTop w:val="0"/>
                  <w:marBottom w:val="0"/>
                  <w:divBdr>
                    <w:top w:val="none" w:sz="0" w:space="0" w:color="auto"/>
                    <w:left w:val="none" w:sz="0" w:space="0" w:color="auto"/>
                    <w:bottom w:val="none" w:sz="0" w:space="0" w:color="auto"/>
                    <w:right w:val="none" w:sz="0" w:space="0" w:color="auto"/>
                  </w:divBdr>
                  <w:divsChild>
                    <w:div w:id="465127669">
                      <w:marLeft w:val="-225"/>
                      <w:marRight w:val="-225"/>
                      <w:marTop w:val="0"/>
                      <w:marBottom w:val="0"/>
                      <w:divBdr>
                        <w:top w:val="none" w:sz="0" w:space="0" w:color="auto"/>
                        <w:left w:val="none" w:sz="0" w:space="0" w:color="auto"/>
                        <w:bottom w:val="none" w:sz="0" w:space="0" w:color="auto"/>
                        <w:right w:val="none" w:sz="0" w:space="0" w:color="auto"/>
                      </w:divBdr>
                      <w:divsChild>
                        <w:div w:id="4176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00191">
          <w:marLeft w:val="0"/>
          <w:marRight w:val="0"/>
          <w:marTop w:val="0"/>
          <w:marBottom w:val="150"/>
          <w:divBdr>
            <w:top w:val="none" w:sz="0" w:space="0" w:color="auto"/>
            <w:left w:val="none" w:sz="0" w:space="0" w:color="auto"/>
            <w:bottom w:val="none" w:sz="0" w:space="0" w:color="auto"/>
            <w:right w:val="none" w:sz="0" w:space="0" w:color="auto"/>
          </w:divBdr>
          <w:divsChild>
            <w:div w:id="788209732">
              <w:marLeft w:val="0"/>
              <w:marRight w:val="0"/>
              <w:marTop w:val="0"/>
              <w:marBottom w:val="0"/>
              <w:divBdr>
                <w:top w:val="none" w:sz="0" w:space="0" w:color="auto"/>
                <w:left w:val="none" w:sz="0" w:space="0" w:color="auto"/>
                <w:bottom w:val="none" w:sz="0" w:space="0" w:color="auto"/>
                <w:right w:val="none" w:sz="0" w:space="0" w:color="auto"/>
              </w:divBdr>
              <w:divsChild>
                <w:div w:id="9006777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80009589">
          <w:marLeft w:val="0"/>
          <w:marRight w:val="0"/>
          <w:marTop w:val="0"/>
          <w:marBottom w:val="150"/>
          <w:divBdr>
            <w:top w:val="none" w:sz="0" w:space="0" w:color="auto"/>
            <w:left w:val="none" w:sz="0" w:space="0" w:color="auto"/>
            <w:bottom w:val="none" w:sz="0" w:space="0" w:color="auto"/>
            <w:right w:val="none" w:sz="0" w:space="0" w:color="auto"/>
          </w:divBdr>
          <w:divsChild>
            <w:div w:id="1506819218">
              <w:marLeft w:val="0"/>
              <w:marRight w:val="0"/>
              <w:marTop w:val="0"/>
              <w:marBottom w:val="0"/>
              <w:divBdr>
                <w:top w:val="none" w:sz="0" w:space="0" w:color="auto"/>
                <w:left w:val="none" w:sz="0" w:space="0" w:color="auto"/>
                <w:bottom w:val="none" w:sz="0" w:space="0" w:color="auto"/>
                <w:right w:val="none" w:sz="0" w:space="0" w:color="auto"/>
              </w:divBdr>
              <w:divsChild>
                <w:div w:id="169148764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6059150">
          <w:marLeft w:val="0"/>
          <w:marRight w:val="0"/>
          <w:marTop w:val="0"/>
          <w:marBottom w:val="150"/>
          <w:divBdr>
            <w:top w:val="none" w:sz="0" w:space="0" w:color="auto"/>
            <w:left w:val="none" w:sz="0" w:space="0" w:color="auto"/>
            <w:bottom w:val="none" w:sz="0" w:space="0" w:color="auto"/>
            <w:right w:val="none" w:sz="0" w:space="0" w:color="auto"/>
          </w:divBdr>
          <w:divsChild>
            <w:div w:id="619918669">
              <w:marLeft w:val="0"/>
              <w:marRight w:val="0"/>
              <w:marTop w:val="0"/>
              <w:marBottom w:val="0"/>
              <w:divBdr>
                <w:top w:val="none" w:sz="0" w:space="0" w:color="auto"/>
                <w:left w:val="none" w:sz="0" w:space="0" w:color="auto"/>
                <w:bottom w:val="none" w:sz="0" w:space="0" w:color="auto"/>
                <w:right w:val="none" w:sz="0" w:space="0" w:color="auto"/>
              </w:divBdr>
              <w:divsChild>
                <w:div w:id="291902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42222870">
          <w:marLeft w:val="0"/>
          <w:marRight w:val="0"/>
          <w:marTop w:val="0"/>
          <w:marBottom w:val="150"/>
          <w:divBdr>
            <w:top w:val="none" w:sz="0" w:space="0" w:color="auto"/>
            <w:left w:val="none" w:sz="0" w:space="0" w:color="auto"/>
            <w:bottom w:val="none" w:sz="0" w:space="0" w:color="auto"/>
            <w:right w:val="none" w:sz="0" w:space="0" w:color="auto"/>
          </w:divBdr>
          <w:divsChild>
            <w:div w:id="1943299061">
              <w:marLeft w:val="0"/>
              <w:marRight w:val="0"/>
              <w:marTop w:val="0"/>
              <w:marBottom w:val="0"/>
              <w:divBdr>
                <w:top w:val="none" w:sz="0" w:space="0" w:color="auto"/>
                <w:left w:val="none" w:sz="0" w:space="0" w:color="auto"/>
                <w:bottom w:val="none" w:sz="0" w:space="0" w:color="auto"/>
                <w:right w:val="none" w:sz="0" w:space="0" w:color="auto"/>
              </w:divBdr>
              <w:divsChild>
                <w:div w:id="6851815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0616562">
          <w:marLeft w:val="0"/>
          <w:marRight w:val="0"/>
          <w:marTop w:val="0"/>
          <w:marBottom w:val="150"/>
          <w:divBdr>
            <w:top w:val="none" w:sz="0" w:space="0" w:color="auto"/>
            <w:left w:val="none" w:sz="0" w:space="0" w:color="auto"/>
            <w:bottom w:val="none" w:sz="0" w:space="0" w:color="auto"/>
            <w:right w:val="none" w:sz="0" w:space="0" w:color="auto"/>
          </w:divBdr>
          <w:divsChild>
            <w:div w:id="2042320340">
              <w:marLeft w:val="0"/>
              <w:marRight w:val="0"/>
              <w:marTop w:val="0"/>
              <w:marBottom w:val="0"/>
              <w:divBdr>
                <w:top w:val="none" w:sz="0" w:space="0" w:color="auto"/>
                <w:left w:val="none" w:sz="0" w:space="0" w:color="auto"/>
                <w:bottom w:val="none" w:sz="0" w:space="0" w:color="auto"/>
                <w:right w:val="none" w:sz="0" w:space="0" w:color="auto"/>
              </w:divBdr>
              <w:divsChild>
                <w:div w:id="10766361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00514326">
          <w:marLeft w:val="0"/>
          <w:marRight w:val="0"/>
          <w:marTop w:val="0"/>
          <w:marBottom w:val="0"/>
          <w:divBdr>
            <w:top w:val="none" w:sz="0" w:space="0" w:color="auto"/>
            <w:left w:val="none" w:sz="0" w:space="0" w:color="auto"/>
            <w:bottom w:val="none" w:sz="0" w:space="0" w:color="auto"/>
            <w:right w:val="none" w:sz="0" w:space="0" w:color="auto"/>
          </w:divBdr>
          <w:divsChild>
            <w:div w:id="2124574593">
              <w:marLeft w:val="0"/>
              <w:marRight w:val="0"/>
              <w:marTop w:val="0"/>
              <w:marBottom w:val="0"/>
              <w:divBdr>
                <w:top w:val="none" w:sz="0" w:space="0" w:color="auto"/>
                <w:left w:val="none" w:sz="0" w:space="0" w:color="auto"/>
                <w:bottom w:val="none" w:sz="0" w:space="0" w:color="auto"/>
                <w:right w:val="none" w:sz="0" w:space="0" w:color="auto"/>
              </w:divBdr>
            </w:div>
          </w:divsChild>
        </w:div>
        <w:div w:id="777678981">
          <w:marLeft w:val="0"/>
          <w:marRight w:val="0"/>
          <w:marTop w:val="0"/>
          <w:marBottom w:val="150"/>
          <w:divBdr>
            <w:top w:val="none" w:sz="0" w:space="0" w:color="auto"/>
            <w:left w:val="none" w:sz="0" w:space="0" w:color="auto"/>
            <w:bottom w:val="none" w:sz="0" w:space="0" w:color="auto"/>
            <w:right w:val="none" w:sz="0" w:space="0" w:color="auto"/>
          </w:divBdr>
          <w:divsChild>
            <w:div w:id="1431320337">
              <w:marLeft w:val="0"/>
              <w:marRight w:val="0"/>
              <w:marTop w:val="0"/>
              <w:marBottom w:val="0"/>
              <w:divBdr>
                <w:top w:val="none" w:sz="0" w:space="0" w:color="auto"/>
                <w:left w:val="none" w:sz="0" w:space="0" w:color="auto"/>
                <w:bottom w:val="none" w:sz="0" w:space="0" w:color="auto"/>
                <w:right w:val="none" w:sz="0" w:space="0" w:color="auto"/>
              </w:divBdr>
              <w:divsChild>
                <w:div w:id="460312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9321812">
          <w:marLeft w:val="0"/>
          <w:marRight w:val="0"/>
          <w:marTop w:val="0"/>
          <w:marBottom w:val="0"/>
          <w:divBdr>
            <w:top w:val="none" w:sz="0" w:space="0" w:color="auto"/>
            <w:left w:val="none" w:sz="0" w:space="0" w:color="auto"/>
            <w:bottom w:val="none" w:sz="0" w:space="0" w:color="auto"/>
            <w:right w:val="none" w:sz="0" w:space="0" w:color="auto"/>
          </w:divBdr>
          <w:divsChild>
            <w:div w:id="1482965132">
              <w:marLeft w:val="0"/>
              <w:marRight w:val="0"/>
              <w:marTop w:val="0"/>
              <w:marBottom w:val="0"/>
              <w:divBdr>
                <w:top w:val="none" w:sz="0" w:space="0" w:color="auto"/>
                <w:left w:val="none" w:sz="0" w:space="0" w:color="auto"/>
                <w:bottom w:val="none" w:sz="0" w:space="0" w:color="auto"/>
                <w:right w:val="none" w:sz="0" w:space="0" w:color="auto"/>
              </w:divBdr>
            </w:div>
          </w:divsChild>
        </w:div>
        <w:div w:id="1889145444">
          <w:marLeft w:val="0"/>
          <w:marRight w:val="0"/>
          <w:marTop w:val="0"/>
          <w:marBottom w:val="150"/>
          <w:divBdr>
            <w:top w:val="none" w:sz="0" w:space="0" w:color="auto"/>
            <w:left w:val="none" w:sz="0" w:space="0" w:color="auto"/>
            <w:bottom w:val="none" w:sz="0" w:space="0" w:color="auto"/>
            <w:right w:val="none" w:sz="0" w:space="0" w:color="auto"/>
          </w:divBdr>
          <w:divsChild>
            <w:div w:id="302082929">
              <w:marLeft w:val="0"/>
              <w:marRight w:val="0"/>
              <w:marTop w:val="0"/>
              <w:marBottom w:val="0"/>
              <w:divBdr>
                <w:top w:val="none" w:sz="0" w:space="0" w:color="auto"/>
                <w:left w:val="none" w:sz="0" w:space="0" w:color="auto"/>
                <w:bottom w:val="none" w:sz="0" w:space="0" w:color="auto"/>
                <w:right w:val="none" w:sz="0" w:space="0" w:color="auto"/>
              </w:divBdr>
              <w:divsChild>
                <w:div w:id="9913251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6755250">
          <w:marLeft w:val="0"/>
          <w:marRight w:val="0"/>
          <w:marTop w:val="0"/>
          <w:marBottom w:val="150"/>
          <w:divBdr>
            <w:top w:val="none" w:sz="0" w:space="0" w:color="auto"/>
            <w:left w:val="none" w:sz="0" w:space="0" w:color="auto"/>
            <w:bottom w:val="none" w:sz="0" w:space="0" w:color="auto"/>
            <w:right w:val="none" w:sz="0" w:space="0" w:color="auto"/>
          </w:divBdr>
          <w:divsChild>
            <w:div w:id="1408070156">
              <w:marLeft w:val="0"/>
              <w:marRight w:val="0"/>
              <w:marTop w:val="0"/>
              <w:marBottom w:val="0"/>
              <w:divBdr>
                <w:top w:val="none" w:sz="0" w:space="0" w:color="auto"/>
                <w:left w:val="none" w:sz="0" w:space="0" w:color="auto"/>
                <w:bottom w:val="none" w:sz="0" w:space="0" w:color="auto"/>
                <w:right w:val="none" w:sz="0" w:space="0" w:color="auto"/>
              </w:divBdr>
              <w:divsChild>
                <w:div w:id="2480041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3850373">
          <w:marLeft w:val="0"/>
          <w:marRight w:val="0"/>
          <w:marTop w:val="0"/>
          <w:marBottom w:val="0"/>
          <w:divBdr>
            <w:top w:val="none" w:sz="0" w:space="0" w:color="auto"/>
            <w:left w:val="none" w:sz="0" w:space="0" w:color="auto"/>
            <w:bottom w:val="none" w:sz="0" w:space="0" w:color="auto"/>
            <w:right w:val="none" w:sz="0" w:space="0" w:color="auto"/>
          </w:divBdr>
        </w:div>
        <w:div w:id="863983704">
          <w:marLeft w:val="0"/>
          <w:marRight w:val="0"/>
          <w:marTop w:val="0"/>
          <w:marBottom w:val="150"/>
          <w:divBdr>
            <w:top w:val="none" w:sz="0" w:space="0" w:color="auto"/>
            <w:left w:val="none" w:sz="0" w:space="0" w:color="auto"/>
            <w:bottom w:val="none" w:sz="0" w:space="0" w:color="auto"/>
            <w:right w:val="none" w:sz="0" w:space="0" w:color="auto"/>
          </w:divBdr>
          <w:divsChild>
            <w:div w:id="546262026">
              <w:marLeft w:val="0"/>
              <w:marRight w:val="0"/>
              <w:marTop w:val="0"/>
              <w:marBottom w:val="0"/>
              <w:divBdr>
                <w:top w:val="none" w:sz="0" w:space="0" w:color="auto"/>
                <w:left w:val="none" w:sz="0" w:space="0" w:color="auto"/>
                <w:bottom w:val="none" w:sz="0" w:space="0" w:color="auto"/>
                <w:right w:val="none" w:sz="0" w:space="0" w:color="auto"/>
              </w:divBdr>
              <w:divsChild>
                <w:div w:id="6531416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7522866">
          <w:marLeft w:val="0"/>
          <w:marRight w:val="0"/>
          <w:marTop w:val="0"/>
          <w:marBottom w:val="150"/>
          <w:divBdr>
            <w:top w:val="none" w:sz="0" w:space="0" w:color="auto"/>
            <w:left w:val="none" w:sz="0" w:space="0" w:color="auto"/>
            <w:bottom w:val="none" w:sz="0" w:space="0" w:color="auto"/>
            <w:right w:val="none" w:sz="0" w:space="0" w:color="auto"/>
          </w:divBdr>
          <w:divsChild>
            <w:div w:id="1133907293">
              <w:marLeft w:val="0"/>
              <w:marRight w:val="0"/>
              <w:marTop w:val="0"/>
              <w:marBottom w:val="0"/>
              <w:divBdr>
                <w:top w:val="none" w:sz="0" w:space="0" w:color="auto"/>
                <w:left w:val="none" w:sz="0" w:space="0" w:color="auto"/>
                <w:bottom w:val="none" w:sz="0" w:space="0" w:color="auto"/>
                <w:right w:val="none" w:sz="0" w:space="0" w:color="auto"/>
              </w:divBdr>
              <w:divsChild>
                <w:div w:id="9303157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6247063">
          <w:marLeft w:val="0"/>
          <w:marRight w:val="0"/>
          <w:marTop w:val="0"/>
          <w:marBottom w:val="0"/>
          <w:divBdr>
            <w:top w:val="none" w:sz="0" w:space="0" w:color="auto"/>
            <w:left w:val="none" w:sz="0" w:space="0" w:color="auto"/>
            <w:bottom w:val="none" w:sz="0" w:space="0" w:color="auto"/>
            <w:right w:val="none" w:sz="0" w:space="0" w:color="auto"/>
          </w:divBdr>
          <w:divsChild>
            <w:div w:id="1887639407">
              <w:marLeft w:val="0"/>
              <w:marRight w:val="0"/>
              <w:marTop w:val="0"/>
              <w:marBottom w:val="0"/>
              <w:divBdr>
                <w:top w:val="none" w:sz="0" w:space="0" w:color="auto"/>
                <w:left w:val="none" w:sz="0" w:space="0" w:color="auto"/>
                <w:bottom w:val="none" w:sz="0" w:space="0" w:color="auto"/>
                <w:right w:val="none" w:sz="0" w:space="0" w:color="auto"/>
              </w:divBdr>
            </w:div>
          </w:divsChild>
        </w:div>
        <w:div w:id="1779635702">
          <w:marLeft w:val="0"/>
          <w:marRight w:val="0"/>
          <w:marTop w:val="0"/>
          <w:marBottom w:val="0"/>
          <w:divBdr>
            <w:top w:val="none" w:sz="0" w:space="0" w:color="auto"/>
            <w:left w:val="none" w:sz="0" w:space="0" w:color="auto"/>
            <w:bottom w:val="none" w:sz="0" w:space="0" w:color="auto"/>
            <w:right w:val="none" w:sz="0" w:space="0" w:color="auto"/>
          </w:divBdr>
          <w:divsChild>
            <w:div w:id="15264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453">
      <w:bodyDiv w:val="1"/>
      <w:marLeft w:val="0"/>
      <w:marRight w:val="0"/>
      <w:marTop w:val="0"/>
      <w:marBottom w:val="0"/>
      <w:divBdr>
        <w:top w:val="none" w:sz="0" w:space="0" w:color="auto"/>
        <w:left w:val="none" w:sz="0" w:space="0" w:color="auto"/>
        <w:bottom w:val="none" w:sz="0" w:space="0" w:color="auto"/>
        <w:right w:val="none" w:sz="0" w:space="0" w:color="auto"/>
      </w:divBdr>
      <w:divsChild>
        <w:div w:id="1674070675">
          <w:marLeft w:val="150"/>
          <w:marRight w:val="0"/>
          <w:marTop w:val="0"/>
          <w:marBottom w:val="150"/>
          <w:divBdr>
            <w:top w:val="none" w:sz="0" w:space="0" w:color="auto"/>
            <w:left w:val="none" w:sz="0" w:space="0" w:color="auto"/>
            <w:bottom w:val="none" w:sz="0" w:space="0" w:color="auto"/>
            <w:right w:val="none" w:sz="0" w:space="0" w:color="auto"/>
          </w:divBdr>
          <w:divsChild>
            <w:div w:id="307638875">
              <w:marLeft w:val="0"/>
              <w:marRight w:val="0"/>
              <w:marTop w:val="0"/>
              <w:marBottom w:val="0"/>
              <w:divBdr>
                <w:top w:val="none" w:sz="0" w:space="0" w:color="auto"/>
                <w:left w:val="none" w:sz="0" w:space="0" w:color="auto"/>
                <w:bottom w:val="none" w:sz="0" w:space="0" w:color="auto"/>
                <w:right w:val="none" w:sz="0" w:space="0" w:color="auto"/>
              </w:divBdr>
              <w:divsChild>
                <w:div w:id="103352818">
                  <w:marLeft w:val="0"/>
                  <w:marRight w:val="0"/>
                  <w:marTop w:val="0"/>
                  <w:marBottom w:val="0"/>
                  <w:divBdr>
                    <w:top w:val="none" w:sz="0" w:space="0" w:color="auto"/>
                    <w:left w:val="none" w:sz="0" w:space="0" w:color="auto"/>
                    <w:bottom w:val="none" w:sz="0" w:space="0" w:color="auto"/>
                    <w:right w:val="none" w:sz="0" w:space="0" w:color="auto"/>
                  </w:divBdr>
                  <w:divsChild>
                    <w:div w:id="1382241246">
                      <w:marLeft w:val="-225"/>
                      <w:marRight w:val="-225"/>
                      <w:marTop w:val="0"/>
                      <w:marBottom w:val="0"/>
                      <w:divBdr>
                        <w:top w:val="none" w:sz="0" w:space="0" w:color="auto"/>
                        <w:left w:val="none" w:sz="0" w:space="0" w:color="auto"/>
                        <w:bottom w:val="none" w:sz="0" w:space="0" w:color="auto"/>
                        <w:right w:val="none" w:sz="0" w:space="0" w:color="auto"/>
                      </w:divBdr>
                      <w:divsChild>
                        <w:div w:id="13283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8926">
          <w:marLeft w:val="0"/>
          <w:marRight w:val="0"/>
          <w:marTop w:val="0"/>
          <w:marBottom w:val="150"/>
          <w:divBdr>
            <w:top w:val="none" w:sz="0" w:space="0" w:color="auto"/>
            <w:left w:val="none" w:sz="0" w:space="0" w:color="auto"/>
            <w:bottom w:val="none" w:sz="0" w:space="0" w:color="auto"/>
            <w:right w:val="none" w:sz="0" w:space="0" w:color="auto"/>
          </w:divBdr>
          <w:divsChild>
            <w:div w:id="2071489211">
              <w:marLeft w:val="0"/>
              <w:marRight w:val="0"/>
              <w:marTop w:val="0"/>
              <w:marBottom w:val="0"/>
              <w:divBdr>
                <w:top w:val="none" w:sz="0" w:space="0" w:color="auto"/>
                <w:left w:val="none" w:sz="0" w:space="0" w:color="auto"/>
                <w:bottom w:val="none" w:sz="0" w:space="0" w:color="auto"/>
                <w:right w:val="none" w:sz="0" w:space="0" w:color="auto"/>
              </w:divBdr>
              <w:divsChild>
                <w:div w:id="1991904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40220574">
          <w:marLeft w:val="0"/>
          <w:marRight w:val="0"/>
          <w:marTop w:val="0"/>
          <w:marBottom w:val="0"/>
          <w:divBdr>
            <w:top w:val="none" w:sz="0" w:space="0" w:color="auto"/>
            <w:left w:val="none" w:sz="0" w:space="0" w:color="auto"/>
            <w:bottom w:val="none" w:sz="0" w:space="0" w:color="auto"/>
            <w:right w:val="none" w:sz="0" w:space="0" w:color="auto"/>
          </w:divBdr>
          <w:divsChild>
            <w:div w:id="1476415764">
              <w:marLeft w:val="0"/>
              <w:marRight w:val="0"/>
              <w:marTop w:val="0"/>
              <w:marBottom w:val="0"/>
              <w:divBdr>
                <w:top w:val="none" w:sz="0" w:space="0" w:color="auto"/>
                <w:left w:val="none" w:sz="0" w:space="0" w:color="auto"/>
                <w:bottom w:val="none" w:sz="0" w:space="0" w:color="auto"/>
                <w:right w:val="none" w:sz="0" w:space="0" w:color="auto"/>
              </w:divBdr>
            </w:div>
          </w:divsChild>
        </w:div>
        <w:div w:id="1393624528">
          <w:marLeft w:val="0"/>
          <w:marRight w:val="0"/>
          <w:marTop w:val="0"/>
          <w:marBottom w:val="150"/>
          <w:divBdr>
            <w:top w:val="none" w:sz="0" w:space="0" w:color="auto"/>
            <w:left w:val="none" w:sz="0" w:space="0" w:color="auto"/>
            <w:bottom w:val="none" w:sz="0" w:space="0" w:color="auto"/>
            <w:right w:val="none" w:sz="0" w:space="0" w:color="auto"/>
          </w:divBdr>
          <w:divsChild>
            <w:div w:id="878979814">
              <w:marLeft w:val="0"/>
              <w:marRight w:val="0"/>
              <w:marTop w:val="0"/>
              <w:marBottom w:val="0"/>
              <w:divBdr>
                <w:top w:val="none" w:sz="0" w:space="0" w:color="auto"/>
                <w:left w:val="none" w:sz="0" w:space="0" w:color="auto"/>
                <w:bottom w:val="none" w:sz="0" w:space="0" w:color="auto"/>
                <w:right w:val="none" w:sz="0" w:space="0" w:color="auto"/>
              </w:divBdr>
              <w:divsChild>
                <w:div w:id="12454098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8525449">
          <w:marLeft w:val="0"/>
          <w:marRight w:val="0"/>
          <w:marTop w:val="0"/>
          <w:marBottom w:val="0"/>
          <w:divBdr>
            <w:top w:val="none" w:sz="0" w:space="0" w:color="auto"/>
            <w:left w:val="none" w:sz="0" w:space="0" w:color="auto"/>
            <w:bottom w:val="none" w:sz="0" w:space="0" w:color="auto"/>
            <w:right w:val="none" w:sz="0" w:space="0" w:color="auto"/>
          </w:divBdr>
          <w:divsChild>
            <w:div w:id="2079741236">
              <w:marLeft w:val="0"/>
              <w:marRight w:val="0"/>
              <w:marTop w:val="0"/>
              <w:marBottom w:val="0"/>
              <w:divBdr>
                <w:top w:val="none" w:sz="0" w:space="0" w:color="auto"/>
                <w:left w:val="none" w:sz="0" w:space="0" w:color="auto"/>
                <w:bottom w:val="none" w:sz="0" w:space="0" w:color="auto"/>
                <w:right w:val="none" w:sz="0" w:space="0" w:color="auto"/>
              </w:divBdr>
            </w:div>
          </w:divsChild>
        </w:div>
        <w:div w:id="1548099999">
          <w:marLeft w:val="0"/>
          <w:marRight w:val="0"/>
          <w:marTop w:val="0"/>
          <w:marBottom w:val="150"/>
          <w:divBdr>
            <w:top w:val="none" w:sz="0" w:space="0" w:color="auto"/>
            <w:left w:val="none" w:sz="0" w:space="0" w:color="auto"/>
            <w:bottom w:val="none" w:sz="0" w:space="0" w:color="auto"/>
            <w:right w:val="none" w:sz="0" w:space="0" w:color="auto"/>
          </w:divBdr>
        </w:div>
        <w:div w:id="1381704518">
          <w:marLeft w:val="0"/>
          <w:marRight w:val="0"/>
          <w:marTop w:val="0"/>
          <w:marBottom w:val="150"/>
          <w:divBdr>
            <w:top w:val="none" w:sz="0" w:space="0" w:color="auto"/>
            <w:left w:val="none" w:sz="0" w:space="0" w:color="auto"/>
            <w:bottom w:val="none" w:sz="0" w:space="0" w:color="auto"/>
            <w:right w:val="none" w:sz="0" w:space="0" w:color="auto"/>
          </w:divBdr>
        </w:div>
        <w:div w:id="1141773675">
          <w:marLeft w:val="0"/>
          <w:marRight w:val="0"/>
          <w:marTop w:val="0"/>
          <w:marBottom w:val="150"/>
          <w:divBdr>
            <w:top w:val="none" w:sz="0" w:space="0" w:color="auto"/>
            <w:left w:val="none" w:sz="0" w:space="0" w:color="auto"/>
            <w:bottom w:val="none" w:sz="0" w:space="0" w:color="auto"/>
            <w:right w:val="none" w:sz="0" w:space="0" w:color="auto"/>
          </w:divBdr>
        </w:div>
        <w:div w:id="1067387626">
          <w:marLeft w:val="0"/>
          <w:marRight w:val="0"/>
          <w:marTop w:val="0"/>
          <w:marBottom w:val="150"/>
          <w:divBdr>
            <w:top w:val="none" w:sz="0" w:space="0" w:color="auto"/>
            <w:left w:val="none" w:sz="0" w:space="0" w:color="auto"/>
            <w:bottom w:val="none" w:sz="0" w:space="0" w:color="auto"/>
            <w:right w:val="none" w:sz="0" w:space="0" w:color="auto"/>
          </w:divBdr>
        </w:div>
        <w:div w:id="1129082250">
          <w:marLeft w:val="0"/>
          <w:marRight w:val="0"/>
          <w:marTop w:val="0"/>
          <w:marBottom w:val="150"/>
          <w:divBdr>
            <w:top w:val="none" w:sz="0" w:space="0" w:color="auto"/>
            <w:left w:val="none" w:sz="0" w:space="0" w:color="auto"/>
            <w:bottom w:val="none" w:sz="0" w:space="0" w:color="auto"/>
            <w:right w:val="none" w:sz="0" w:space="0" w:color="auto"/>
          </w:divBdr>
        </w:div>
        <w:div w:id="1586458103">
          <w:marLeft w:val="0"/>
          <w:marRight w:val="0"/>
          <w:marTop w:val="0"/>
          <w:marBottom w:val="150"/>
          <w:divBdr>
            <w:top w:val="none" w:sz="0" w:space="0" w:color="auto"/>
            <w:left w:val="none" w:sz="0" w:space="0" w:color="auto"/>
            <w:bottom w:val="none" w:sz="0" w:space="0" w:color="auto"/>
            <w:right w:val="none" w:sz="0" w:space="0" w:color="auto"/>
          </w:divBdr>
        </w:div>
        <w:div w:id="1260138418">
          <w:marLeft w:val="0"/>
          <w:marRight w:val="0"/>
          <w:marTop w:val="0"/>
          <w:marBottom w:val="150"/>
          <w:divBdr>
            <w:top w:val="none" w:sz="0" w:space="0" w:color="auto"/>
            <w:left w:val="none" w:sz="0" w:space="0" w:color="auto"/>
            <w:bottom w:val="none" w:sz="0" w:space="0" w:color="auto"/>
            <w:right w:val="none" w:sz="0" w:space="0" w:color="auto"/>
          </w:divBdr>
        </w:div>
        <w:div w:id="1468933036">
          <w:marLeft w:val="0"/>
          <w:marRight w:val="0"/>
          <w:marTop w:val="0"/>
          <w:marBottom w:val="150"/>
          <w:divBdr>
            <w:top w:val="none" w:sz="0" w:space="0" w:color="auto"/>
            <w:left w:val="none" w:sz="0" w:space="0" w:color="auto"/>
            <w:bottom w:val="none" w:sz="0" w:space="0" w:color="auto"/>
            <w:right w:val="none" w:sz="0" w:space="0" w:color="auto"/>
          </w:divBdr>
        </w:div>
        <w:div w:id="319504081">
          <w:marLeft w:val="0"/>
          <w:marRight w:val="0"/>
          <w:marTop w:val="0"/>
          <w:marBottom w:val="150"/>
          <w:divBdr>
            <w:top w:val="none" w:sz="0" w:space="0" w:color="auto"/>
            <w:left w:val="none" w:sz="0" w:space="0" w:color="auto"/>
            <w:bottom w:val="none" w:sz="0" w:space="0" w:color="auto"/>
            <w:right w:val="none" w:sz="0" w:space="0" w:color="auto"/>
          </w:divBdr>
        </w:div>
        <w:div w:id="1744109928">
          <w:marLeft w:val="0"/>
          <w:marRight w:val="0"/>
          <w:marTop w:val="0"/>
          <w:marBottom w:val="150"/>
          <w:divBdr>
            <w:top w:val="none" w:sz="0" w:space="0" w:color="auto"/>
            <w:left w:val="none" w:sz="0" w:space="0" w:color="auto"/>
            <w:bottom w:val="none" w:sz="0" w:space="0" w:color="auto"/>
            <w:right w:val="none" w:sz="0" w:space="0" w:color="auto"/>
          </w:divBdr>
        </w:div>
        <w:div w:id="36055614">
          <w:marLeft w:val="0"/>
          <w:marRight w:val="0"/>
          <w:marTop w:val="0"/>
          <w:marBottom w:val="150"/>
          <w:divBdr>
            <w:top w:val="none" w:sz="0" w:space="0" w:color="auto"/>
            <w:left w:val="none" w:sz="0" w:space="0" w:color="auto"/>
            <w:bottom w:val="none" w:sz="0" w:space="0" w:color="auto"/>
            <w:right w:val="none" w:sz="0" w:space="0" w:color="auto"/>
          </w:divBdr>
        </w:div>
        <w:div w:id="244194991">
          <w:marLeft w:val="0"/>
          <w:marRight w:val="0"/>
          <w:marTop w:val="0"/>
          <w:marBottom w:val="150"/>
          <w:divBdr>
            <w:top w:val="none" w:sz="0" w:space="0" w:color="auto"/>
            <w:left w:val="none" w:sz="0" w:space="0" w:color="auto"/>
            <w:bottom w:val="none" w:sz="0" w:space="0" w:color="auto"/>
            <w:right w:val="none" w:sz="0" w:space="0" w:color="auto"/>
          </w:divBdr>
        </w:div>
        <w:div w:id="821851770">
          <w:marLeft w:val="0"/>
          <w:marRight w:val="0"/>
          <w:marTop w:val="0"/>
          <w:marBottom w:val="150"/>
          <w:divBdr>
            <w:top w:val="none" w:sz="0" w:space="0" w:color="auto"/>
            <w:left w:val="none" w:sz="0" w:space="0" w:color="auto"/>
            <w:bottom w:val="none" w:sz="0" w:space="0" w:color="auto"/>
            <w:right w:val="none" w:sz="0" w:space="0" w:color="auto"/>
          </w:divBdr>
        </w:div>
        <w:div w:id="1507016496">
          <w:marLeft w:val="0"/>
          <w:marRight w:val="0"/>
          <w:marTop w:val="0"/>
          <w:marBottom w:val="150"/>
          <w:divBdr>
            <w:top w:val="none" w:sz="0" w:space="0" w:color="auto"/>
            <w:left w:val="none" w:sz="0" w:space="0" w:color="auto"/>
            <w:bottom w:val="none" w:sz="0" w:space="0" w:color="auto"/>
            <w:right w:val="none" w:sz="0" w:space="0" w:color="auto"/>
          </w:divBdr>
        </w:div>
        <w:div w:id="805583113">
          <w:marLeft w:val="0"/>
          <w:marRight w:val="0"/>
          <w:marTop w:val="0"/>
          <w:marBottom w:val="150"/>
          <w:divBdr>
            <w:top w:val="none" w:sz="0" w:space="0" w:color="auto"/>
            <w:left w:val="none" w:sz="0" w:space="0" w:color="auto"/>
            <w:bottom w:val="none" w:sz="0" w:space="0" w:color="auto"/>
            <w:right w:val="none" w:sz="0" w:space="0" w:color="auto"/>
          </w:divBdr>
        </w:div>
        <w:div w:id="889343834">
          <w:marLeft w:val="0"/>
          <w:marRight w:val="0"/>
          <w:marTop w:val="0"/>
          <w:marBottom w:val="150"/>
          <w:divBdr>
            <w:top w:val="none" w:sz="0" w:space="0" w:color="auto"/>
            <w:left w:val="none" w:sz="0" w:space="0" w:color="auto"/>
            <w:bottom w:val="none" w:sz="0" w:space="0" w:color="auto"/>
            <w:right w:val="none" w:sz="0" w:space="0" w:color="auto"/>
          </w:divBdr>
        </w:div>
        <w:div w:id="1301880726">
          <w:marLeft w:val="0"/>
          <w:marRight w:val="0"/>
          <w:marTop w:val="0"/>
          <w:marBottom w:val="150"/>
          <w:divBdr>
            <w:top w:val="none" w:sz="0" w:space="0" w:color="auto"/>
            <w:left w:val="none" w:sz="0" w:space="0" w:color="auto"/>
            <w:bottom w:val="none" w:sz="0" w:space="0" w:color="auto"/>
            <w:right w:val="none" w:sz="0" w:space="0" w:color="auto"/>
          </w:divBdr>
        </w:div>
        <w:div w:id="1988195213">
          <w:marLeft w:val="0"/>
          <w:marRight w:val="0"/>
          <w:marTop w:val="0"/>
          <w:marBottom w:val="0"/>
          <w:divBdr>
            <w:top w:val="none" w:sz="0" w:space="0" w:color="auto"/>
            <w:left w:val="none" w:sz="0" w:space="0" w:color="auto"/>
            <w:bottom w:val="none" w:sz="0" w:space="0" w:color="auto"/>
            <w:right w:val="none" w:sz="0" w:space="0" w:color="auto"/>
          </w:divBdr>
        </w:div>
        <w:div w:id="312294825">
          <w:marLeft w:val="0"/>
          <w:marRight w:val="0"/>
          <w:marTop w:val="0"/>
          <w:marBottom w:val="150"/>
          <w:divBdr>
            <w:top w:val="none" w:sz="0" w:space="0" w:color="auto"/>
            <w:left w:val="none" w:sz="0" w:space="0" w:color="auto"/>
            <w:bottom w:val="none" w:sz="0" w:space="0" w:color="auto"/>
            <w:right w:val="none" w:sz="0" w:space="0" w:color="auto"/>
          </w:divBdr>
        </w:div>
        <w:div w:id="1298602818">
          <w:marLeft w:val="0"/>
          <w:marRight w:val="0"/>
          <w:marTop w:val="0"/>
          <w:marBottom w:val="0"/>
          <w:divBdr>
            <w:top w:val="none" w:sz="0" w:space="0" w:color="auto"/>
            <w:left w:val="none" w:sz="0" w:space="0" w:color="auto"/>
            <w:bottom w:val="none" w:sz="0" w:space="0" w:color="auto"/>
            <w:right w:val="none" w:sz="0" w:space="0" w:color="auto"/>
          </w:divBdr>
        </w:div>
        <w:div w:id="1439518576">
          <w:marLeft w:val="0"/>
          <w:marRight w:val="0"/>
          <w:marTop w:val="0"/>
          <w:marBottom w:val="150"/>
          <w:divBdr>
            <w:top w:val="none" w:sz="0" w:space="0" w:color="auto"/>
            <w:left w:val="none" w:sz="0" w:space="0" w:color="auto"/>
            <w:bottom w:val="none" w:sz="0" w:space="0" w:color="auto"/>
            <w:right w:val="none" w:sz="0" w:space="0" w:color="auto"/>
          </w:divBdr>
        </w:div>
        <w:div w:id="611013129">
          <w:marLeft w:val="0"/>
          <w:marRight w:val="0"/>
          <w:marTop w:val="0"/>
          <w:marBottom w:val="0"/>
          <w:divBdr>
            <w:top w:val="none" w:sz="0" w:space="0" w:color="auto"/>
            <w:left w:val="none" w:sz="0" w:space="0" w:color="auto"/>
            <w:bottom w:val="none" w:sz="0" w:space="0" w:color="auto"/>
            <w:right w:val="none" w:sz="0" w:space="0" w:color="auto"/>
          </w:divBdr>
        </w:div>
        <w:div w:id="1359937715">
          <w:marLeft w:val="0"/>
          <w:marRight w:val="0"/>
          <w:marTop w:val="0"/>
          <w:marBottom w:val="150"/>
          <w:divBdr>
            <w:top w:val="none" w:sz="0" w:space="0" w:color="auto"/>
            <w:left w:val="none" w:sz="0" w:space="0" w:color="auto"/>
            <w:bottom w:val="none" w:sz="0" w:space="0" w:color="auto"/>
            <w:right w:val="none" w:sz="0" w:space="0" w:color="auto"/>
          </w:divBdr>
        </w:div>
        <w:div w:id="1235974005">
          <w:marLeft w:val="0"/>
          <w:marRight w:val="0"/>
          <w:marTop w:val="0"/>
          <w:marBottom w:val="0"/>
          <w:divBdr>
            <w:top w:val="none" w:sz="0" w:space="0" w:color="auto"/>
            <w:left w:val="none" w:sz="0" w:space="0" w:color="auto"/>
            <w:bottom w:val="none" w:sz="0" w:space="0" w:color="auto"/>
            <w:right w:val="none" w:sz="0" w:space="0" w:color="auto"/>
          </w:divBdr>
        </w:div>
        <w:div w:id="1732077426">
          <w:marLeft w:val="0"/>
          <w:marRight w:val="0"/>
          <w:marTop w:val="0"/>
          <w:marBottom w:val="0"/>
          <w:divBdr>
            <w:top w:val="none" w:sz="0" w:space="0" w:color="auto"/>
            <w:left w:val="none" w:sz="0" w:space="0" w:color="auto"/>
            <w:bottom w:val="none" w:sz="0" w:space="0" w:color="auto"/>
            <w:right w:val="none" w:sz="0" w:space="0" w:color="auto"/>
          </w:divBdr>
          <w:divsChild>
            <w:div w:id="1009584">
              <w:marLeft w:val="0"/>
              <w:marRight w:val="0"/>
              <w:marTop w:val="0"/>
              <w:marBottom w:val="0"/>
              <w:divBdr>
                <w:top w:val="none" w:sz="0" w:space="0" w:color="auto"/>
                <w:left w:val="none" w:sz="0" w:space="0" w:color="auto"/>
                <w:bottom w:val="none" w:sz="0" w:space="0" w:color="auto"/>
                <w:right w:val="none" w:sz="0" w:space="0" w:color="auto"/>
              </w:divBdr>
            </w:div>
          </w:divsChild>
        </w:div>
        <w:div w:id="1692680795">
          <w:marLeft w:val="0"/>
          <w:marRight w:val="0"/>
          <w:marTop w:val="0"/>
          <w:marBottom w:val="0"/>
          <w:divBdr>
            <w:top w:val="none" w:sz="0" w:space="0" w:color="auto"/>
            <w:left w:val="none" w:sz="0" w:space="0" w:color="auto"/>
            <w:bottom w:val="none" w:sz="0" w:space="0" w:color="auto"/>
            <w:right w:val="none" w:sz="0" w:space="0" w:color="auto"/>
          </w:divBdr>
        </w:div>
        <w:div w:id="936406263">
          <w:marLeft w:val="0"/>
          <w:marRight w:val="0"/>
          <w:marTop w:val="0"/>
          <w:marBottom w:val="0"/>
          <w:divBdr>
            <w:top w:val="none" w:sz="0" w:space="0" w:color="auto"/>
            <w:left w:val="none" w:sz="0" w:space="0" w:color="auto"/>
            <w:bottom w:val="none" w:sz="0" w:space="0" w:color="auto"/>
            <w:right w:val="none" w:sz="0" w:space="0" w:color="auto"/>
          </w:divBdr>
          <w:divsChild>
            <w:div w:id="1015308276">
              <w:marLeft w:val="0"/>
              <w:marRight w:val="0"/>
              <w:marTop w:val="0"/>
              <w:marBottom w:val="0"/>
              <w:divBdr>
                <w:top w:val="none" w:sz="0" w:space="0" w:color="auto"/>
                <w:left w:val="none" w:sz="0" w:space="0" w:color="auto"/>
                <w:bottom w:val="none" w:sz="0" w:space="0" w:color="auto"/>
                <w:right w:val="none" w:sz="0" w:space="0" w:color="auto"/>
              </w:divBdr>
            </w:div>
          </w:divsChild>
        </w:div>
        <w:div w:id="1276910458">
          <w:marLeft w:val="0"/>
          <w:marRight w:val="0"/>
          <w:marTop w:val="0"/>
          <w:marBottom w:val="0"/>
          <w:divBdr>
            <w:top w:val="none" w:sz="0" w:space="0" w:color="auto"/>
            <w:left w:val="none" w:sz="0" w:space="0" w:color="auto"/>
            <w:bottom w:val="none" w:sz="0" w:space="0" w:color="auto"/>
            <w:right w:val="none" w:sz="0" w:space="0" w:color="auto"/>
          </w:divBdr>
        </w:div>
        <w:div w:id="683943845">
          <w:marLeft w:val="0"/>
          <w:marRight w:val="0"/>
          <w:marTop w:val="0"/>
          <w:marBottom w:val="0"/>
          <w:divBdr>
            <w:top w:val="none" w:sz="0" w:space="0" w:color="auto"/>
            <w:left w:val="none" w:sz="0" w:space="0" w:color="auto"/>
            <w:bottom w:val="none" w:sz="0" w:space="0" w:color="auto"/>
            <w:right w:val="none" w:sz="0" w:space="0" w:color="auto"/>
          </w:divBdr>
          <w:divsChild>
            <w:div w:id="666708095">
              <w:marLeft w:val="0"/>
              <w:marRight w:val="0"/>
              <w:marTop w:val="0"/>
              <w:marBottom w:val="0"/>
              <w:divBdr>
                <w:top w:val="none" w:sz="0" w:space="0" w:color="auto"/>
                <w:left w:val="none" w:sz="0" w:space="0" w:color="auto"/>
                <w:bottom w:val="none" w:sz="0" w:space="0" w:color="auto"/>
                <w:right w:val="none" w:sz="0" w:space="0" w:color="auto"/>
              </w:divBdr>
            </w:div>
          </w:divsChild>
        </w:div>
        <w:div w:id="489103095">
          <w:marLeft w:val="0"/>
          <w:marRight w:val="0"/>
          <w:marTop w:val="0"/>
          <w:marBottom w:val="0"/>
          <w:divBdr>
            <w:top w:val="none" w:sz="0" w:space="0" w:color="auto"/>
            <w:left w:val="none" w:sz="0" w:space="0" w:color="auto"/>
            <w:bottom w:val="none" w:sz="0" w:space="0" w:color="auto"/>
            <w:right w:val="none" w:sz="0" w:space="0" w:color="auto"/>
          </w:divBdr>
        </w:div>
        <w:div w:id="560334172">
          <w:marLeft w:val="0"/>
          <w:marRight w:val="0"/>
          <w:marTop w:val="0"/>
          <w:marBottom w:val="0"/>
          <w:divBdr>
            <w:top w:val="none" w:sz="0" w:space="0" w:color="auto"/>
            <w:left w:val="none" w:sz="0" w:space="0" w:color="auto"/>
            <w:bottom w:val="none" w:sz="0" w:space="0" w:color="auto"/>
            <w:right w:val="none" w:sz="0" w:space="0" w:color="auto"/>
          </w:divBdr>
          <w:divsChild>
            <w:div w:id="177282574">
              <w:marLeft w:val="0"/>
              <w:marRight w:val="0"/>
              <w:marTop w:val="0"/>
              <w:marBottom w:val="0"/>
              <w:divBdr>
                <w:top w:val="none" w:sz="0" w:space="0" w:color="auto"/>
                <w:left w:val="none" w:sz="0" w:space="0" w:color="auto"/>
                <w:bottom w:val="none" w:sz="0" w:space="0" w:color="auto"/>
                <w:right w:val="none" w:sz="0" w:space="0" w:color="auto"/>
              </w:divBdr>
            </w:div>
          </w:divsChild>
        </w:div>
        <w:div w:id="1384057472">
          <w:marLeft w:val="0"/>
          <w:marRight w:val="0"/>
          <w:marTop w:val="0"/>
          <w:marBottom w:val="0"/>
          <w:divBdr>
            <w:top w:val="none" w:sz="0" w:space="0" w:color="auto"/>
            <w:left w:val="none" w:sz="0" w:space="0" w:color="auto"/>
            <w:bottom w:val="none" w:sz="0" w:space="0" w:color="auto"/>
            <w:right w:val="none" w:sz="0" w:space="0" w:color="auto"/>
          </w:divBdr>
        </w:div>
        <w:div w:id="86465309">
          <w:marLeft w:val="0"/>
          <w:marRight w:val="0"/>
          <w:marTop w:val="0"/>
          <w:marBottom w:val="0"/>
          <w:divBdr>
            <w:top w:val="none" w:sz="0" w:space="0" w:color="auto"/>
            <w:left w:val="none" w:sz="0" w:space="0" w:color="auto"/>
            <w:bottom w:val="none" w:sz="0" w:space="0" w:color="auto"/>
            <w:right w:val="none" w:sz="0" w:space="0" w:color="auto"/>
          </w:divBdr>
          <w:divsChild>
            <w:div w:id="1400207539">
              <w:marLeft w:val="0"/>
              <w:marRight w:val="0"/>
              <w:marTop w:val="0"/>
              <w:marBottom w:val="0"/>
              <w:divBdr>
                <w:top w:val="none" w:sz="0" w:space="0" w:color="auto"/>
                <w:left w:val="none" w:sz="0" w:space="0" w:color="auto"/>
                <w:bottom w:val="none" w:sz="0" w:space="0" w:color="auto"/>
                <w:right w:val="none" w:sz="0" w:space="0" w:color="auto"/>
              </w:divBdr>
            </w:div>
          </w:divsChild>
        </w:div>
        <w:div w:id="1644460748">
          <w:marLeft w:val="0"/>
          <w:marRight w:val="0"/>
          <w:marTop w:val="0"/>
          <w:marBottom w:val="0"/>
          <w:divBdr>
            <w:top w:val="none" w:sz="0" w:space="0" w:color="auto"/>
            <w:left w:val="none" w:sz="0" w:space="0" w:color="auto"/>
            <w:bottom w:val="none" w:sz="0" w:space="0" w:color="auto"/>
            <w:right w:val="none" w:sz="0" w:space="0" w:color="auto"/>
          </w:divBdr>
        </w:div>
      </w:divsChild>
    </w:div>
    <w:div w:id="513150805">
      <w:bodyDiv w:val="1"/>
      <w:marLeft w:val="0"/>
      <w:marRight w:val="0"/>
      <w:marTop w:val="0"/>
      <w:marBottom w:val="0"/>
      <w:divBdr>
        <w:top w:val="none" w:sz="0" w:space="0" w:color="auto"/>
        <w:left w:val="none" w:sz="0" w:space="0" w:color="auto"/>
        <w:bottom w:val="none" w:sz="0" w:space="0" w:color="auto"/>
        <w:right w:val="none" w:sz="0" w:space="0" w:color="auto"/>
      </w:divBdr>
      <w:divsChild>
        <w:div w:id="281575130">
          <w:marLeft w:val="150"/>
          <w:marRight w:val="0"/>
          <w:marTop w:val="0"/>
          <w:marBottom w:val="150"/>
          <w:divBdr>
            <w:top w:val="none" w:sz="0" w:space="0" w:color="auto"/>
            <w:left w:val="none" w:sz="0" w:space="0" w:color="auto"/>
            <w:bottom w:val="none" w:sz="0" w:space="0" w:color="auto"/>
            <w:right w:val="none" w:sz="0" w:space="0" w:color="auto"/>
          </w:divBdr>
          <w:divsChild>
            <w:div w:id="1403680043">
              <w:marLeft w:val="0"/>
              <w:marRight w:val="0"/>
              <w:marTop w:val="0"/>
              <w:marBottom w:val="0"/>
              <w:divBdr>
                <w:top w:val="single" w:sz="6" w:space="0" w:color="E6E6E6"/>
                <w:left w:val="single" w:sz="6" w:space="0" w:color="E6E6E6"/>
                <w:bottom w:val="single" w:sz="6" w:space="0" w:color="E6E6E6"/>
                <w:right w:val="single" w:sz="6" w:space="0" w:color="E6E6E6"/>
              </w:divBdr>
              <w:divsChild>
                <w:div w:id="1405763040">
                  <w:marLeft w:val="0"/>
                  <w:marRight w:val="0"/>
                  <w:marTop w:val="0"/>
                  <w:marBottom w:val="0"/>
                  <w:divBdr>
                    <w:top w:val="none" w:sz="0" w:space="0" w:color="auto"/>
                    <w:left w:val="none" w:sz="0" w:space="0" w:color="auto"/>
                    <w:bottom w:val="none" w:sz="0" w:space="0" w:color="auto"/>
                    <w:right w:val="none" w:sz="0" w:space="0" w:color="auto"/>
                  </w:divBdr>
                  <w:divsChild>
                    <w:div w:id="1569223123">
                      <w:marLeft w:val="-225"/>
                      <w:marRight w:val="-225"/>
                      <w:marTop w:val="0"/>
                      <w:marBottom w:val="0"/>
                      <w:divBdr>
                        <w:top w:val="none" w:sz="0" w:space="0" w:color="auto"/>
                        <w:left w:val="none" w:sz="0" w:space="0" w:color="auto"/>
                        <w:bottom w:val="none" w:sz="0" w:space="0" w:color="auto"/>
                        <w:right w:val="none" w:sz="0" w:space="0" w:color="auto"/>
                      </w:divBdr>
                      <w:divsChild>
                        <w:div w:id="202817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20536">
          <w:marLeft w:val="0"/>
          <w:marRight w:val="0"/>
          <w:marTop w:val="0"/>
          <w:marBottom w:val="150"/>
          <w:divBdr>
            <w:top w:val="none" w:sz="0" w:space="0" w:color="auto"/>
            <w:left w:val="none" w:sz="0" w:space="0" w:color="auto"/>
            <w:bottom w:val="none" w:sz="0" w:space="0" w:color="auto"/>
            <w:right w:val="none" w:sz="0" w:space="0" w:color="auto"/>
          </w:divBdr>
        </w:div>
        <w:div w:id="1275946297">
          <w:marLeft w:val="0"/>
          <w:marRight w:val="0"/>
          <w:marTop w:val="0"/>
          <w:marBottom w:val="150"/>
          <w:divBdr>
            <w:top w:val="none" w:sz="0" w:space="0" w:color="auto"/>
            <w:left w:val="none" w:sz="0" w:space="0" w:color="auto"/>
            <w:bottom w:val="none" w:sz="0" w:space="0" w:color="auto"/>
            <w:right w:val="none" w:sz="0" w:space="0" w:color="auto"/>
          </w:divBdr>
        </w:div>
        <w:div w:id="674579919">
          <w:marLeft w:val="0"/>
          <w:marRight w:val="0"/>
          <w:marTop w:val="0"/>
          <w:marBottom w:val="0"/>
          <w:divBdr>
            <w:top w:val="none" w:sz="0" w:space="0" w:color="auto"/>
            <w:left w:val="none" w:sz="0" w:space="0" w:color="auto"/>
            <w:bottom w:val="none" w:sz="0" w:space="0" w:color="auto"/>
            <w:right w:val="none" w:sz="0" w:space="0" w:color="auto"/>
          </w:divBdr>
          <w:divsChild>
            <w:div w:id="1886486158">
              <w:marLeft w:val="0"/>
              <w:marRight w:val="0"/>
              <w:marTop w:val="0"/>
              <w:marBottom w:val="0"/>
              <w:divBdr>
                <w:top w:val="none" w:sz="0" w:space="0" w:color="auto"/>
                <w:left w:val="none" w:sz="0" w:space="0" w:color="auto"/>
                <w:bottom w:val="none" w:sz="0" w:space="0" w:color="auto"/>
                <w:right w:val="none" w:sz="0" w:space="0" w:color="auto"/>
              </w:divBdr>
            </w:div>
          </w:divsChild>
        </w:div>
        <w:div w:id="421337737">
          <w:marLeft w:val="0"/>
          <w:marRight w:val="0"/>
          <w:marTop w:val="0"/>
          <w:marBottom w:val="0"/>
          <w:divBdr>
            <w:top w:val="none" w:sz="0" w:space="0" w:color="auto"/>
            <w:left w:val="none" w:sz="0" w:space="0" w:color="auto"/>
            <w:bottom w:val="none" w:sz="0" w:space="0" w:color="auto"/>
            <w:right w:val="none" w:sz="0" w:space="0" w:color="auto"/>
          </w:divBdr>
        </w:div>
        <w:div w:id="275799648">
          <w:marLeft w:val="0"/>
          <w:marRight w:val="0"/>
          <w:marTop w:val="0"/>
          <w:marBottom w:val="150"/>
          <w:divBdr>
            <w:top w:val="none" w:sz="0" w:space="0" w:color="auto"/>
            <w:left w:val="none" w:sz="0" w:space="0" w:color="auto"/>
            <w:bottom w:val="none" w:sz="0" w:space="0" w:color="auto"/>
            <w:right w:val="none" w:sz="0" w:space="0" w:color="auto"/>
          </w:divBdr>
        </w:div>
        <w:div w:id="1271351540">
          <w:marLeft w:val="0"/>
          <w:marRight w:val="0"/>
          <w:marTop w:val="0"/>
          <w:marBottom w:val="0"/>
          <w:divBdr>
            <w:top w:val="none" w:sz="0" w:space="0" w:color="auto"/>
            <w:left w:val="none" w:sz="0" w:space="0" w:color="auto"/>
            <w:bottom w:val="none" w:sz="0" w:space="0" w:color="auto"/>
            <w:right w:val="none" w:sz="0" w:space="0" w:color="auto"/>
          </w:divBdr>
          <w:divsChild>
            <w:div w:id="690422759">
              <w:marLeft w:val="0"/>
              <w:marRight w:val="0"/>
              <w:marTop w:val="0"/>
              <w:marBottom w:val="0"/>
              <w:divBdr>
                <w:top w:val="none" w:sz="0" w:space="0" w:color="auto"/>
                <w:left w:val="none" w:sz="0" w:space="0" w:color="auto"/>
                <w:bottom w:val="none" w:sz="0" w:space="0" w:color="auto"/>
                <w:right w:val="none" w:sz="0" w:space="0" w:color="auto"/>
              </w:divBdr>
            </w:div>
          </w:divsChild>
        </w:div>
        <w:div w:id="1206916335">
          <w:marLeft w:val="0"/>
          <w:marRight w:val="0"/>
          <w:marTop w:val="0"/>
          <w:marBottom w:val="150"/>
          <w:divBdr>
            <w:top w:val="none" w:sz="0" w:space="0" w:color="auto"/>
            <w:left w:val="none" w:sz="0" w:space="0" w:color="auto"/>
            <w:bottom w:val="none" w:sz="0" w:space="0" w:color="auto"/>
            <w:right w:val="none" w:sz="0" w:space="0" w:color="auto"/>
          </w:divBdr>
        </w:div>
        <w:div w:id="643586749">
          <w:marLeft w:val="0"/>
          <w:marRight w:val="0"/>
          <w:marTop w:val="0"/>
          <w:marBottom w:val="150"/>
          <w:divBdr>
            <w:top w:val="none" w:sz="0" w:space="0" w:color="auto"/>
            <w:left w:val="none" w:sz="0" w:space="0" w:color="auto"/>
            <w:bottom w:val="none" w:sz="0" w:space="0" w:color="auto"/>
            <w:right w:val="none" w:sz="0" w:space="0" w:color="auto"/>
          </w:divBdr>
        </w:div>
        <w:div w:id="1394037464">
          <w:marLeft w:val="0"/>
          <w:marRight w:val="0"/>
          <w:marTop w:val="0"/>
          <w:marBottom w:val="0"/>
          <w:divBdr>
            <w:top w:val="none" w:sz="0" w:space="0" w:color="auto"/>
            <w:left w:val="none" w:sz="0" w:space="0" w:color="auto"/>
            <w:bottom w:val="none" w:sz="0" w:space="0" w:color="auto"/>
            <w:right w:val="none" w:sz="0" w:space="0" w:color="auto"/>
          </w:divBdr>
          <w:divsChild>
            <w:div w:id="661275561">
              <w:marLeft w:val="0"/>
              <w:marRight w:val="0"/>
              <w:marTop w:val="0"/>
              <w:marBottom w:val="0"/>
              <w:divBdr>
                <w:top w:val="none" w:sz="0" w:space="0" w:color="auto"/>
                <w:left w:val="none" w:sz="0" w:space="0" w:color="auto"/>
                <w:bottom w:val="none" w:sz="0" w:space="0" w:color="auto"/>
                <w:right w:val="none" w:sz="0" w:space="0" w:color="auto"/>
              </w:divBdr>
            </w:div>
          </w:divsChild>
        </w:div>
        <w:div w:id="1063678804">
          <w:marLeft w:val="0"/>
          <w:marRight w:val="0"/>
          <w:marTop w:val="0"/>
          <w:marBottom w:val="150"/>
          <w:divBdr>
            <w:top w:val="none" w:sz="0" w:space="0" w:color="auto"/>
            <w:left w:val="none" w:sz="0" w:space="0" w:color="auto"/>
            <w:bottom w:val="none" w:sz="0" w:space="0" w:color="auto"/>
            <w:right w:val="none" w:sz="0" w:space="0" w:color="auto"/>
          </w:divBdr>
          <w:divsChild>
            <w:div w:id="687145909">
              <w:marLeft w:val="0"/>
              <w:marRight w:val="0"/>
              <w:marTop w:val="0"/>
              <w:marBottom w:val="0"/>
              <w:divBdr>
                <w:top w:val="none" w:sz="0" w:space="0" w:color="auto"/>
                <w:left w:val="none" w:sz="0" w:space="0" w:color="auto"/>
                <w:bottom w:val="none" w:sz="0" w:space="0" w:color="auto"/>
                <w:right w:val="none" w:sz="0" w:space="0" w:color="auto"/>
              </w:divBdr>
              <w:divsChild>
                <w:div w:id="9505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5357">
          <w:marLeft w:val="0"/>
          <w:marRight w:val="0"/>
          <w:marTop w:val="0"/>
          <w:marBottom w:val="150"/>
          <w:divBdr>
            <w:top w:val="none" w:sz="0" w:space="0" w:color="auto"/>
            <w:left w:val="none" w:sz="0" w:space="0" w:color="auto"/>
            <w:bottom w:val="none" w:sz="0" w:space="0" w:color="auto"/>
            <w:right w:val="none" w:sz="0" w:space="0" w:color="auto"/>
          </w:divBdr>
        </w:div>
        <w:div w:id="1517576552">
          <w:marLeft w:val="0"/>
          <w:marRight w:val="0"/>
          <w:marTop w:val="0"/>
          <w:marBottom w:val="150"/>
          <w:divBdr>
            <w:top w:val="none" w:sz="0" w:space="0" w:color="auto"/>
            <w:left w:val="none" w:sz="0" w:space="0" w:color="auto"/>
            <w:bottom w:val="none" w:sz="0" w:space="0" w:color="auto"/>
            <w:right w:val="none" w:sz="0" w:space="0" w:color="auto"/>
          </w:divBdr>
          <w:divsChild>
            <w:div w:id="2002804835">
              <w:marLeft w:val="0"/>
              <w:marRight w:val="0"/>
              <w:marTop w:val="0"/>
              <w:marBottom w:val="0"/>
              <w:divBdr>
                <w:top w:val="none" w:sz="0" w:space="0" w:color="auto"/>
                <w:left w:val="none" w:sz="0" w:space="0" w:color="auto"/>
                <w:bottom w:val="none" w:sz="0" w:space="0" w:color="auto"/>
                <w:right w:val="none" w:sz="0" w:space="0" w:color="auto"/>
              </w:divBdr>
              <w:divsChild>
                <w:div w:id="20999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8989">
          <w:marLeft w:val="0"/>
          <w:marRight w:val="0"/>
          <w:marTop w:val="0"/>
          <w:marBottom w:val="0"/>
          <w:divBdr>
            <w:top w:val="none" w:sz="0" w:space="0" w:color="auto"/>
            <w:left w:val="none" w:sz="0" w:space="0" w:color="auto"/>
            <w:bottom w:val="none" w:sz="0" w:space="0" w:color="auto"/>
            <w:right w:val="none" w:sz="0" w:space="0" w:color="auto"/>
          </w:divBdr>
          <w:divsChild>
            <w:div w:id="2067213590">
              <w:marLeft w:val="0"/>
              <w:marRight w:val="0"/>
              <w:marTop w:val="0"/>
              <w:marBottom w:val="0"/>
              <w:divBdr>
                <w:top w:val="none" w:sz="0" w:space="0" w:color="auto"/>
                <w:left w:val="none" w:sz="0" w:space="0" w:color="auto"/>
                <w:bottom w:val="none" w:sz="0" w:space="0" w:color="auto"/>
                <w:right w:val="none" w:sz="0" w:space="0" w:color="auto"/>
              </w:divBdr>
            </w:div>
          </w:divsChild>
        </w:div>
        <w:div w:id="1217625552">
          <w:marLeft w:val="0"/>
          <w:marRight w:val="0"/>
          <w:marTop w:val="0"/>
          <w:marBottom w:val="150"/>
          <w:divBdr>
            <w:top w:val="none" w:sz="0" w:space="0" w:color="auto"/>
            <w:left w:val="none" w:sz="0" w:space="0" w:color="auto"/>
            <w:bottom w:val="none" w:sz="0" w:space="0" w:color="auto"/>
            <w:right w:val="none" w:sz="0" w:space="0" w:color="auto"/>
          </w:divBdr>
        </w:div>
        <w:div w:id="2113236937">
          <w:marLeft w:val="0"/>
          <w:marRight w:val="0"/>
          <w:marTop w:val="0"/>
          <w:marBottom w:val="0"/>
          <w:divBdr>
            <w:top w:val="none" w:sz="0" w:space="0" w:color="auto"/>
            <w:left w:val="none" w:sz="0" w:space="0" w:color="auto"/>
            <w:bottom w:val="none" w:sz="0" w:space="0" w:color="auto"/>
            <w:right w:val="none" w:sz="0" w:space="0" w:color="auto"/>
          </w:divBdr>
          <w:divsChild>
            <w:div w:id="1155609266">
              <w:marLeft w:val="0"/>
              <w:marRight w:val="0"/>
              <w:marTop w:val="0"/>
              <w:marBottom w:val="0"/>
              <w:divBdr>
                <w:top w:val="none" w:sz="0" w:space="0" w:color="auto"/>
                <w:left w:val="none" w:sz="0" w:space="0" w:color="auto"/>
                <w:bottom w:val="none" w:sz="0" w:space="0" w:color="auto"/>
                <w:right w:val="none" w:sz="0" w:space="0" w:color="auto"/>
              </w:divBdr>
            </w:div>
          </w:divsChild>
        </w:div>
        <w:div w:id="1706515834">
          <w:marLeft w:val="0"/>
          <w:marRight w:val="0"/>
          <w:marTop w:val="0"/>
          <w:marBottom w:val="0"/>
          <w:divBdr>
            <w:top w:val="none" w:sz="0" w:space="0" w:color="auto"/>
            <w:left w:val="none" w:sz="0" w:space="0" w:color="auto"/>
            <w:bottom w:val="none" w:sz="0" w:space="0" w:color="auto"/>
            <w:right w:val="none" w:sz="0" w:space="0" w:color="auto"/>
          </w:divBdr>
        </w:div>
        <w:div w:id="697393678">
          <w:marLeft w:val="0"/>
          <w:marRight w:val="0"/>
          <w:marTop w:val="0"/>
          <w:marBottom w:val="150"/>
          <w:divBdr>
            <w:top w:val="none" w:sz="0" w:space="0" w:color="auto"/>
            <w:left w:val="none" w:sz="0" w:space="0" w:color="auto"/>
            <w:bottom w:val="none" w:sz="0" w:space="0" w:color="auto"/>
            <w:right w:val="none" w:sz="0" w:space="0" w:color="auto"/>
          </w:divBdr>
        </w:div>
        <w:div w:id="729504739">
          <w:marLeft w:val="0"/>
          <w:marRight w:val="0"/>
          <w:marTop w:val="0"/>
          <w:marBottom w:val="0"/>
          <w:divBdr>
            <w:top w:val="none" w:sz="0" w:space="0" w:color="auto"/>
            <w:left w:val="none" w:sz="0" w:space="0" w:color="auto"/>
            <w:bottom w:val="none" w:sz="0" w:space="0" w:color="auto"/>
            <w:right w:val="none" w:sz="0" w:space="0" w:color="auto"/>
          </w:divBdr>
          <w:divsChild>
            <w:div w:id="1621760403">
              <w:marLeft w:val="0"/>
              <w:marRight w:val="0"/>
              <w:marTop w:val="0"/>
              <w:marBottom w:val="0"/>
              <w:divBdr>
                <w:top w:val="none" w:sz="0" w:space="0" w:color="auto"/>
                <w:left w:val="none" w:sz="0" w:space="0" w:color="auto"/>
                <w:bottom w:val="none" w:sz="0" w:space="0" w:color="auto"/>
                <w:right w:val="none" w:sz="0" w:space="0" w:color="auto"/>
              </w:divBdr>
            </w:div>
          </w:divsChild>
        </w:div>
        <w:div w:id="431898756">
          <w:marLeft w:val="0"/>
          <w:marRight w:val="0"/>
          <w:marTop w:val="0"/>
          <w:marBottom w:val="0"/>
          <w:divBdr>
            <w:top w:val="none" w:sz="0" w:space="0" w:color="auto"/>
            <w:left w:val="none" w:sz="0" w:space="0" w:color="auto"/>
            <w:bottom w:val="none" w:sz="0" w:space="0" w:color="auto"/>
            <w:right w:val="none" w:sz="0" w:space="0" w:color="auto"/>
          </w:divBdr>
        </w:div>
        <w:div w:id="630940919">
          <w:marLeft w:val="0"/>
          <w:marRight w:val="0"/>
          <w:marTop w:val="0"/>
          <w:marBottom w:val="150"/>
          <w:divBdr>
            <w:top w:val="none" w:sz="0" w:space="0" w:color="auto"/>
            <w:left w:val="none" w:sz="0" w:space="0" w:color="auto"/>
            <w:bottom w:val="none" w:sz="0" w:space="0" w:color="auto"/>
            <w:right w:val="none" w:sz="0" w:space="0" w:color="auto"/>
          </w:divBdr>
        </w:div>
        <w:div w:id="464934436">
          <w:marLeft w:val="0"/>
          <w:marRight w:val="0"/>
          <w:marTop w:val="0"/>
          <w:marBottom w:val="150"/>
          <w:divBdr>
            <w:top w:val="none" w:sz="0" w:space="0" w:color="auto"/>
            <w:left w:val="none" w:sz="0" w:space="0" w:color="auto"/>
            <w:bottom w:val="none" w:sz="0" w:space="0" w:color="auto"/>
            <w:right w:val="none" w:sz="0" w:space="0" w:color="auto"/>
          </w:divBdr>
          <w:divsChild>
            <w:div w:id="575669899">
              <w:marLeft w:val="0"/>
              <w:marRight w:val="0"/>
              <w:marTop w:val="0"/>
              <w:marBottom w:val="0"/>
              <w:divBdr>
                <w:top w:val="none" w:sz="0" w:space="0" w:color="auto"/>
                <w:left w:val="none" w:sz="0" w:space="0" w:color="auto"/>
                <w:bottom w:val="none" w:sz="0" w:space="0" w:color="auto"/>
                <w:right w:val="none" w:sz="0" w:space="0" w:color="auto"/>
              </w:divBdr>
              <w:divsChild>
                <w:div w:id="21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9056">
          <w:marLeft w:val="0"/>
          <w:marRight w:val="0"/>
          <w:marTop w:val="0"/>
          <w:marBottom w:val="150"/>
          <w:divBdr>
            <w:top w:val="none" w:sz="0" w:space="0" w:color="auto"/>
            <w:left w:val="none" w:sz="0" w:space="0" w:color="auto"/>
            <w:bottom w:val="none" w:sz="0" w:space="0" w:color="auto"/>
            <w:right w:val="none" w:sz="0" w:space="0" w:color="auto"/>
          </w:divBdr>
        </w:div>
        <w:div w:id="1291862877">
          <w:marLeft w:val="0"/>
          <w:marRight w:val="0"/>
          <w:marTop w:val="0"/>
          <w:marBottom w:val="0"/>
          <w:divBdr>
            <w:top w:val="none" w:sz="0" w:space="0" w:color="auto"/>
            <w:left w:val="none" w:sz="0" w:space="0" w:color="auto"/>
            <w:bottom w:val="none" w:sz="0" w:space="0" w:color="auto"/>
            <w:right w:val="none" w:sz="0" w:space="0" w:color="auto"/>
          </w:divBdr>
          <w:divsChild>
            <w:div w:id="232129054">
              <w:marLeft w:val="0"/>
              <w:marRight w:val="0"/>
              <w:marTop w:val="0"/>
              <w:marBottom w:val="0"/>
              <w:divBdr>
                <w:top w:val="none" w:sz="0" w:space="0" w:color="auto"/>
                <w:left w:val="none" w:sz="0" w:space="0" w:color="auto"/>
                <w:bottom w:val="none" w:sz="0" w:space="0" w:color="auto"/>
                <w:right w:val="none" w:sz="0" w:space="0" w:color="auto"/>
              </w:divBdr>
            </w:div>
          </w:divsChild>
        </w:div>
        <w:div w:id="1741056216">
          <w:marLeft w:val="0"/>
          <w:marRight w:val="0"/>
          <w:marTop w:val="0"/>
          <w:marBottom w:val="150"/>
          <w:divBdr>
            <w:top w:val="none" w:sz="0" w:space="0" w:color="auto"/>
            <w:left w:val="none" w:sz="0" w:space="0" w:color="auto"/>
            <w:bottom w:val="none" w:sz="0" w:space="0" w:color="auto"/>
            <w:right w:val="none" w:sz="0" w:space="0" w:color="auto"/>
          </w:divBdr>
        </w:div>
        <w:div w:id="1669865249">
          <w:marLeft w:val="0"/>
          <w:marRight w:val="0"/>
          <w:marTop w:val="0"/>
          <w:marBottom w:val="0"/>
          <w:divBdr>
            <w:top w:val="none" w:sz="0" w:space="0" w:color="auto"/>
            <w:left w:val="none" w:sz="0" w:space="0" w:color="auto"/>
            <w:bottom w:val="none" w:sz="0" w:space="0" w:color="auto"/>
            <w:right w:val="none" w:sz="0" w:space="0" w:color="auto"/>
          </w:divBdr>
          <w:divsChild>
            <w:div w:id="1183934080">
              <w:marLeft w:val="0"/>
              <w:marRight w:val="0"/>
              <w:marTop w:val="0"/>
              <w:marBottom w:val="0"/>
              <w:divBdr>
                <w:top w:val="none" w:sz="0" w:space="0" w:color="auto"/>
                <w:left w:val="none" w:sz="0" w:space="0" w:color="auto"/>
                <w:bottom w:val="none" w:sz="0" w:space="0" w:color="auto"/>
                <w:right w:val="none" w:sz="0" w:space="0" w:color="auto"/>
              </w:divBdr>
            </w:div>
          </w:divsChild>
        </w:div>
        <w:div w:id="609747910">
          <w:marLeft w:val="0"/>
          <w:marRight w:val="0"/>
          <w:marTop w:val="0"/>
          <w:marBottom w:val="0"/>
          <w:divBdr>
            <w:top w:val="none" w:sz="0" w:space="0" w:color="auto"/>
            <w:left w:val="none" w:sz="0" w:space="0" w:color="auto"/>
            <w:bottom w:val="none" w:sz="0" w:space="0" w:color="auto"/>
            <w:right w:val="none" w:sz="0" w:space="0" w:color="auto"/>
          </w:divBdr>
        </w:div>
        <w:div w:id="955022469">
          <w:marLeft w:val="0"/>
          <w:marRight w:val="0"/>
          <w:marTop w:val="0"/>
          <w:marBottom w:val="150"/>
          <w:divBdr>
            <w:top w:val="none" w:sz="0" w:space="0" w:color="auto"/>
            <w:left w:val="none" w:sz="0" w:space="0" w:color="auto"/>
            <w:bottom w:val="none" w:sz="0" w:space="0" w:color="auto"/>
            <w:right w:val="none" w:sz="0" w:space="0" w:color="auto"/>
          </w:divBdr>
        </w:div>
        <w:div w:id="468939094">
          <w:marLeft w:val="0"/>
          <w:marRight w:val="0"/>
          <w:marTop w:val="0"/>
          <w:marBottom w:val="0"/>
          <w:divBdr>
            <w:top w:val="none" w:sz="0" w:space="0" w:color="auto"/>
            <w:left w:val="none" w:sz="0" w:space="0" w:color="auto"/>
            <w:bottom w:val="none" w:sz="0" w:space="0" w:color="auto"/>
            <w:right w:val="none" w:sz="0" w:space="0" w:color="auto"/>
          </w:divBdr>
          <w:divsChild>
            <w:div w:id="704525423">
              <w:marLeft w:val="0"/>
              <w:marRight w:val="0"/>
              <w:marTop w:val="0"/>
              <w:marBottom w:val="0"/>
              <w:divBdr>
                <w:top w:val="none" w:sz="0" w:space="0" w:color="auto"/>
                <w:left w:val="none" w:sz="0" w:space="0" w:color="auto"/>
                <w:bottom w:val="none" w:sz="0" w:space="0" w:color="auto"/>
                <w:right w:val="none" w:sz="0" w:space="0" w:color="auto"/>
              </w:divBdr>
            </w:div>
          </w:divsChild>
        </w:div>
        <w:div w:id="1720930342">
          <w:marLeft w:val="0"/>
          <w:marRight w:val="0"/>
          <w:marTop w:val="0"/>
          <w:marBottom w:val="0"/>
          <w:divBdr>
            <w:top w:val="none" w:sz="0" w:space="0" w:color="auto"/>
            <w:left w:val="none" w:sz="0" w:space="0" w:color="auto"/>
            <w:bottom w:val="none" w:sz="0" w:space="0" w:color="auto"/>
            <w:right w:val="none" w:sz="0" w:space="0" w:color="auto"/>
          </w:divBdr>
        </w:div>
        <w:div w:id="1767312095">
          <w:marLeft w:val="0"/>
          <w:marRight w:val="0"/>
          <w:marTop w:val="0"/>
          <w:marBottom w:val="150"/>
          <w:divBdr>
            <w:top w:val="none" w:sz="0" w:space="0" w:color="auto"/>
            <w:left w:val="none" w:sz="0" w:space="0" w:color="auto"/>
            <w:bottom w:val="none" w:sz="0" w:space="0" w:color="auto"/>
            <w:right w:val="none" w:sz="0" w:space="0" w:color="auto"/>
          </w:divBdr>
        </w:div>
        <w:div w:id="328170137">
          <w:marLeft w:val="0"/>
          <w:marRight w:val="0"/>
          <w:marTop w:val="0"/>
          <w:marBottom w:val="0"/>
          <w:divBdr>
            <w:top w:val="none" w:sz="0" w:space="0" w:color="auto"/>
            <w:left w:val="none" w:sz="0" w:space="0" w:color="auto"/>
            <w:bottom w:val="none" w:sz="0" w:space="0" w:color="auto"/>
            <w:right w:val="none" w:sz="0" w:space="0" w:color="auto"/>
          </w:divBdr>
          <w:divsChild>
            <w:div w:id="606348374">
              <w:marLeft w:val="0"/>
              <w:marRight w:val="0"/>
              <w:marTop w:val="0"/>
              <w:marBottom w:val="0"/>
              <w:divBdr>
                <w:top w:val="none" w:sz="0" w:space="0" w:color="auto"/>
                <w:left w:val="none" w:sz="0" w:space="0" w:color="auto"/>
                <w:bottom w:val="none" w:sz="0" w:space="0" w:color="auto"/>
                <w:right w:val="none" w:sz="0" w:space="0" w:color="auto"/>
              </w:divBdr>
            </w:div>
          </w:divsChild>
        </w:div>
        <w:div w:id="940797577">
          <w:marLeft w:val="0"/>
          <w:marRight w:val="0"/>
          <w:marTop w:val="0"/>
          <w:marBottom w:val="0"/>
          <w:divBdr>
            <w:top w:val="none" w:sz="0" w:space="0" w:color="auto"/>
            <w:left w:val="none" w:sz="0" w:space="0" w:color="auto"/>
            <w:bottom w:val="none" w:sz="0" w:space="0" w:color="auto"/>
            <w:right w:val="none" w:sz="0" w:space="0" w:color="auto"/>
          </w:divBdr>
          <w:divsChild>
            <w:div w:id="2108453447">
              <w:marLeft w:val="0"/>
              <w:marRight w:val="0"/>
              <w:marTop w:val="0"/>
              <w:marBottom w:val="0"/>
              <w:divBdr>
                <w:top w:val="none" w:sz="0" w:space="0" w:color="auto"/>
                <w:left w:val="none" w:sz="0" w:space="0" w:color="auto"/>
                <w:bottom w:val="none" w:sz="0" w:space="0" w:color="auto"/>
                <w:right w:val="none" w:sz="0" w:space="0" w:color="auto"/>
              </w:divBdr>
            </w:div>
          </w:divsChild>
        </w:div>
        <w:div w:id="656684854">
          <w:marLeft w:val="0"/>
          <w:marRight w:val="0"/>
          <w:marTop w:val="0"/>
          <w:marBottom w:val="0"/>
          <w:divBdr>
            <w:top w:val="none" w:sz="0" w:space="0" w:color="auto"/>
            <w:left w:val="none" w:sz="0" w:space="0" w:color="auto"/>
            <w:bottom w:val="none" w:sz="0" w:space="0" w:color="auto"/>
            <w:right w:val="none" w:sz="0" w:space="0" w:color="auto"/>
          </w:divBdr>
        </w:div>
        <w:div w:id="559219096">
          <w:marLeft w:val="0"/>
          <w:marRight w:val="0"/>
          <w:marTop w:val="0"/>
          <w:marBottom w:val="150"/>
          <w:divBdr>
            <w:top w:val="none" w:sz="0" w:space="0" w:color="auto"/>
            <w:left w:val="none" w:sz="0" w:space="0" w:color="auto"/>
            <w:bottom w:val="none" w:sz="0" w:space="0" w:color="auto"/>
            <w:right w:val="none" w:sz="0" w:space="0" w:color="auto"/>
          </w:divBdr>
        </w:div>
        <w:div w:id="1968506796">
          <w:marLeft w:val="0"/>
          <w:marRight w:val="0"/>
          <w:marTop w:val="0"/>
          <w:marBottom w:val="0"/>
          <w:divBdr>
            <w:top w:val="none" w:sz="0" w:space="0" w:color="auto"/>
            <w:left w:val="none" w:sz="0" w:space="0" w:color="auto"/>
            <w:bottom w:val="none" w:sz="0" w:space="0" w:color="auto"/>
            <w:right w:val="none" w:sz="0" w:space="0" w:color="auto"/>
          </w:divBdr>
          <w:divsChild>
            <w:div w:id="689259915">
              <w:marLeft w:val="0"/>
              <w:marRight w:val="0"/>
              <w:marTop w:val="0"/>
              <w:marBottom w:val="0"/>
              <w:divBdr>
                <w:top w:val="none" w:sz="0" w:space="0" w:color="auto"/>
                <w:left w:val="none" w:sz="0" w:space="0" w:color="auto"/>
                <w:bottom w:val="none" w:sz="0" w:space="0" w:color="auto"/>
                <w:right w:val="none" w:sz="0" w:space="0" w:color="auto"/>
              </w:divBdr>
            </w:div>
          </w:divsChild>
        </w:div>
        <w:div w:id="1679189387">
          <w:marLeft w:val="0"/>
          <w:marRight w:val="0"/>
          <w:marTop w:val="0"/>
          <w:marBottom w:val="150"/>
          <w:divBdr>
            <w:top w:val="none" w:sz="0" w:space="0" w:color="auto"/>
            <w:left w:val="none" w:sz="0" w:space="0" w:color="auto"/>
            <w:bottom w:val="none" w:sz="0" w:space="0" w:color="auto"/>
            <w:right w:val="none" w:sz="0" w:space="0" w:color="auto"/>
          </w:divBdr>
        </w:div>
        <w:div w:id="886185362">
          <w:marLeft w:val="0"/>
          <w:marRight w:val="0"/>
          <w:marTop w:val="0"/>
          <w:marBottom w:val="150"/>
          <w:divBdr>
            <w:top w:val="none" w:sz="0" w:space="0" w:color="auto"/>
            <w:left w:val="none" w:sz="0" w:space="0" w:color="auto"/>
            <w:bottom w:val="none" w:sz="0" w:space="0" w:color="auto"/>
            <w:right w:val="none" w:sz="0" w:space="0" w:color="auto"/>
          </w:divBdr>
        </w:div>
        <w:div w:id="231549551">
          <w:marLeft w:val="0"/>
          <w:marRight w:val="0"/>
          <w:marTop w:val="0"/>
          <w:marBottom w:val="150"/>
          <w:divBdr>
            <w:top w:val="none" w:sz="0" w:space="0" w:color="auto"/>
            <w:left w:val="none" w:sz="0" w:space="0" w:color="auto"/>
            <w:bottom w:val="none" w:sz="0" w:space="0" w:color="auto"/>
            <w:right w:val="none" w:sz="0" w:space="0" w:color="auto"/>
          </w:divBdr>
        </w:div>
        <w:div w:id="181018697">
          <w:marLeft w:val="0"/>
          <w:marRight w:val="0"/>
          <w:marTop w:val="0"/>
          <w:marBottom w:val="150"/>
          <w:divBdr>
            <w:top w:val="none" w:sz="0" w:space="0" w:color="auto"/>
            <w:left w:val="none" w:sz="0" w:space="0" w:color="auto"/>
            <w:bottom w:val="none" w:sz="0" w:space="0" w:color="auto"/>
            <w:right w:val="none" w:sz="0" w:space="0" w:color="auto"/>
          </w:divBdr>
        </w:div>
      </w:divsChild>
    </w:div>
    <w:div w:id="684476527">
      <w:bodyDiv w:val="1"/>
      <w:marLeft w:val="0"/>
      <w:marRight w:val="0"/>
      <w:marTop w:val="0"/>
      <w:marBottom w:val="0"/>
      <w:divBdr>
        <w:top w:val="none" w:sz="0" w:space="0" w:color="auto"/>
        <w:left w:val="none" w:sz="0" w:space="0" w:color="auto"/>
        <w:bottom w:val="none" w:sz="0" w:space="0" w:color="auto"/>
        <w:right w:val="none" w:sz="0" w:space="0" w:color="auto"/>
      </w:divBdr>
      <w:divsChild>
        <w:div w:id="1870870405">
          <w:marLeft w:val="150"/>
          <w:marRight w:val="0"/>
          <w:marTop w:val="0"/>
          <w:marBottom w:val="150"/>
          <w:divBdr>
            <w:top w:val="none" w:sz="0" w:space="0" w:color="auto"/>
            <w:left w:val="none" w:sz="0" w:space="0" w:color="auto"/>
            <w:bottom w:val="none" w:sz="0" w:space="0" w:color="auto"/>
            <w:right w:val="none" w:sz="0" w:space="0" w:color="auto"/>
          </w:divBdr>
          <w:divsChild>
            <w:div w:id="99222347">
              <w:marLeft w:val="0"/>
              <w:marRight w:val="0"/>
              <w:marTop w:val="0"/>
              <w:marBottom w:val="0"/>
              <w:divBdr>
                <w:top w:val="none" w:sz="0" w:space="0" w:color="auto"/>
                <w:left w:val="none" w:sz="0" w:space="0" w:color="auto"/>
                <w:bottom w:val="none" w:sz="0" w:space="0" w:color="auto"/>
                <w:right w:val="none" w:sz="0" w:space="0" w:color="auto"/>
              </w:divBdr>
              <w:divsChild>
                <w:div w:id="2144154361">
                  <w:marLeft w:val="0"/>
                  <w:marRight w:val="0"/>
                  <w:marTop w:val="0"/>
                  <w:marBottom w:val="0"/>
                  <w:divBdr>
                    <w:top w:val="none" w:sz="0" w:space="0" w:color="auto"/>
                    <w:left w:val="none" w:sz="0" w:space="0" w:color="auto"/>
                    <w:bottom w:val="none" w:sz="0" w:space="0" w:color="auto"/>
                    <w:right w:val="none" w:sz="0" w:space="0" w:color="auto"/>
                  </w:divBdr>
                  <w:divsChild>
                    <w:div w:id="1298337566">
                      <w:marLeft w:val="-225"/>
                      <w:marRight w:val="-225"/>
                      <w:marTop w:val="0"/>
                      <w:marBottom w:val="0"/>
                      <w:divBdr>
                        <w:top w:val="none" w:sz="0" w:space="0" w:color="auto"/>
                        <w:left w:val="none" w:sz="0" w:space="0" w:color="auto"/>
                        <w:bottom w:val="none" w:sz="0" w:space="0" w:color="auto"/>
                        <w:right w:val="none" w:sz="0" w:space="0" w:color="auto"/>
                      </w:divBdr>
                      <w:divsChild>
                        <w:div w:id="13289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10960">
          <w:marLeft w:val="0"/>
          <w:marRight w:val="0"/>
          <w:marTop w:val="0"/>
          <w:marBottom w:val="0"/>
          <w:divBdr>
            <w:top w:val="none" w:sz="0" w:space="0" w:color="auto"/>
            <w:left w:val="none" w:sz="0" w:space="0" w:color="auto"/>
            <w:bottom w:val="none" w:sz="0" w:space="0" w:color="auto"/>
            <w:right w:val="none" w:sz="0" w:space="0" w:color="auto"/>
          </w:divBdr>
        </w:div>
        <w:div w:id="1125806310">
          <w:marLeft w:val="0"/>
          <w:marRight w:val="0"/>
          <w:marTop w:val="0"/>
          <w:marBottom w:val="150"/>
          <w:divBdr>
            <w:top w:val="none" w:sz="0" w:space="0" w:color="auto"/>
            <w:left w:val="none" w:sz="0" w:space="0" w:color="auto"/>
            <w:bottom w:val="none" w:sz="0" w:space="0" w:color="auto"/>
            <w:right w:val="none" w:sz="0" w:space="0" w:color="auto"/>
          </w:divBdr>
          <w:divsChild>
            <w:div w:id="1074821660">
              <w:marLeft w:val="0"/>
              <w:marRight w:val="0"/>
              <w:marTop w:val="0"/>
              <w:marBottom w:val="0"/>
              <w:divBdr>
                <w:top w:val="none" w:sz="0" w:space="0" w:color="auto"/>
                <w:left w:val="none" w:sz="0" w:space="0" w:color="auto"/>
                <w:bottom w:val="none" w:sz="0" w:space="0" w:color="auto"/>
                <w:right w:val="none" w:sz="0" w:space="0" w:color="auto"/>
              </w:divBdr>
              <w:divsChild>
                <w:div w:id="19808393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20116084">
          <w:marLeft w:val="0"/>
          <w:marRight w:val="0"/>
          <w:marTop w:val="0"/>
          <w:marBottom w:val="150"/>
          <w:divBdr>
            <w:top w:val="none" w:sz="0" w:space="0" w:color="auto"/>
            <w:left w:val="none" w:sz="0" w:space="0" w:color="auto"/>
            <w:bottom w:val="none" w:sz="0" w:space="0" w:color="auto"/>
            <w:right w:val="none" w:sz="0" w:space="0" w:color="auto"/>
          </w:divBdr>
          <w:divsChild>
            <w:div w:id="636182470">
              <w:marLeft w:val="0"/>
              <w:marRight w:val="0"/>
              <w:marTop w:val="0"/>
              <w:marBottom w:val="0"/>
              <w:divBdr>
                <w:top w:val="none" w:sz="0" w:space="0" w:color="auto"/>
                <w:left w:val="none" w:sz="0" w:space="0" w:color="auto"/>
                <w:bottom w:val="none" w:sz="0" w:space="0" w:color="auto"/>
                <w:right w:val="none" w:sz="0" w:space="0" w:color="auto"/>
              </w:divBdr>
              <w:divsChild>
                <w:div w:id="14091148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3404717">
          <w:marLeft w:val="0"/>
          <w:marRight w:val="0"/>
          <w:marTop w:val="0"/>
          <w:marBottom w:val="150"/>
          <w:divBdr>
            <w:top w:val="none" w:sz="0" w:space="0" w:color="auto"/>
            <w:left w:val="none" w:sz="0" w:space="0" w:color="auto"/>
            <w:bottom w:val="none" w:sz="0" w:space="0" w:color="auto"/>
            <w:right w:val="none" w:sz="0" w:space="0" w:color="auto"/>
          </w:divBdr>
          <w:divsChild>
            <w:div w:id="843279207">
              <w:marLeft w:val="0"/>
              <w:marRight w:val="0"/>
              <w:marTop w:val="0"/>
              <w:marBottom w:val="0"/>
              <w:divBdr>
                <w:top w:val="none" w:sz="0" w:space="0" w:color="auto"/>
                <w:left w:val="none" w:sz="0" w:space="0" w:color="auto"/>
                <w:bottom w:val="none" w:sz="0" w:space="0" w:color="auto"/>
                <w:right w:val="none" w:sz="0" w:space="0" w:color="auto"/>
              </w:divBdr>
              <w:divsChild>
                <w:div w:id="114173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27242674">
          <w:marLeft w:val="0"/>
          <w:marRight w:val="0"/>
          <w:marTop w:val="0"/>
          <w:marBottom w:val="150"/>
          <w:divBdr>
            <w:top w:val="none" w:sz="0" w:space="0" w:color="auto"/>
            <w:left w:val="none" w:sz="0" w:space="0" w:color="auto"/>
            <w:bottom w:val="none" w:sz="0" w:space="0" w:color="auto"/>
            <w:right w:val="none" w:sz="0" w:space="0" w:color="auto"/>
          </w:divBdr>
          <w:divsChild>
            <w:div w:id="1369179488">
              <w:marLeft w:val="0"/>
              <w:marRight w:val="0"/>
              <w:marTop w:val="0"/>
              <w:marBottom w:val="0"/>
              <w:divBdr>
                <w:top w:val="none" w:sz="0" w:space="0" w:color="auto"/>
                <w:left w:val="none" w:sz="0" w:space="0" w:color="auto"/>
                <w:bottom w:val="none" w:sz="0" w:space="0" w:color="auto"/>
                <w:right w:val="none" w:sz="0" w:space="0" w:color="auto"/>
              </w:divBdr>
              <w:divsChild>
                <w:div w:id="158364242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53181845">
          <w:marLeft w:val="0"/>
          <w:marRight w:val="0"/>
          <w:marTop w:val="0"/>
          <w:marBottom w:val="0"/>
          <w:divBdr>
            <w:top w:val="none" w:sz="0" w:space="0" w:color="auto"/>
            <w:left w:val="none" w:sz="0" w:space="0" w:color="auto"/>
            <w:bottom w:val="none" w:sz="0" w:space="0" w:color="auto"/>
            <w:right w:val="none" w:sz="0" w:space="0" w:color="auto"/>
          </w:divBdr>
          <w:divsChild>
            <w:div w:id="1342196337">
              <w:marLeft w:val="0"/>
              <w:marRight w:val="0"/>
              <w:marTop w:val="0"/>
              <w:marBottom w:val="0"/>
              <w:divBdr>
                <w:top w:val="none" w:sz="0" w:space="0" w:color="auto"/>
                <w:left w:val="none" w:sz="0" w:space="0" w:color="auto"/>
                <w:bottom w:val="none" w:sz="0" w:space="0" w:color="auto"/>
                <w:right w:val="none" w:sz="0" w:space="0" w:color="auto"/>
              </w:divBdr>
            </w:div>
          </w:divsChild>
        </w:div>
        <w:div w:id="1568762750">
          <w:marLeft w:val="0"/>
          <w:marRight w:val="0"/>
          <w:marTop w:val="0"/>
          <w:marBottom w:val="150"/>
          <w:divBdr>
            <w:top w:val="none" w:sz="0" w:space="0" w:color="auto"/>
            <w:left w:val="none" w:sz="0" w:space="0" w:color="auto"/>
            <w:bottom w:val="none" w:sz="0" w:space="0" w:color="auto"/>
            <w:right w:val="none" w:sz="0" w:space="0" w:color="auto"/>
          </w:divBdr>
          <w:divsChild>
            <w:div w:id="931083630">
              <w:marLeft w:val="0"/>
              <w:marRight w:val="0"/>
              <w:marTop w:val="0"/>
              <w:marBottom w:val="0"/>
              <w:divBdr>
                <w:top w:val="none" w:sz="0" w:space="0" w:color="auto"/>
                <w:left w:val="none" w:sz="0" w:space="0" w:color="auto"/>
                <w:bottom w:val="none" w:sz="0" w:space="0" w:color="auto"/>
                <w:right w:val="none" w:sz="0" w:space="0" w:color="auto"/>
              </w:divBdr>
              <w:divsChild>
                <w:div w:id="5939800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13976789">
          <w:marLeft w:val="0"/>
          <w:marRight w:val="0"/>
          <w:marTop w:val="0"/>
          <w:marBottom w:val="150"/>
          <w:divBdr>
            <w:top w:val="none" w:sz="0" w:space="0" w:color="auto"/>
            <w:left w:val="none" w:sz="0" w:space="0" w:color="auto"/>
            <w:bottom w:val="none" w:sz="0" w:space="0" w:color="auto"/>
            <w:right w:val="none" w:sz="0" w:space="0" w:color="auto"/>
          </w:divBdr>
          <w:divsChild>
            <w:div w:id="1959532190">
              <w:marLeft w:val="0"/>
              <w:marRight w:val="0"/>
              <w:marTop w:val="0"/>
              <w:marBottom w:val="0"/>
              <w:divBdr>
                <w:top w:val="none" w:sz="0" w:space="0" w:color="auto"/>
                <w:left w:val="none" w:sz="0" w:space="0" w:color="auto"/>
                <w:bottom w:val="none" w:sz="0" w:space="0" w:color="auto"/>
                <w:right w:val="none" w:sz="0" w:space="0" w:color="auto"/>
              </w:divBdr>
              <w:divsChild>
                <w:div w:id="17579403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8535073">
          <w:marLeft w:val="0"/>
          <w:marRight w:val="0"/>
          <w:marTop w:val="0"/>
          <w:marBottom w:val="0"/>
          <w:divBdr>
            <w:top w:val="none" w:sz="0" w:space="0" w:color="auto"/>
            <w:left w:val="none" w:sz="0" w:space="0" w:color="auto"/>
            <w:bottom w:val="none" w:sz="0" w:space="0" w:color="auto"/>
            <w:right w:val="none" w:sz="0" w:space="0" w:color="auto"/>
          </w:divBdr>
          <w:divsChild>
            <w:div w:id="1251815433">
              <w:marLeft w:val="0"/>
              <w:marRight w:val="0"/>
              <w:marTop w:val="0"/>
              <w:marBottom w:val="0"/>
              <w:divBdr>
                <w:top w:val="none" w:sz="0" w:space="0" w:color="auto"/>
                <w:left w:val="none" w:sz="0" w:space="0" w:color="auto"/>
                <w:bottom w:val="none" w:sz="0" w:space="0" w:color="auto"/>
                <w:right w:val="none" w:sz="0" w:space="0" w:color="auto"/>
              </w:divBdr>
            </w:div>
          </w:divsChild>
        </w:div>
        <w:div w:id="1785346">
          <w:marLeft w:val="0"/>
          <w:marRight w:val="0"/>
          <w:marTop w:val="0"/>
          <w:marBottom w:val="150"/>
          <w:divBdr>
            <w:top w:val="none" w:sz="0" w:space="0" w:color="auto"/>
            <w:left w:val="none" w:sz="0" w:space="0" w:color="auto"/>
            <w:bottom w:val="none" w:sz="0" w:space="0" w:color="auto"/>
            <w:right w:val="none" w:sz="0" w:space="0" w:color="auto"/>
          </w:divBdr>
          <w:divsChild>
            <w:div w:id="319770262">
              <w:marLeft w:val="0"/>
              <w:marRight w:val="0"/>
              <w:marTop w:val="0"/>
              <w:marBottom w:val="0"/>
              <w:divBdr>
                <w:top w:val="none" w:sz="0" w:space="0" w:color="auto"/>
                <w:left w:val="none" w:sz="0" w:space="0" w:color="auto"/>
                <w:bottom w:val="none" w:sz="0" w:space="0" w:color="auto"/>
                <w:right w:val="none" w:sz="0" w:space="0" w:color="auto"/>
              </w:divBdr>
              <w:divsChild>
                <w:div w:id="19669594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4301029">
          <w:marLeft w:val="0"/>
          <w:marRight w:val="0"/>
          <w:marTop w:val="0"/>
          <w:marBottom w:val="150"/>
          <w:divBdr>
            <w:top w:val="none" w:sz="0" w:space="0" w:color="auto"/>
            <w:left w:val="none" w:sz="0" w:space="0" w:color="auto"/>
            <w:bottom w:val="none" w:sz="0" w:space="0" w:color="auto"/>
            <w:right w:val="none" w:sz="0" w:space="0" w:color="auto"/>
          </w:divBdr>
          <w:divsChild>
            <w:div w:id="1119033592">
              <w:marLeft w:val="0"/>
              <w:marRight w:val="0"/>
              <w:marTop w:val="0"/>
              <w:marBottom w:val="0"/>
              <w:divBdr>
                <w:top w:val="none" w:sz="0" w:space="0" w:color="auto"/>
                <w:left w:val="none" w:sz="0" w:space="0" w:color="auto"/>
                <w:bottom w:val="none" w:sz="0" w:space="0" w:color="auto"/>
                <w:right w:val="none" w:sz="0" w:space="0" w:color="auto"/>
              </w:divBdr>
              <w:divsChild>
                <w:div w:id="15566949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9987767">
          <w:marLeft w:val="0"/>
          <w:marRight w:val="0"/>
          <w:marTop w:val="0"/>
          <w:marBottom w:val="0"/>
          <w:divBdr>
            <w:top w:val="none" w:sz="0" w:space="0" w:color="auto"/>
            <w:left w:val="none" w:sz="0" w:space="0" w:color="auto"/>
            <w:bottom w:val="none" w:sz="0" w:space="0" w:color="auto"/>
            <w:right w:val="none" w:sz="0" w:space="0" w:color="auto"/>
          </w:divBdr>
          <w:divsChild>
            <w:div w:id="124280965">
              <w:marLeft w:val="0"/>
              <w:marRight w:val="0"/>
              <w:marTop w:val="0"/>
              <w:marBottom w:val="0"/>
              <w:divBdr>
                <w:top w:val="none" w:sz="0" w:space="0" w:color="auto"/>
                <w:left w:val="none" w:sz="0" w:space="0" w:color="auto"/>
                <w:bottom w:val="none" w:sz="0" w:space="0" w:color="auto"/>
                <w:right w:val="none" w:sz="0" w:space="0" w:color="auto"/>
              </w:divBdr>
            </w:div>
          </w:divsChild>
        </w:div>
        <w:div w:id="818886483">
          <w:marLeft w:val="0"/>
          <w:marRight w:val="0"/>
          <w:marTop w:val="0"/>
          <w:marBottom w:val="150"/>
          <w:divBdr>
            <w:top w:val="none" w:sz="0" w:space="0" w:color="auto"/>
            <w:left w:val="none" w:sz="0" w:space="0" w:color="auto"/>
            <w:bottom w:val="none" w:sz="0" w:space="0" w:color="auto"/>
            <w:right w:val="none" w:sz="0" w:space="0" w:color="auto"/>
          </w:divBdr>
          <w:divsChild>
            <w:div w:id="648168904">
              <w:marLeft w:val="0"/>
              <w:marRight w:val="0"/>
              <w:marTop w:val="0"/>
              <w:marBottom w:val="0"/>
              <w:divBdr>
                <w:top w:val="none" w:sz="0" w:space="0" w:color="auto"/>
                <w:left w:val="none" w:sz="0" w:space="0" w:color="auto"/>
                <w:bottom w:val="none" w:sz="0" w:space="0" w:color="auto"/>
                <w:right w:val="none" w:sz="0" w:space="0" w:color="auto"/>
              </w:divBdr>
              <w:divsChild>
                <w:div w:id="12927094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9667336">
          <w:marLeft w:val="0"/>
          <w:marRight w:val="0"/>
          <w:marTop w:val="0"/>
          <w:marBottom w:val="0"/>
          <w:divBdr>
            <w:top w:val="none" w:sz="0" w:space="0" w:color="auto"/>
            <w:left w:val="none" w:sz="0" w:space="0" w:color="auto"/>
            <w:bottom w:val="none" w:sz="0" w:space="0" w:color="auto"/>
            <w:right w:val="none" w:sz="0" w:space="0" w:color="auto"/>
          </w:divBdr>
          <w:divsChild>
            <w:div w:id="1991784728">
              <w:marLeft w:val="0"/>
              <w:marRight w:val="0"/>
              <w:marTop w:val="0"/>
              <w:marBottom w:val="0"/>
              <w:divBdr>
                <w:top w:val="none" w:sz="0" w:space="0" w:color="auto"/>
                <w:left w:val="none" w:sz="0" w:space="0" w:color="auto"/>
                <w:bottom w:val="none" w:sz="0" w:space="0" w:color="auto"/>
                <w:right w:val="none" w:sz="0" w:space="0" w:color="auto"/>
              </w:divBdr>
            </w:div>
          </w:divsChild>
        </w:div>
        <w:div w:id="1879778836">
          <w:marLeft w:val="0"/>
          <w:marRight w:val="0"/>
          <w:marTop w:val="0"/>
          <w:marBottom w:val="150"/>
          <w:divBdr>
            <w:top w:val="none" w:sz="0" w:space="0" w:color="auto"/>
            <w:left w:val="none" w:sz="0" w:space="0" w:color="auto"/>
            <w:bottom w:val="none" w:sz="0" w:space="0" w:color="auto"/>
            <w:right w:val="none" w:sz="0" w:space="0" w:color="auto"/>
          </w:divBdr>
          <w:divsChild>
            <w:div w:id="729882519">
              <w:marLeft w:val="0"/>
              <w:marRight w:val="0"/>
              <w:marTop w:val="0"/>
              <w:marBottom w:val="0"/>
              <w:divBdr>
                <w:top w:val="none" w:sz="0" w:space="0" w:color="auto"/>
                <w:left w:val="none" w:sz="0" w:space="0" w:color="auto"/>
                <w:bottom w:val="none" w:sz="0" w:space="0" w:color="auto"/>
                <w:right w:val="none" w:sz="0" w:space="0" w:color="auto"/>
              </w:divBdr>
              <w:divsChild>
                <w:div w:id="15846017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21185764">
          <w:marLeft w:val="0"/>
          <w:marRight w:val="0"/>
          <w:marTop w:val="0"/>
          <w:marBottom w:val="150"/>
          <w:divBdr>
            <w:top w:val="none" w:sz="0" w:space="0" w:color="auto"/>
            <w:left w:val="none" w:sz="0" w:space="0" w:color="auto"/>
            <w:bottom w:val="none" w:sz="0" w:space="0" w:color="auto"/>
            <w:right w:val="none" w:sz="0" w:space="0" w:color="auto"/>
          </w:divBdr>
          <w:divsChild>
            <w:div w:id="1037243607">
              <w:marLeft w:val="0"/>
              <w:marRight w:val="0"/>
              <w:marTop w:val="0"/>
              <w:marBottom w:val="0"/>
              <w:divBdr>
                <w:top w:val="none" w:sz="0" w:space="0" w:color="auto"/>
                <w:left w:val="none" w:sz="0" w:space="0" w:color="auto"/>
                <w:bottom w:val="none" w:sz="0" w:space="0" w:color="auto"/>
                <w:right w:val="none" w:sz="0" w:space="0" w:color="auto"/>
              </w:divBdr>
              <w:divsChild>
                <w:div w:id="18396143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70868266">
          <w:marLeft w:val="0"/>
          <w:marRight w:val="0"/>
          <w:marTop w:val="0"/>
          <w:marBottom w:val="150"/>
          <w:divBdr>
            <w:top w:val="none" w:sz="0" w:space="0" w:color="auto"/>
            <w:left w:val="none" w:sz="0" w:space="0" w:color="auto"/>
            <w:bottom w:val="none" w:sz="0" w:space="0" w:color="auto"/>
            <w:right w:val="none" w:sz="0" w:space="0" w:color="auto"/>
          </w:divBdr>
          <w:divsChild>
            <w:div w:id="1848665656">
              <w:marLeft w:val="0"/>
              <w:marRight w:val="0"/>
              <w:marTop w:val="0"/>
              <w:marBottom w:val="0"/>
              <w:divBdr>
                <w:top w:val="none" w:sz="0" w:space="0" w:color="auto"/>
                <w:left w:val="none" w:sz="0" w:space="0" w:color="auto"/>
                <w:bottom w:val="none" w:sz="0" w:space="0" w:color="auto"/>
                <w:right w:val="none" w:sz="0" w:space="0" w:color="auto"/>
              </w:divBdr>
              <w:divsChild>
                <w:div w:id="16479352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8226369">
          <w:marLeft w:val="0"/>
          <w:marRight w:val="0"/>
          <w:marTop w:val="0"/>
          <w:marBottom w:val="150"/>
          <w:divBdr>
            <w:top w:val="none" w:sz="0" w:space="0" w:color="auto"/>
            <w:left w:val="none" w:sz="0" w:space="0" w:color="auto"/>
            <w:bottom w:val="none" w:sz="0" w:space="0" w:color="auto"/>
            <w:right w:val="none" w:sz="0" w:space="0" w:color="auto"/>
          </w:divBdr>
          <w:divsChild>
            <w:div w:id="2045667615">
              <w:marLeft w:val="0"/>
              <w:marRight w:val="0"/>
              <w:marTop w:val="0"/>
              <w:marBottom w:val="0"/>
              <w:divBdr>
                <w:top w:val="none" w:sz="0" w:space="0" w:color="auto"/>
                <w:left w:val="none" w:sz="0" w:space="0" w:color="auto"/>
                <w:bottom w:val="none" w:sz="0" w:space="0" w:color="auto"/>
                <w:right w:val="none" w:sz="0" w:space="0" w:color="auto"/>
              </w:divBdr>
              <w:divsChild>
                <w:div w:id="3276815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3513675">
          <w:marLeft w:val="0"/>
          <w:marRight w:val="0"/>
          <w:marTop w:val="0"/>
          <w:marBottom w:val="150"/>
          <w:divBdr>
            <w:top w:val="none" w:sz="0" w:space="0" w:color="auto"/>
            <w:left w:val="none" w:sz="0" w:space="0" w:color="auto"/>
            <w:bottom w:val="none" w:sz="0" w:space="0" w:color="auto"/>
            <w:right w:val="none" w:sz="0" w:space="0" w:color="auto"/>
          </w:divBdr>
          <w:divsChild>
            <w:div w:id="771242763">
              <w:marLeft w:val="0"/>
              <w:marRight w:val="0"/>
              <w:marTop w:val="0"/>
              <w:marBottom w:val="0"/>
              <w:divBdr>
                <w:top w:val="none" w:sz="0" w:space="0" w:color="auto"/>
                <w:left w:val="none" w:sz="0" w:space="0" w:color="auto"/>
                <w:bottom w:val="none" w:sz="0" w:space="0" w:color="auto"/>
                <w:right w:val="none" w:sz="0" w:space="0" w:color="auto"/>
              </w:divBdr>
              <w:divsChild>
                <w:div w:id="684317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4414616">
          <w:marLeft w:val="0"/>
          <w:marRight w:val="0"/>
          <w:marTop w:val="0"/>
          <w:marBottom w:val="150"/>
          <w:divBdr>
            <w:top w:val="none" w:sz="0" w:space="0" w:color="auto"/>
            <w:left w:val="none" w:sz="0" w:space="0" w:color="auto"/>
            <w:bottom w:val="none" w:sz="0" w:space="0" w:color="auto"/>
            <w:right w:val="none" w:sz="0" w:space="0" w:color="auto"/>
          </w:divBdr>
          <w:divsChild>
            <w:div w:id="1834299645">
              <w:marLeft w:val="0"/>
              <w:marRight w:val="0"/>
              <w:marTop w:val="0"/>
              <w:marBottom w:val="0"/>
              <w:divBdr>
                <w:top w:val="none" w:sz="0" w:space="0" w:color="auto"/>
                <w:left w:val="none" w:sz="0" w:space="0" w:color="auto"/>
                <w:bottom w:val="none" w:sz="0" w:space="0" w:color="auto"/>
                <w:right w:val="none" w:sz="0" w:space="0" w:color="auto"/>
              </w:divBdr>
              <w:divsChild>
                <w:div w:id="108384376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7271234">
          <w:marLeft w:val="0"/>
          <w:marRight w:val="0"/>
          <w:marTop w:val="0"/>
          <w:marBottom w:val="0"/>
          <w:divBdr>
            <w:top w:val="none" w:sz="0" w:space="0" w:color="auto"/>
            <w:left w:val="none" w:sz="0" w:space="0" w:color="auto"/>
            <w:bottom w:val="none" w:sz="0" w:space="0" w:color="auto"/>
            <w:right w:val="none" w:sz="0" w:space="0" w:color="auto"/>
          </w:divBdr>
          <w:divsChild>
            <w:div w:id="1019815324">
              <w:marLeft w:val="0"/>
              <w:marRight w:val="0"/>
              <w:marTop w:val="0"/>
              <w:marBottom w:val="0"/>
              <w:divBdr>
                <w:top w:val="none" w:sz="0" w:space="0" w:color="auto"/>
                <w:left w:val="none" w:sz="0" w:space="0" w:color="auto"/>
                <w:bottom w:val="none" w:sz="0" w:space="0" w:color="auto"/>
                <w:right w:val="none" w:sz="0" w:space="0" w:color="auto"/>
              </w:divBdr>
            </w:div>
          </w:divsChild>
        </w:div>
        <w:div w:id="1196890155">
          <w:marLeft w:val="0"/>
          <w:marRight w:val="0"/>
          <w:marTop w:val="0"/>
          <w:marBottom w:val="150"/>
          <w:divBdr>
            <w:top w:val="none" w:sz="0" w:space="0" w:color="auto"/>
            <w:left w:val="none" w:sz="0" w:space="0" w:color="auto"/>
            <w:bottom w:val="none" w:sz="0" w:space="0" w:color="auto"/>
            <w:right w:val="none" w:sz="0" w:space="0" w:color="auto"/>
          </w:divBdr>
          <w:divsChild>
            <w:div w:id="260770131">
              <w:marLeft w:val="0"/>
              <w:marRight w:val="0"/>
              <w:marTop w:val="0"/>
              <w:marBottom w:val="0"/>
              <w:divBdr>
                <w:top w:val="none" w:sz="0" w:space="0" w:color="auto"/>
                <w:left w:val="none" w:sz="0" w:space="0" w:color="auto"/>
                <w:bottom w:val="none" w:sz="0" w:space="0" w:color="auto"/>
                <w:right w:val="none" w:sz="0" w:space="0" w:color="auto"/>
              </w:divBdr>
              <w:divsChild>
                <w:div w:id="8434768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6138128">
          <w:marLeft w:val="0"/>
          <w:marRight w:val="0"/>
          <w:marTop w:val="0"/>
          <w:marBottom w:val="150"/>
          <w:divBdr>
            <w:top w:val="none" w:sz="0" w:space="0" w:color="auto"/>
            <w:left w:val="none" w:sz="0" w:space="0" w:color="auto"/>
            <w:bottom w:val="none" w:sz="0" w:space="0" w:color="auto"/>
            <w:right w:val="none" w:sz="0" w:space="0" w:color="auto"/>
          </w:divBdr>
          <w:divsChild>
            <w:div w:id="806050094">
              <w:marLeft w:val="0"/>
              <w:marRight w:val="0"/>
              <w:marTop w:val="0"/>
              <w:marBottom w:val="0"/>
              <w:divBdr>
                <w:top w:val="none" w:sz="0" w:space="0" w:color="auto"/>
                <w:left w:val="none" w:sz="0" w:space="0" w:color="auto"/>
                <w:bottom w:val="none" w:sz="0" w:space="0" w:color="auto"/>
                <w:right w:val="none" w:sz="0" w:space="0" w:color="auto"/>
              </w:divBdr>
              <w:divsChild>
                <w:div w:id="9581426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24335858">
          <w:marLeft w:val="0"/>
          <w:marRight w:val="0"/>
          <w:marTop w:val="0"/>
          <w:marBottom w:val="150"/>
          <w:divBdr>
            <w:top w:val="none" w:sz="0" w:space="0" w:color="auto"/>
            <w:left w:val="none" w:sz="0" w:space="0" w:color="auto"/>
            <w:bottom w:val="none" w:sz="0" w:space="0" w:color="auto"/>
            <w:right w:val="none" w:sz="0" w:space="0" w:color="auto"/>
          </w:divBdr>
          <w:divsChild>
            <w:div w:id="1003898966">
              <w:marLeft w:val="0"/>
              <w:marRight w:val="0"/>
              <w:marTop w:val="0"/>
              <w:marBottom w:val="0"/>
              <w:divBdr>
                <w:top w:val="none" w:sz="0" w:space="0" w:color="auto"/>
                <w:left w:val="none" w:sz="0" w:space="0" w:color="auto"/>
                <w:bottom w:val="none" w:sz="0" w:space="0" w:color="auto"/>
                <w:right w:val="none" w:sz="0" w:space="0" w:color="auto"/>
              </w:divBdr>
              <w:divsChild>
                <w:div w:id="16065014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03792340">
          <w:marLeft w:val="0"/>
          <w:marRight w:val="0"/>
          <w:marTop w:val="0"/>
          <w:marBottom w:val="0"/>
          <w:divBdr>
            <w:top w:val="none" w:sz="0" w:space="0" w:color="auto"/>
            <w:left w:val="none" w:sz="0" w:space="0" w:color="auto"/>
            <w:bottom w:val="none" w:sz="0" w:space="0" w:color="auto"/>
            <w:right w:val="none" w:sz="0" w:space="0" w:color="auto"/>
          </w:divBdr>
          <w:divsChild>
            <w:div w:id="154953019">
              <w:marLeft w:val="0"/>
              <w:marRight w:val="0"/>
              <w:marTop w:val="0"/>
              <w:marBottom w:val="0"/>
              <w:divBdr>
                <w:top w:val="none" w:sz="0" w:space="0" w:color="auto"/>
                <w:left w:val="none" w:sz="0" w:space="0" w:color="auto"/>
                <w:bottom w:val="none" w:sz="0" w:space="0" w:color="auto"/>
                <w:right w:val="none" w:sz="0" w:space="0" w:color="auto"/>
              </w:divBdr>
            </w:div>
          </w:divsChild>
        </w:div>
        <w:div w:id="287127350">
          <w:marLeft w:val="0"/>
          <w:marRight w:val="0"/>
          <w:marTop w:val="0"/>
          <w:marBottom w:val="150"/>
          <w:divBdr>
            <w:top w:val="none" w:sz="0" w:space="0" w:color="auto"/>
            <w:left w:val="none" w:sz="0" w:space="0" w:color="auto"/>
            <w:bottom w:val="none" w:sz="0" w:space="0" w:color="auto"/>
            <w:right w:val="none" w:sz="0" w:space="0" w:color="auto"/>
          </w:divBdr>
          <w:divsChild>
            <w:div w:id="878979936">
              <w:marLeft w:val="0"/>
              <w:marRight w:val="0"/>
              <w:marTop w:val="0"/>
              <w:marBottom w:val="0"/>
              <w:divBdr>
                <w:top w:val="none" w:sz="0" w:space="0" w:color="auto"/>
                <w:left w:val="none" w:sz="0" w:space="0" w:color="auto"/>
                <w:bottom w:val="none" w:sz="0" w:space="0" w:color="auto"/>
                <w:right w:val="none" w:sz="0" w:space="0" w:color="auto"/>
              </w:divBdr>
              <w:divsChild>
                <w:div w:id="142541366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989655">
          <w:marLeft w:val="0"/>
          <w:marRight w:val="0"/>
          <w:marTop w:val="0"/>
          <w:marBottom w:val="150"/>
          <w:divBdr>
            <w:top w:val="none" w:sz="0" w:space="0" w:color="auto"/>
            <w:left w:val="none" w:sz="0" w:space="0" w:color="auto"/>
            <w:bottom w:val="none" w:sz="0" w:space="0" w:color="auto"/>
            <w:right w:val="none" w:sz="0" w:space="0" w:color="auto"/>
          </w:divBdr>
          <w:divsChild>
            <w:div w:id="1745715189">
              <w:marLeft w:val="0"/>
              <w:marRight w:val="0"/>
              <w:marTop w:val="0"/>
              <w:marBottom w:val="0"/>
              <w:divBdr>
                <w:top w:val="none" w:sz="0" w:space="0" w:color="auto"/>
                <w:left w:val="none" w:sz="0" w:space="0" w:color="auto"/>
                <w:bottom w:val="none" w:sz="0" w:space="0" w:color="auto"/>
                <w:right w:val="none" w:sz="0" w:space="0" w:color="auto"/>
              </w:divBdr>
              <w:divsChild>
                <w:div w:id="10105957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21145037">
          <w:marLeft w:val="0"/>
          <w:marRight w:val="0"/>
          <w:marTop w:val="0"/>
          <w:marBottom w:val="0"/>
          <w:divBdr>
            <w:top w:val="none" w:sz="0" w:space="0" w:color="auto"/>
            <w:left w:val="none" w:sz="0" w:space="0" w:color="auto"/>
            <w:bottom w:val="none" w:sz="0" w:space="0" w:color="auto"/>
            <w:right w:val="none" w:sz="0" w:space="0" w:color="auto"/>
          </w:divBdr>
          <w:divsChild>
            <w:div w:id="1701470042">
              <w:marLeft w:val="0"/>
              <w:marRight w:val="0"/>
              <w:marTop w:val="0"/>
              <w:marBottom w:val="0"/>
              <w:divBdr>
                <w:top w:val="none" w:sz="0" w:space="0" w:color="auto"/>
                <w:left w:val="none" w:sz="0" w:space="0" w:color="auto"/>
                <w:bottom w:val="none" w:sz="0" w:space="0" w:color="auto"/>
                <w:right w:val="none" w:sz="0" w:space="0" w:color="auto"/>
              </w:divBdr>
            </w:div>
          </w:divsChild>
        </w:div>
        <w:div w:id="1769693266">
          <w:marLeft w:val="0"/>
          <w:marRight w:val="0"/>
          <w:marTop w:val="0"/>
          <w:marBottom w:val="150"/>
          <w:divBdr>
            <w:top w:val="none" w:sz="0" w:space="0" w:color="auto"/>
            <w:left w:val="none" w:sz="0" w:space="0" w:color="auto"/>
            <w:bottom w:val="none" w:sz="0" w:space="0" w:color="auto"/>
            <w:right w:val="none" w:sz="0" w:space="0" w:color="auto"/>
          </w:divBdr>
          <w:divsChild>
            <w:div w:id="746071172">
              <w:marLeft w:val="0"/>
              <w:marRight w:val="0"/>
              <w:marTop w:val="0"/>
              <w:marBottom w:val="0"/>
              <w:divBdr>
                <w:top w:val="none" w:sz="0" w:space="0" w:color="auto"/>
                <w:left w:val="none" w:sz="0" w:space="0" w:color="auto"/>
                <w:bottom w:val="none" w:sz="0" w:space="0" w:color="auto"/>
                <w:right w:val="none" w:sz="0" w:space="0" w:color="auto"/>
              </w:divBdr>
              <w:divsChild>
                <w:div w:id="10888412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9310877">
          <w:marLeft w:val="0"/>
          <w:marRight w:val="0"/>
          <w:marTop w:val="0"/>
          <w:marBottom w:val="150"/>
          <w:divBdr>
            <w:top w:val="none" w:sz="0" w:space="0" w:color="auto"/>
            <w:left w:val="none" w:sz="0" w:space="0" w:color="auto"/>
            <w:bottom w:val="none" w:sz="0" w:space="0" w:color="auto"/>
            <w:right w:val="none" w:sz="0" w:space="0" w:color="auto"/>
          </w:divBdr>
          <w:divsChild>
            <w:div w:id="1790316966">
              <w:marLeft w:val="0"/>
              <w:marRight w:val="0"/>
              <w:marTop w:val="0"/>
              <w:marBottom w:val="0"/>
              <w:divBdr>
                <w:top w:val="none" w:sz="0" w:space="0" w:color="auto"/>
                <w:left w:val="none" w:sz="0" w:space="0" w:color="auto"/>
                <w:bottom w:val="none" w:sz="0" w:space="0" w:color="auto"/>
                <w:right w:val="none" w:sz="0" w:space="0" w:color="auto"/>
              </w:divBdr>
              <w:divsChild>
                <w:div w:id="10923181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91763960">
          <w:marLeft w:val="0"/>
          <w:marRight w:val="0"/>
          <w:marTop w:val="0"/>
          <w:marBottom w:val="150"/>
          <w:divBdr>
            <w:top w:val="none" w:sz="0" w:space="0" w:color="auto"/>
            <w:left w:val="none" w:sz="0" w:space="0" w:color="auto"/>
            <w:bottom w:val="none" w:sz="0" w:space="0" w:color="auto"/>
            <w:right w:val="none" w:sz="0" w:space="0" w:color="auto"/>
          </w:divBdr>
          <w:divsChild>
            <w:div w:id="1000157205">
              <w:marLeft w:val="0"/>
              <w:marRight w:val="0"/>
              <w:marTop w:val="0"/>
              <w:marBottom w:val="0"/>
              <w:divBdr>
                <w:top w:val="none" w:sz="0" w:space="0" w:color="auto"/>
                <w:left w:val="none" w:sz="0" w:space="0" w:color="auto"/>
                <w:bottom w:val="none" w:sz="0" w:space="0" w:color="auto"/>
                <w:right w:val="none" w:sz="0" w:space="0" w:color="auto"/>
              </w:divBdr>
              <w:divsChild>
                <w:div w:id="1392727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51944929">
          <w:marLeft w:val="0"/>
          <w:marRight w:val="0"/>
          <w:marTop w:val="0"/>
          <w:marBottom w:val="0"/>
          <w:divBdr>
            <w:top w:val="none" w:sz="0" w:space="0" w:color="auto"/>
            <w:left w:val="none" w:sz="0" w:space="0" w:color="auto"/>
            <w:bottom w:val="none" w:sz="0" w:space="0" w:color="auto"/>
            <w:right w:val="none" w:sz="0" w:space="0" w:color="auto"/>
          </w:divBdr>
          <w:divsChild>
            <w:div w:id="944576281">
              <w:marLeft w:val="0"/>
              <w:marRight w:val="0"/>
              <w:marTop w:val="0"/>
              <w:marBottom w:val="0"/>
              <w:divBdr>
                <w:top w:val="none" w:sz="0" w:space="0" w:color="auto"/>
                <w:left w:val="none" w:sz="0" w:space="0" w:color="auto"/>
                <w:bottom w:val="none" w:sz="0" w:space="0" w:color="auto"/>
                <w:right w:val="none" w:sz="0" w:space="0" w:color="auto"/>
              </w:divBdr>
            </w:div>
          </w:divsChild>
        </w:div>
        <w:div w:id="1771702719">
          <w:marLeft w:val="0"/>
          <w:marRight w:val="0"/>
          <w:marTop w:val="0"/>
          <w:marBottom w:val="150"/>
          <w:divBdr>
            <w:top w:val="none" w:sz="0" w:space="0" w:color="auto"/>
            <w:left w:val="none" w:sz="0" w:space="0" w:color="auto"/>
            <w:bottom w:val="none" w:sz="0" w:space="0" w:color="auto"/>
            <w:right w:val="none" w:sz="0" w:space="0" w:color="auto"/>
          </w:divBdr>
          <w:divsChild>
            <w:div w:id="169491106">
              <w:marLeft w:val="0"/>
              <w:marRight w:val="0"/>
              <w:marTop w:val="0"/>
              <w:marBottom w:val="0"/>
              <w:divBdr>
                <w:top w:val="none" w:sz="0" w:space="0" w:color="auto"/>
                <w:left w:val="none" w:sz="0" w:space="0" w:color="auto"/>
                <w:bottom w:val="none" w:sz="0" w:space="0" w:color="auto"/>
                <w:right w:val="none" w:sz="0" w:space="0" w:color="auto"/>
              </w:divBdr>
              <w:divsChild>
                <w:div w:id="9711291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6600514">
          <w:marLeft w:val="0"/>
          <w:marRight w:val="0"/>
          <w:marTop w:val="0"/>
          <w:marBottom w:val="150"/>
          <w:divBdr>
            <w:top w:val="none" w:sz="0" w:space="0" w:color="auto"/>
            <w:left w:val="none" w:sz="0" w:space="0" w:color="auto"/>
            <w:bottom w:val="none" w:sz="0" w:space="0" w:color="auto"/>
            <w:right w:val="none" w:sz="0" w:space="0" w:color="auto"/>
          </w:divBdr>
          <w:divsChild>
            <w:div w:id="1962032695">
              <w:marLeft w:val="0"/>
              <w:marRight w:val="0"/>
              <w:marTop w:val="0"/>
              <w:marBottom w:val="0"/>
              <w:divBdr>
                <w:top w:val="none" w:sz="0" w:space="0" w:color="auto"/>
                <w:left w:val="none" w:sz="0" w:space="0" w:color="auto"/>
                <w:bottom w:val="none" w:sz="0" w:space="0" w:color="auto"/>
                <w:right w:val="none" w:sz="0" w:space="0" w:color="auto"/>
              </w:divBdr>
              <w:divsChild>
                <w:div w:id="18285963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81116220">
          <w:marLeft w:val="0"/>
          <w:marRight w:val="0"/>
          <w:marTop w:val="0"/>
          <w:marBottom w:val="150"/>
          <w:divBdr>
            <w:top w:val="none" w:sz="0" w:space="0" w:color="auto"/>
            <w:left w:val="none" w:sz="0" w:space="0" w:color="auto"/>
            <w:bottom w:val="none" w:sz="0" w:space="0" w:color="auto"/>
            <w:right w:val="none" w:sz="0" w:space="0" w:color="auto"/>
          </w:divBdr>
          <w:divsChild>
            <w:div w:id="128939505">
              <w:marLeft w:val="0"/>
              <w:marRight w:val="0"/>
              <w:marTop w:val="0"/>
              <w:marBottom w:val="0"/>
              <w:divBdr>
                <w:top w:val="none" w:sz="0" w:space="0" w:color="auto"/>
                <w:left w:val="none" w:sz="0" w:space="0" w:color="auto"/>
                <w:bottom w:val="none" w:sz="0" w:space="0" w:color="auto"/>
                <w:right w:val="none" w:sz="0" w:space="0" w:color="auto"/>
              </w:divBdr>
              <w:divsChild>
                <w:div w:id="5318476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62686760">
          <w:marLeft w:val="0"/>
          <w:marRight w:val="0"/>
          <w:marTop w:val="0"/>
          <w:marBottom w:val="150"/>
          <w:divBdr>
            <w:top w:val="none" w:sz="0" w:space="0" w:color="auto"/>
            <w:left w:val="none" w:sz="0" w:space="0" w:color="auto"/>
            <w:bottom w:val="none" w:sz="0" w:space="0" w:color="auto"/>
            <w:right w:val="none" w:sz="0" w:space="0" w:color="auto"/>
          </w:divBdr>
          <w:divsChild>
            <w:div w:id="1901940979">
              <w:marLeft w:val="0"/>
              <w:marRight w:val="0"/>
              <w:marTop w:val="0"/>
              <w:marBottom w:val="0"/>
              <w:divBdr>
                <w:top w:val="none" w:sz="0" w:space="0" w:color="auto"/>
                <w:left w:val="none" w:sz="0" w:space="0" w:color="auto"/>
                <w:bottom w:val="none" w:sz="0" w:space="0" w:color="auto"/>
                <w:right w:val="none" w:sz="0" w:space="0" w:color="auto"/>
              </w:divBdr>
              <w:divsChild>
                <w:div w:id="4197162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2791359">
          <w:marLeft w:val="0"/>
          <w:marRight w:val="0"/>
          <w:marTop w:val="0"/>
          <w:marBottom w:val="150"/>
          <w:divBdr>
            <w:top w:val="none" w:sz="0" w:space="0" w:color="auto"/>
            <w:left w:val="none" w:sz="0" w:space="0" w:color="auto"/>
            <w:bottom w:val="none" w:sz="0" w:space="0" w:color="auto"/>
            <w:right w:val="none" w:sz="0" w:space="0" w:color="auto"/>
          </w:divBdr>
          <w:divsChild>
            <w:div w:id="2024741110">
              <w:marLeft w:val="0"/>
              <w:marRight w:val="0"/>
              <w:marTop w:val="0"/>
              <w:marBottom w:val="0"/>
              <w:divBdr>
                <w:top w:val="none" w:sz="0" w:space="0" w:color="auto"/>
                <w:left w:val="none" w:sz="0" w:space="0" w:color="auto"/>
                <w:bottom w:val="none" w:sz="0" w:space="0" w:color="auto"/>
                <w:right w:val="none" w:sz="0" w:space="0" w:color="auto"/>
              </w:divBdr>
              <w:divsChild>
                <w:div w:id="10486509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19864965">
          <w:marLeft w:val="0"/>
          <w:marRight w:val="0"/>
          <w:marTop w:val="0"/>
          <w:marBottom w:val="150"/>
          <w:divBdr>
            <w:top w:val="none" w:sz="0" w:space="0" w:color="auto"/>
            <w:left w:val="none" w:sz="0" w:space="0" w:color="auto"/>
            <w:bottom w:val="none" w:sz="0" w:space="0" w:color="auto"/>
            <w:right w:val="none" w:sz="0" w:space="0" w:color="auto"/>
          </w:divBdr>
          <w:divsChild>
            <w:div w:id="2006547185">
              <w:marLeft w:val="0"/>
              <w:marRight w:val="0"/>
              <w:marTop w:val="0"/>
              <w:marBottom w:val="0"/>
              <w:divBdr>
                <w:top w:val="none" w:sz="0" w:space="0" w:color="auto"/>
                <w:left w:val="none" w:sz="0" w:space="0" w:color="auto"/>
                <w:bottom w:val="none" w:sz="0" w:space="0" w:color="auto"/>
                <w:right w:val="none" w:sz="0" w:space="0" w:color="auto"/>
              </w:divBdr>
              <w:divsChild>
                <w:div w:id="13390439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46800859">
          <w:marLeft w:val="0"/>
          <w:marRight w:val="0"/>
          <w:marTop w:val="0"/>
          <w:marBottom w:val="150"/>
          <w:divBdr>
            <w:top w:val="none" w:sz="0" w:space="0" w:color="auto"/>
            <w:left w:val="none" w:sz="0" w:space="0" w:color="auto"/>
            <w:bottom w:val="none" w:sz="0" w:space="0" w:color="auto"/>
            <w:right w:val="none" w:sz="0" w:space="0" w:color="auto"/>
          </w:divBdr>
          <w:divsChild>
            <w:div w:id="1756897795">
              <w:marLeft w:val="0"/>
              <w:marRight w:val="0"/>
              <w:marTop w:val="0"/>
              <w:marBottom w:val="0"/>
              <w:divBdr>
                <w:top w:val="none" w:sz="0" w:space="0" w:color="auto"/>
                <w:left w:val="none" w:sz="0" w:space="0" w:color="auto"/>
                <w:bottom w:val="none" w:sz="0" w:space="0" w:color="auto"/>
                <w:right w:val="none" w:sz="0" w:space="0" w:color="auto"/>
              </w:divBdr>
              <w:divsChild>
                <w:div w:id="106090810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462504269">
      <w:bodyDiv w:val="1"/>
      <w:marLeft w:val="0"/>
      <w:marRight w:val="0"/>
      <w:marTop w:val="0"/>
      <w:marBottom w:val="0"/>
      <w:divBdr>
        <w:top w:val="none" w:sz="0" w:space="0" w:color="auto"/>
        <w:left w:val="none" w:sz="0" w:space="0" w:color="auto"/>
        <w:bottom w:val="none" w:sz="0" w:space="0" w:color="auto"/>
        <w:right w:val="none" w:sz="0" w:space="0" w:color="auto"/>
      </w:divBdr>
      <w:divsChild>
        <w:div w:id="2098356496">
          <w:marLeft w:val="150"/>
          <w:marRight w:val="0"/>
          <w:marTop w:val="0"/>
          <w:marBottom w:val="150"/>
          <w:divBdr>
            <w:top w:val="none" w:sz="0" w:space="0" w:color="auto"/>
            <w:left w:val="none" w:sz="0" w:space="0" w:color="auto"/>
            <w:bottom w:val="none" w:sz="0" w:space="0" w:color="auto"/>
            <w:right w:val="none" w:sz="0" w:space="0" w:color="auto"/>
          </w:divBdr>
          <w:divsChild>
            <w:div w:id="766116083">
              <w:marLeft w:val="0"/>
              <w:marRight w:val="0"/>
              <w:marTop w:val="0"/>
              <w:marBottom w:val="0"/>
              <w:divBdr>
                <w:top w:val="none" w:sz="0" w:space="0" w:color="auto"/>
                <w:left w:val="none" w:sz="0" w:space="0" w:color="auto"/>
                <w:bottom w:val="none" w:sz="0" w:space="0" w:color="auto"/>
                <w:right w:val="none" w:sz="0" w:space="0" w:color="auto"/>
              </w:divBdr>
              <w:divsChild>
                <w:div w:id="2020961712">
                  <w:marLeft w:val="0"/>
                  <w:marRight w:val="0"/>
                  <w:marTop w:val="0"/>
                  <w:marBottom w:val="0"/>
                  <w:divBdr>
                    <w:top w:val="none" w:sz="0" w:space="0" w:color="auto"/>
                    <w:left w:val="none" w:sz="0" w:space="0" w:color="auto"/>
                    <w:bottom w:val="none" w:sz="0" w:space="0" w:color="auto"/>
                    <w:right w:val="none" w:sz="0" w:space="0" w:color="auto"/>
                  </w:divBdr>
                  <w:divsChild>
                    <w:div w:id="879821547">
                      <w:marLeft w:val="-225"/>
                      <w:marRight w:val="-225"/>
                      <w:marTop w:val="0"/>
                      <w:marBottom w:val="0"/>
                      <w:divBdr>
                        <w:top w:val="none" w:sz="0" w:space="0" w:color="auto"/>
                        <w:left w:val="none" w:sz="0" w:space="0" w:color="auto"/>
                        <w:bottom w:val="none" w:sz="0" w:space="0" w:color="auto"/>
                        <w:right w:val="none" w:sz="0" w:space="0" w:color="auto"/>
                      </w:divBdr>
                      <w:divsChild>
                        <w:div w:id="202331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438808">
          <w:marLeft w:val="0"/>
          <w:marRight w:val="0"/>
          <w:marTop w:val="0"/>
          <w:marBottom w:val="150"/>
          <w:divBdr>
            <w:top w:val="none" w:sz="0" w:space="0" w:color="auto"/>
            <w:left w:val="none" w:sz="0" w:space="0" w:color="auto"/>
            <w:bottom w:val="none" w:sz="0" w:space="0" w:color="auto"/>
            <w:right w:val="none" w:sz="0" w:space="0" w:color="auto"/>
          </w:divBdr>
          <w:divsChild>
            <w:div w:id="1295139662">
              <w:marLeft w:val="0"/>
              <w:marRight w:val="0"/>
              <w:marTop w:val="0"/>
              <w:marBottom w:val="0"/>
              <w:divBdr>
                <w:top w:val="none" w:sz="0" w:space="0" w:color="auto"/>
                <w:left w:val="none" w:sz="0" w:space="0" w:color="auto"/>
                <w:bottom w:val="none" w:sz="0" w:space="0" w:color="auto"/>
                <w:right w:val="none" w:sz="0" w:space="0" w:color="auto"/>
              </w:divBdr>
              <w:divsChild>
                <w:div w:id="141180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3021871">
          <w:marLeft w:val="0"/>
          <w:marRight w:val="0"/>
          <w:marTop w:val="0"/>
          <w:marBottom w:val="0"/>
          <w:divBdr>
            <w:top w:val="none" w:sz="0" w:space="0" w:color="auto"/>
            <w:left w:val="none" w:sz="0" w:space="0" w:color="auto"/>
            <w:bottom w:val="none" w:sz="0" w:space="0" w:color="auto"/>
            <w:right w:val="none" w:sz="0" w:space="0" w:color="auto"/>
          </w:divBdr>
        </w:div>
        <w:div w:id="833305944">
          <w:marLeft w:val="0"/>
          <w:marRight w:val="0"/>
          <w:marTop w:val="0"/>
          <w:marBottom w:val="150"/>
          <w:divBdr>
            <w:top w:val="none" w:sz="0" w:space="0" w:color="auto"/>
            <w:left w:val="none" w:sz="0" w:space="0" w:color="auto"/>
            <w:bottom w:val="none" w:sz="0" w:space="0" w:color="auto"/>
            <w:right w:val="none" w:sz="0" w:space="0" w:color="auto"/>
          </w:divBdr>
          <w:divsChild>
            <w:div w:id="778137282">
              <w:marLeft w:val="0"/>
              <w:marRight w:val="0"/>
              <w:marTop w:val="0"/>
              <w:marBottom w:val="0"/>
              <w:divBdr>
                <w:top w:val="none" w:sz="0" w:space="0" w:color="auto"/>
                <w:left w:val="none" w:sz="0" w:space="0" w:color="auto"/>
                <w:bottom w:val="none" w:sz="0" w:space="0" w:color="auto"/>
                <w:right w:val="none" w:sz="0" w:space="0" w:color="auto"/>
              </w:divBdr>
              <w:divsChild>
                <w:div w:id="8486384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21386920">
          <w:marLeft w:val="0"/>
          <w:marRight w:val="0"/>
          <w:marTop w:val="0"/>
          <w:marBottom w:val="150"/>
          <w:divBdr>
            <w:top w:val="none" w:sz="0" w:space="0" w:color="auto"/>
            <w:left w:val="none" w:sz="0" w:space="0" w:color="auto"/>
            <w:bottom w:val="none" w:sz="0" w:space="0" w:color="auto"/>
            <w:right w:val="none" w:sz="0" w:space="0" w:color="auto"/>
          </w:divBdr>
          <w:divsChild>
            <w:div w:id="2132701411">
              <w:marLeft w:val="0"/>
              <w:marRight w:val="0"/>
              <w:marTop w:val="0"/>
              <w:marBottom w:val="0"/>
              <w:divBdr>
                <w:top w:val="none" w:sz="0" w:space="0" w:color="auto"/>
                <w:left w:val="none" w:sz="0" w:space="0" w:color="auto"/>
                <w:bottom w:val="none" w:sz="0" w:space="0" w:color="auto"/>
                <w:right w:val="none" w:sz="0" w:space="0" w:color="auto"/>
              </w:divBdr>
              <w:divsChild>
                <w:div w:id="18613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2492">
          <w:marLeft w:val="0"/>
          <w:marRight w:val="0"/>
          <w:marTop w:val="0"/>
          <w:marBottom w:val="150"/>
          <w:divBdr>
            <w:top w:val="none" w:sz="0" w:space="0" w:color="auto"/>
            <w:left w:val="none" w:sz="0" w:space="0" w:color="auto"/>
            <w:bottom w:val="none" w:sz="0" w:space="0" w:color="auto"/>
            <w:right w:val="none" w:sz="0" w:space="0" w:color="auto"/>
          </w:divBdr>
          <w:divsChild>
            <w:div w:id="1503735785">
              <w:marLeft w:val="0"/>
              <w:marRight w:val="0"/>
              <w:marTop w:val="0"/>
              <w:marBottom w:val="0"/>
              <w:divBdr>
                <w:top w:val="none" w:sz="0" w:space="0" w:color="auto"/>
                <w:left w:val="none" w:sz="0" w:space="0" w:color="auto"/>
                <w:bottom w:val="none" w:sz="0" w:space="0" w:color="auto"/>
                <w:right w:val="none" w:sz="0" w:space="0" w:color="auto"/>
              </w:divBdr>
              <w:divsChild>
                <w:div w:id="9280762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31287113">
          <w:marLeft w:val="0"/>
          <w:marRight w:val="0"/>
          <w:marTop w:val="0"/>
          <w:marBottom w:val="0"/>
          <w:divBdr>
            <w:top w:val="none" w:sz="0" w:space="0" w:color="auto"/>
            <w:left w:val="none" w:sz="0" w:space="0" w:color="auto"/>
            <w:bottom w:val="none" w:sz="0" w:space="0" w:color="auto"/>
            <w:right w:val="none" w:sz="0" w:space="0" w:color="auto"/>
          </w:divBdr>
          <w:divsChild>
            <w:div w:id="470556779">
              <w:marLeft w:val="0"/>
              <w:marRight w:val="0"/>
              <w:marTop w:val="0"/>
              <w:marBottom w:val="0"/>
              <w:divBdr>
                <w:top w:val="none" w:sz="0" w:space="0" w:color="auto"/>
                <w:left w:val="none" w:sz="0" w:space="0" w:color="auto"/>
                <w:bottom w:val="none" w:sz="0" w:space="0" w:color="auto"/>
                <w:right w:val="none" w:sz="0" w:space="0" w:color="auto"/>
              </w:divBdr>
            </w:div>
          </w:divsChild>
        </w:div>
        <w:div w:id="1376000822">
          <w:marLeft w:val="0"/>
          <w:marRight w:val="0"/>
          <w:marTop w:val="0"/>
          <w:marBottom w:val="150"/>
          <w:divBdr>
            <w:top w:val="none" w:sz="0" w:space="0" w:color="auto"/>
            <w:left w:val="none" w:sz="0" w:space="0" w:color="auto"/>
            <w:bottom w:val="none" w:sz="0" w:space="0" w:color="auto"/>
            <w:right w:val="none" w:sz="0" w:space="0" w:color="auto"/>
          </w:divBdr>
          <w:divsChild>
            <w:div w:id="1819882532">
              <w:marLeft w:val="0"/>
              <w:marRight w:val="0"/>
              <w:marTop w:val="0"/>
              <w:marBottom w:val="0"/>
              <w:divBdr>
                <w:top w:val="none" w:sz="0" w:space="0" w:color="auto"/>
                <w:left w:val="none" w:sz="0" w:space="0" w:color="auto"/>
                <w:bottom w:val="none" w:sz="0" w:space="0" w:color="auto"/>
                <w:right w:val="none" w:sz="0" w:space="0" w:color="auto"/>
              </w:divBdr>
              <w:divsChild>
                <w:div w:id="1200074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0998555">
          <w:marLeft w:val="0"/>
          <w:marRight w:val="0"/>
          <w:marTop w:val="0"/>
          <w:marBottom w:val="150"/>
          <w:divBdr>
            <w:top w:val="none" w:sz="0" w:space="0" w:color="auto"/>
            <w:left w:val="none" w:sz="0" w:space="0" w:color="auto"/>
            <w:bottom w:val="none" w:sz="0" w:space="0" w:color="auto"/>
            <w:right w:val="none" w:sz="0" w:space="0" w:color="auto"/>
          </w:divBdr>
          <w:divsChild>
            <w:div w:id="819617155">
              <w:marLeft w:val="0"/>
              <w:marRight w:val="0"/>
              <w:marTop w:val="0"/>
              <w:marBottom w:val="0"/>
              <w:divBdr>
                <w:top w:val="none" w:sz="0" w:space="0" w:color="auto"/>
                <w:left w:val="none" w:sz="0" w:space="0" w:color="auto"/>
                <w:bottom w:val="none" w:sz="0" w:space="0" w:color="auto"/>
                <w:right w:val="none" w:sz="0" w:space="0" w:color="auto"/>
              </w:divBdr>
              <w:divsChild>
                <w:div w:id="18611212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45580903">
          <w:marLeft w:val="0"/>
          <w:marRight w:val="0"/>
          <w:marTop w:val="0"/>
          <w:marBottom w:val="0"/>
          <w:divBdr>
            <w:top w:val="none" w:sz="0" w:space="0" w:color="auto"/>
            <w:left w:val="none" w:sz="0" w:space="0" w:color="auto"/>
            <w:bottom w:val="none" w:sz="0" w:space="0" w:color="auto"/>
            <w:right w:val="none" w:sz="0" w:space="0" w:color="auto"/>
          </w:divBdr>
          <w:divsChild>
            <w:div w:id="1125464028">
              <w:marLeft w:val="0"/>
              <w:marRight w:val="0"/>
              <w:marTop w:val="0"/>
              <w:marBottom w:val="0"/>
              <w:divBdr>
                <w:top w:val="none" w:sz="0" w:space="0" w:color="auto"/>
                <w:left w:val="none" w:sz="0" w:space="0" w:color="auto"/>
                <w:bottom w:val="none" w:sz="0" w:space="0" w:color="auto"/>
                <w:right w:val="none" w:sz="0" w:space="0" w:color="auto"/>
              </w:divBdr>
            </w:div>
          </w:divsChild>
        </w:div>
        <w:div w:id="1653482149">
          <w:marLeft w:val="0"/>
          <w:marRight w:val="0"/>
          <w:marTop w:val="0"/>
          <w:marBottom w:val="150"/>
          <w:divBdr>
            <w:top w:val="none" w:sz="0" w:space="0" w:color="auto"/>
            <w:left w:val="none" w:sz="0" w:space="0" w:color="auto"/>
            <w:bottom w:val="none" w:sz="0" w:space="0" w:color="auto"/>
            <w:right w:val="none" w:sz="0" w:space="0" w:color="auto"/>
          </w:divBdr>
          <w:divsChild>
            <w:div w:id="697898358">
              <w:marLeft w:val="0"/>
              <w:marRight w:val="0"/>
              <w:marTop w:val="0"/>
              <w:marBottom w:val="0"/>
              <w:divBdr>
                <w:top w:val="none" w:sz="0" w:space="0" w:color="auto"/>
                <w:left w:val="none" w:sz="0" w:space="0" w:color="auto"/>
                <w:bottom w:val="none" w:sz="0" w:space="0" w:color="auto"/>
                <w:right w:val="none" w:sz="0" w:space="0" w:color="auto"/>
              </w:divBdr>
              <w:divsChild>
                <w:div w:id="6693342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38574943">
          <w:marLeft w:val="0"/>
          <w:marRight w:val="0"/>
          <w:marTop w:val="0"/>
          <w:marBottom w:val="150"/>
          <w:divBdr>
            <w:top w:val="none" w:sz="0" w:space="0" w:color="auto"/>
            <w:left w:val="none" w:sz="0" w:space="0" w:color="auto"/>
            <w:bottom w:val="none" w:sz="0" w:space="0" w:color="auto"/>
            <w:right w:val="none" w:sz="0" w:space="0" w:color="auto"/>
          </w:divBdr>
          <w:divsChild>
            <w:div w:id="1973515435">
              <w:marLeft w:val="0"/>
              <w:marRight w:val="0"/>
              <w:marTop w:val="0"/>
              <w:marBottom w:val="0"/>
              <w:divBdr>
                <w:top w:val="none" w:sz="0" w:space="0" w:color="auto"/>
                <w:left w:val="none" w:sz="0" w:space="0" w:color="auto"/>
                <w:bottom w:val="none" w:sz="0" w:space="0" w:color="auto"/>
                <w:right w:val="none" w:sz="0" w:space="0" w:color="auto"/>
              </w:divBdr>
              <w:divsChild>
                <w:div w:id="8745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3685">
          <w:marLeft w:val="0"/>
          <w:marRight w:val="0"/>
          <w:marTop w:val="0"/>
          <w:marBottom w:val="150"/>
          <w:divBdr>
            <w:top w:val="none" w:sz="0" w:space="0" w:color="auto"/>
            <w:left w:val="none" w:sz="0" w:space="0" w:color="auto"/>
            <w:bottom w:val="none" w:sz="0" w:space="0" w:color="auto"/>
            <w:right w:val="none" w:sz="0" w:space="0" w:color="auto"/>
          </w:divBdr>
          <w:divsChild>
            <w:div w:id="413433094">
              <w:marLeft w:val="0"/>
              <w:marRight w:val="0"/>
              <w:marTop w:val="0"/>
              <w:marBottom w:val="0"/>
              <w:divBdr>
                <w:top w:val="none" w:sz="0" w:space="0" w:color="auto"/>
                <w:left w:val="none" w:sz="0" w:space="0" w:color="auto"/>
                <w:bottom w:val="none" w:sz="0" w:space="0" w:color="auto"/>
                <w:right w:val="none" w:sz="0" w:space="0" w:color="auto"/>
              </w:divBdr>
              <w:divsChild>
                <w:div w:id="1800760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7364505">
          <w:marLeft w:val="0"/>
          <w:marRight w:val="0"/>
          <w:marTop w:val="0"/>
          <w:marBottom w:val="0"/>
          <w:divBdr>
            <w:top w:val="none" w:sz="0" w:space="0" w:color="auto"/>
            <w:left w:val="none" w:sz="0" w:space="0" w:color="auto"/>
            <w:bottom w:val="none" w:sz="0" w:space="0" w:color="auto"/>
            <w:right w:val="none" w:sz="0" w:space="0" w:color="auto"/>
          </w:divBdr>
          <w:divsChild>
            <w:div w:id="668606476">
              <w:marLeft w:val="0"/>
              <w:marRight w:val="0"/>
              <w:marTop w:val="0"/>
              <w:marBottom w:val="0"/>
              <w:divBdr>
                <w:top w:val="none" w:sz="0" w:space="0" w:color="auto"/>
                <w:left w:val="none" w:sz="0" w:space="0" w:color="auto"/>
                <w:bottom w:val="none" w:sz="0" w:space="0" w:color="auto"/>
                <w:right w:val="none" w:sz="0" w:space="0" w:color="auto"/>
              </w:divBdr>
            </w:div>
          </w:divsChild>
        </w:div>
        <w:div w:id="1839610171">
          <w:marLeft w:val="0"/>
          <w:marRight w:val="0"/>
          <w:marTop w:val="0"/>
          <w:marBottom w:val="150"/>
          <w:divBdr>
            <w:top w:val="none" w:sz="0" w:space="0" w:color="auto"/>
            <w:left w:val="none" w:sz="0" w:space="0" w:color="auto"/>
            <w:bottom w:val="none" w:sz="0" w:space="0" w:color="auto"/>
            <w:right w:val="none" w:sz="0" w:space="0" w:color="auto"/>
          </w:divBdr>
          <w:divsChild>
            <w:div w:id="625282779">
              <w:marLeft w:val="0"/>
              <w:marRight w:val="0"/>
              <w:marTop w:val="0"/>
              <w:marBottom w:val="0"/>
              <w:divBdr>
                <w:top w:val="none" w:sz="0" w:space="0" w:color="auto"/>
                <w:left w:val="none" w:sz="0" w:space="0" w:color="auto"/>
                <w:bottom w:val="none" w:sz="0" w:space="0" w:color="auto"/>
                <w:right w:val="none" w:sz="0" w:space="0" w:color="auto"/>
              </w:divBdr>
              <w:divsChild>
                <w:div w:id="2483891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524012">
          <w:marLeft w:val="0"/>
          <w:marRight w:val="0"/>
          <w:marTop w:val="0"/>
          <w:marBottom w:val="0"/>
          <w:divBdr>
            <w:top w:val="none" w:sz="0" w:space="0" w:color="auto"/>
            <w:left w:val="none" w:sz="0" w:space="0" w:color="auto"/>
            <w:bottom w:val="none" w:sz="0" w:space="0" w:color="auto"/>
            <w:right w:val="none" w:sz="0" w:space="0" w:color="auto"/>
          </w:divBdr>
        </w:div>
        <w:div w:id="2125882651">
          <w:marLeft w:val="0"/>
          <w:marRight w:val="0"/>
          <w:marTop w:val="0"/>
          <w:marBottom w:val="150"/>
          <w:divBdr>
            <w:top w:val="none" w:sz="0" w:space="0" w:color="auto"/>
            <w:left w:val="none" w:sz="0" w:space="0" w:color="auto"/>
            <w:bottom w:val="none" w:sz="0" w:space="0" w:color="auto"/>
            <w:right w:val="none" w:sz="0" w:space="0" w:color="auto"/>
          </w:divBdr>
        </w:div>
        <w:div w:id="1874034679">
          <w:marLeft w:val="0"/>
          <w:marRight w:val="0"/>
          <w:marTop w:val="0"/>
          <w:marBottom w:val="0"/>
          <w:divBdr>
            <w:top w:val="none" w:sz="0" w:space="0" w:color="auto"/>
            <w:left w:val="none" w:sz="0" w:space="0" w:color="auto"/>
            <w:bottom w:val="none" w:sz="0" w:space="0" w:color="auto"/>
            <w:right w:val="none" w:sz="0" w:space="0" w:color="auto"/>
          </w:divBdr>
        </w:div>
        <w:div w:id="1316376483">
          <w:marLeft w:val="0"/>
          <w:marRight w:val="0"/>
          <w:marTop w:val="0"/>
          <w:marBottom w:val="150"/>
          <w:divBdr>
            <w:top w:val="none" w:sz="0" w:space="0" w:color="auto"/>
            <w:left w:val="none" w:sz="0" w:space="0" w:color="auto"/>
            <w:bottom w:val="none" w:sz="0" w:space="0" w:color="auto"/>
            <w:right w:val="none" w:sz="0" w:space="0" w:color="auto"/>
          </w:divBdr>
        </w:div>
        <w:div w:id="379477443">
          <w:marLeft w:val="0"/>
          <w:marRight w:val="0"/>
          <w:marTop w:val="0"/>
          <w:marBottom w:val="0"/>
          <w:divBdr>
            <w:top w:val="none" w:sz="0" w:space="0" w:color="auto"/>
            <w:left w:val="none" w:sz="0" w:space="0" w:color="auto"/>
            <w:bottom w:val="none" w:sz="0" w:space="0" w:color="auto"/>
            <w:right w:val="none" w:sz="0" w:space="0" w:color="auto"/>
          </w:divBdr>
          <w:divsChild>
            <w:div w:id="1242330885">
              <w:marLeft w:val="0"/>
              <w:marRight w:val="0"/>
              <w:marTop w:val="0"/>
              <w:marBottom w:val="0"/>
              <w:divBdr>
                <w:top w:val="none" w:sz="0" w:space="0" w:color="auto"/>
                <w:left w:val="none" w:sz="0" w:space="0" w:color="auto"/>
                <w:bottom w:val="none" w:sz="0" w:space="0" w:color="auto"/>
                <w:right w:val="none" w:sz="0" w:space="0" w:color="auto"/>
              </w:divBdr>
            </w:div>
          </w:divsChild>
        </w:div>
        <w:div w:id="634943328">
          <w:marLeft w:val="0"/>
          <w:marRight w:val="0"/>
          <w:marTop w:val="0"/>
          <w:marBottom w:val="0"/>
          <w:divBdr>
            <w:top w:val="none" w:sz="0" w:space="0" w:color="auto"/>
            <w:left w:val="none" w:sz="0" w:space="0" w:color="auto"/>
            <w:bottom w:val="none" w:sz="0" w:space="0" w:color="auto"/>
            <w:right w:val="none" w:sz="0" w:space="0" w:color="auto"/>
          </w:divBdr>
          <w:divsChild>
            <w:div w:id="837303481">
              <w:marLeft w:val="0"/>
              <w:marRight w:val="0"/>
              <w:marTop w:val="0"/>
              <w:marBottom w:val="0"/>
              <w:divBdr>
                <w:top w:val="none" w:sz="0" w:space="0" w:color="auto"/>
                <w:left w:val="none" w:sz="0" w:space="0" w:color="auto"/>
                <w:bottom w:val="none" w:sz="0" w:space="0" w:color="auto"/>
                <w:right w:val="none" w:sz="0" w:space="0" w:color="auto"/>
              </w:divBdr>
            </w:div>
          </w:divsChild>
        </w:div>
        <w:div w:id="1661737018">
          <w:marLeft w:val="0"/>
          <w:marRight w:val="0"/>
          <w:marTop w:val="0"/>
          <w:marBottom w:val="0"/>
          <w:divBdr>
            <w:top w:val="none" w:sz="0" w:space="0" w:color="auto"/>
            <w:left w:val="none" w:sz="0" w:space="0" w:color="auto"/>
            <w:bottom w:val="none" w:sz="0" w:space="0" w:color="auto"/>
            <w:right w:val="none" w:sz="0" w:space="0" w:color="auto"/>
          </w:divBdr>
          <w:divsChild>
            <w:div w:id="1428769493">
              <w:marLeft w:val="0"/>
              <w:marRight w:val="0"/>
              <w:marTop w:val="0"/>
              <w:marBottom w:val="0"/>
              <w:divBdr>
                <w:top w:val="none" w:sz="0" w:space="0" w:color="auto"/>
                <w:left w:val="none" w:sz="0" w:space="0" w:color="auto"/>
                <w:bottom w:val="none" w:sz="0" w:space="0" w:color="auto"/>
                <w:right w:val="none" w:sz="0" w:space="0" w:color="auto"/>
              </w:divBdr>
            </w:div>
          </w:divsChild>
        </w:div>
        <w:div w:id="931082225">
          <w:marLeft w:val="0"/>
          <w:marRight w:val="0"/>
          <w:marTop w:val="0"/>
          <w:marBottom w:val="0"/>
          <w:divBdr>
            <w:top w:val="none" w:sz="0" w:space="0" w:color="auto"/>
            <w:left w:val="none" w:sz="0" w:space="0" w:color="auto"/>
            <w:bottom w:val="none" w:sz="0" w:space="0" w:color="auto"/>
            <w:right w:val="none" w:sz="0" w:space="0" w:color="auto"/>
          </w:divBdr>
        </w:div>
        <w:div w:id="305281299">
          <w:marLeft w:val="0"/>
          <w:marRight w:val="0"/>
          <w:marTop w:val="0"/>
          <w:marBottom w:val="150"/>
          <w:divBdr>
            <w:top w:val="none" w:sz="0" w:space="0" w:color="auto"/>
            <w:left w:val="none" w:sz="0" w:space="0" w:color="auto"/>
            <w:bottom w:val="none" w:sz="0" w:space="0" w:color="auto"/>
            <w:right w:val="none" w:sz="0" w:space="0" w:color="auto"/>
          </w:divBdr>
          <w:divsChild>
            <w:div w:id="109672083">
              <w:marLeft w:val="0"/>
              <w:marRight w:val="0"/>
              <w:marTop w:val="0"/>
              <w:marBottom w:val="0"/>
              <w:divBdr>
                <w:top w:val="none" w:sz="0" w:space="0" w:color="auto"/>
                <w:left w:val="none" w:sz="0" w:space="0" w:color="auto"/>
                <w:bottom w:val="none" w:sz="0" w:space="0" w:color="auto"/>
                <w:right w:val="none" w:sz="0" w:space="0" w:color="auto"/>
              </w:divBdr>
              <w:divsChild>
                <w:div w:id="12493434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62408311">
          <w:marLeft w:val="0"/>
          <w:marRight w:val="0"/>
          <w:marTop w:val="0"/>
          <w:marBottom w:val="150"/>
          <w:divBdr>
            <w:top w:val="none" w:sz="0" w:space="0" w:color="auto"/>
            <w:left w:val="none" w:sz="0" w:space="0" w:color="auto"/>
            <w:bottom w:val="none" w:sz="0" w:space="0" w:color="auto"/>
            <w:right w:val="none" w:sz="0" w:space="0" w:color="auto"/>
          </w:divBdr>
          <w:divsChild>
            <w:div w:id="1089960234">
              <w:marLeft w:val="0"/>
              <w:marRight w:val="0"/>
              <w:marTop w:val="0"/>
              <w:marBottom w:val="0"/>
              <w:divBdr>
                <w:top w:val="none" w:sz="0" w:space="0" w:color="auto"/>
                <w:left w:val="none" w:sz="0" w:space="0" w:color="auto"/>
                <w:bottom w:val="none" w:sz="0" w:space="0" w:color="auto"/>
                <w:right w:val="none" w:sz="0" w:space="0" w:color="auto"/>
              </w:divBdr>
              <w:divsChild>
                <w:div w:id="8699916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616598136">
      <w:bodyDiv w:val="1"/>
      <w:marLeft w:val="0"/>
      <w:marRight w:val="0"/>
      <w:marTop w:val="0"/>
      <w:marBottom w:val="0"/>
      <w:divBdr>
        <w:top w:val="none" w:sz="0" w:space="0" w:color="auto"/>
        <w:left w:val="none" w:sz="0" w:space="0" w:color="auto"/>
        <w:bottom w:val="none" w:sz="0" w:space="0" w:color="auto"/>
        <w:right w:val="none" w:sz="0" w:space="0" w:color="auto"/>
      </w:divBdr>
      <w:divsChild>
        <w:div w:id="2047559178">
          <w:marLeft w:val="150"/>
          <w:marRight w:val="0"/>
          <w:marTop w:val="0"/>
          <w:marBottom w:val="150"/>
          <w:divBdr>
            <w:top w:val="none" w:sz="0" w:space="0" w:color="auto"/>
            <w:left w:val="none" w:sz="0" w:space="0" w:color="auto"/>
            <w:bottom w:val="none" w:sz="0" w:space="0" w:color="auto"/>
            <w:right w:val="none" w:sz="0" w:space="0" w:color="auto"/>
          </w:divBdr>
          <w:divsChild>
            <w:div w:id="1512447011">
              <w:marLeft w:val="0"/>
              <w:marRight w:val="0"/>
              <w:marTop w:val="0"/>
              <w:marBottom w:val="0"/>
              <w:divBdr>
                <w:top w:val="none" w:sz="0" w:space="0" w:color="auto"/>
                <w:left w:val="none" w:sz="0" w:space="0" w:color="auto"/>
                <w:bottom w:val="none" w:sz="0" w:space="0" w:color="auto"/>
                <w:right w:val="none" w:sz="0" w:space="0" w:color="auto"/>
              </w:divBdr>
              <w:divsChild>
                <w:div w:id="652753756">
                  <w:marLeft w:val="0"/>
                  <w:marRight w:val="0"/>
                  <w:marTop w:val="0"/>
                  <w:marBottom w:val="0"/>
                  <w:divBdr>
                    <w:top w:val="none" w:sz="0" w:space="0" w:color="auto"/>
                    <w:left w:val="none" w:sz="0" w:space="0" w:color="auto"/>
                    <w:bottom w:val="none" w:sz="0" w:space="0" w:color="auto"/>
                    <w:right w:val="none" w:sz="0" w:space="0" w:color="auto"/>
                  </w:divBdr>
                  <w:divsChild>
                    <w:div w:id="1732462494">
                      <w:marLeft w:val="-225"/>
                      <w:marRight w:val="-225"/>
                      <w:marTop w:val="0"/>
                      <w:marBottom w:val="0"/>
                      <w:divBdr>
                        <w:top w:val="none" w:sz="0" w:space="0" w:color="auto"/>
                        <w:left w:val="none" w:sz="0" w:space="0" w:color="auto"/>
                        <w:bottom w:val="none" w:sz="0" w:space="0" w:color="auto"/>
                        <w:right w:val="none" w:sz="0" w:space="0" w:color="auto"/>
                      </w:divBdr>
                      <w:divsChild>
                        <w:div w:id="15558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50958">
          <w:marLeft w:val="0"/>
          <w:marRight w:val="0"/>
          <w:marTop w:val="0"/>
          <w:marBottom w:val="0"/>
          <w:divBdr>
            <w:top w:val="none" w:sz="0" w:space="0" w:color="auto"/>
            <w:left w:val="none" w:sz="0" w:space="0" w:color="auto"/>
            <w:bottom w:val="none" w:sz="0" w:space="0" w:color="auto"/>
            <w:right w:val="none" w:sz="0" w:space="0" w:color="auto"/>
          </w:divBdr>
        </w:div>
        <w:div w:id="1280917813">
          <w:marLeft w:val="0"/>
          <w:marRight w:val="0"/>
          <w:marTop w:val="0"/>
          <w:marBottom w:val="0"/>
          <w:divBdr>
            <w:top w:val="none" w:sz="0" w:space="0" w:color="auto"/>
            <w:left w:val="none" w:sz="0" w:space="0" w:color="auto"/>
            <w:bottom w:val="none" w:sz="0" w:space="0" w:color="auto"/>
            <w:right w:val="none" w:sz="0" w:space="0" w:color="auto"/>
          </w:divBdr>
        </w:div>
        <w:div w:id="1488857648">
          <w:marLeft w:val="0"/>
          <w:marRight w:val="0"/>
          <w:marTop w:val="0"/>
          <w:marBottom w:val="150"/>
          <w:divBdr>
            <w:top w:val="none" w:sz="0" w:space="0" w:color="auto"/>
            <w:left w:val="none" w:sz="0" w:space="0" w:color="auto"/>
            <w:bottom w:val="none" w:sz="0" w:space="0" w:color="auto"/>
            <w:right w:val="none" w:sz="0" w:space="0" w:color="auto"/>
          </w:divBdr>
          <w:divsChild>
            <w:div w:id="92750858">
              <w:marLeft w:val="0"/>
              <w:marRight w:val="0"/>
              <w:marTop w:val="0"/>
              <w:marBottom w:val="0"/>
              <w:divBdr>
                <w:top w:val="none" w:sz="0" w:space="0" w:color="auto"/>
                <w:left w:val="none" w:sz="0" w:space="0" w:color="auto"/>
                <w:bottom w:val="none" w:sz="0" w:space="0" w:color="auto"/>
                <w:right w:val="none" w:sz="0" w:space="0" w:color="auto"/>
              </w:divBdr>
              <w:divsChild>
                <w:div w:id="7908309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57264762">
          <w:marLeft w:val="0"/>
          <w:marRight w:val="0"/>
          <w:marTop w:val="0"/>
          <w:marBottom w:val="0"/>
          <w:divBdr>
            <w:top w:val="none" w:sz="0" w:space="0" w:color="auto"/>
            <w:left w:val="none" w:sz="0" w:space="0" w:color="auto"/>
            <w:bottom w:val="none" w:sz="0" w:space="0" w:color="auto"/>
            <w:right w:val="none" w:sz="0" w:space="0" w:color="auto"/>
          </w:divBdr>
        </w:div>
        <w:div w:id="1350528152">
          <w:marLeft w:val="0"/>
          <w:marRight w:val="0"/>
          <w:marTop w:val="0"/>
          <w:marBottom w:val="0"/>
          <w:divBdr>
            <w:top w:val="none" w:sz="0" w:space="0" w:color="auto"/>
            <w:left w:val="none" w:sz="0" w:space="0" w:color="auto"/>
            <w:bottom w:val="none" w:sz="0" w:space="0" w:color="auto"/>
            <w:right w:val="none" w:sz="0" w:space="0" w:color="auto"/>
          </w:divBdr>
        </w:div>
        <w:div w:id="1108700759">
          <w:marLeft w:val="0"/>
          <w:marRight w:val="0"/>
          <w:marTop w:val="0"/>
          <w:marBottom w:val="150"/>
          <w:divBdr>
            <w:top w:val="none" w:sz="0" w:space="0" w:color="auto"/>
            <w:left w:val="none" w:sz="0" w:space="0" w:color="auto"/>
            <w:bottom w:val="none" w:sz="0" w:space="0" w:color="auto"/>
            <w:right w:val="none" w:sz="0" w:space="0" w:color="auto"/>
          </w:divBdr>
          <w:divsChild>
            <w:div w:id="165218016">
              <w:marLeft w:val="0"/>
              <w:marRight w:val="0"/>
              <w:marTop w:val="0"/>
              <w:marBottom w:val="0"/>
              <w:divBdr>
                <w:top w:val="none" w:sz="0" w:space="0" w:color="auto"/>
                <w:left w:val="none" w:sz="0" w:space="0" w:color="auto"/>
                <w:bottom w:val="none" w:sz="0" w:space="0" w:color="auto"/>
                <w:right w:val="none" w:sz="0" w:space="0" w:color="auto"/>
              </w:divBdr>
              <w:divsChild>
                <w:div w:id="58989866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4199710">
          <w:marLeft w:val="0"/>
          <w:marRight w:val="0"/>
          <w:marTop w:val="0"/>
          <w:marBottom w:val="150"/>
          <w:divBdr>
            <w:top w:val="none" w:sz="0" w:space="0" w:color="auto"/>
            <w:left w:val="none" w:sz="0" w:space="0" w:color="auto"/>
            <w:bottom w:val="none" w:sz="0" w:space="0" w:color="auto"/>
            <w:right w:val="none" w:sz="0" w:space="0" w:color="auto"/>
          </w:divBdr>
          <w:divsChild>
            <w:div w:id="1334800247">
              <w:marLeft w:val="0"/>
              <w:marRight w:val="0"/>
              <w:marTop w:val="0"/>
              <w:marBottom w:val="0"/>
              <w:divBdr>
                <w:top w:val="none" w:sz="0" w:space="0" w:color="auto"/>
                <w:left w:val="none" w:sz="0" w:space="0" w:color="auto"/>
                <w:bottom w:val="none" w:sz="0" w:space="0" w:color="auto"/>
                <w:right w:val="none" w:sz="0" w:space="0" w:color="auto"/>
              </w:divBdr>
              <w:divsChild>
                <w:div w:id="8116817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12794855">
          <w:marLeft w:val="0"/>
          <w:marRight w:val="0"/>
          <w:marTop w:val="0"/>
          <w:marBottom w:val="0"/>
          <w:divBdr>
            <w:top w:val="none" w:sz="0" w:space="0" w:color="auto"/>
            <w:left w:val="none" w:sz="0" w:space="0" w:color="auto"/>
            <w:bottom w:val="none" w:sz="0" w:space="0" w:color="auto"/>
            <w:right w:val="none" w:sz="0" w:space="0" w:color="auto"/>
          </w:divBdr>
        </w:div>
        <w:div w:id="1243250417">
          <w:marLeft w:val="0"/>
          <w:marRight w:val="0"/>
          <w:marTop w:val="0"/>
          <w:marBottom w:val="150"/>
          <w:divBdr>
            <w:top w:val="none" w:sz="0" w:space="0" w:color="auto"/>
            <w:left w:val="none" w:sz="0" w:space="0" w:color="auto"/>
            <w:bottom w:val="none" w:sz="0" w:space="0" w:color="auto"/>
            <w:right w:val="none" w:sz="0" w:space="0" w:color="auto"/>
          </w:divBdr>
          <w:divsChild>
            <w:div w:id="835607213">
              <w:marLeft w:val="0"/>
              <w:marRight w:val="0"/>
              <w:marTop w:val="0"/>
              <w:marBottom w:val="0"/>
              <w:divBdr>
                <w:top w:val="none" w:sz="0" w:space="0" w:color="auto"/>
                <w:left w:val="none" w:sz="0" w:space="0" w:color="auto"/>
                <w:bottom w:val="none" w:sz="0" w:space="0" w:color="auto"/>
                <w:right w:val="none" w:sz="0" w:space="0" w:color="auto"/>
              </w:divBdr>
              <w:divsChild>
                <w:div w:id="14260279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4223099">
          <w:marLeft w:val="0"/>
          <w:marRight w:val="0"/>
          <w:marTop w:val="0"/>
          <w:marBottom w:val="0"/>
          <w:divBdr>
            <w:top w:val="none" w:sz="0" w:space="0" w:color="auto"/>
            <w:left w:val="none" w:sz="0" w:space="0" w:color="auto"/>
            <w:bottom w:val="none" w:sz="0" w:space="0" w:color="auto"/>
            <w:right w:val="none" w:sz="0" w:space="0" w:color="auto"/>
          </w:divBdr>
        </w:div>
        <w:div w:id="951595074">
          <w:marLeft w:val="0"/>
          <w:marRight w:val="0"/>
          <w:marTop w:val="0"/>
          <w:marBottom w:val="0"/>
          <w:divBdr>
            <w:top w:val="none" w:sz="0" w:space="0" w:color="auto"/>
            <w:left w:val="none" w:sz="0" w:space="0" w:color="auto"/>
            <w:bottom w:val="none" w:sz="0" w:space="0" w:color="auto"/>
            <w:right w:val="none" w:sz="0" w:space="0" w:color="auto"/>
          </w:divBdr>
        </w:div>
        <w:div w:id="1643458946">
          <w:marLeft w:val="0"/>
          <w:marRight w:val="0"/>
          <w:marTop w:val="0"/>
          <w:marBottom w:val="0"/>
          <w:divBdr>
            <w:top w:val="none" w:sz="0" w:space="0" w:color="auto"/>
            <w:left w:val="none" w:sz="0" w:space="0" w:color="auto"/>
            <w:bottom w:val="none" w:sz="0" w:space="0" w:color="auto"/>
            <w:right w:val="none" w:sz="0" w:space="0" w:color="auto"/>
          </w:divBdr>
          <w:divsChild>
            <w:div w:id="1583418168">
              <w:marLeft w:val="0"/>
              <w:marRight w:val="0"/>
              <w:marTop w:val="0"/>
              <w:marBottom w:val="150"/>
              <w:divBdr>
                <w:top w:val="none" w:sz="0" w:space="0" w:color="auto"/>
                <w:left w:val="none" w:sz="0" w:space="0" w:color="auto"/>
                <w:bottom w:val="none" w:sz="0" w:space="0" w:color="auto"/>
                <w:right w:val="none" w:sz="0" w:space="0" w:color="auto"/>
              </w:divBdr>
            </w:div>
          </w:divsChild>
        </w:div>
        <w:div w:id="480200583">
          <w:marLeft w:val="0"/>
          <w:marRight w:val="0"/>
          <w:marTop w:val="0"/>
          <w:marBottom w:val="150"/>
          <w:divBdr>
            <w:top w:val="none" w:sz="0" w:space="0" w:color="auto"/>
            <w:left w:val="none" w:sz="0" w:space="0" w:color="auto"/>
            <w:bottom w:val="none" w:sz="0" w:space="0" w:color="auto"/>
            <w:right w:val="none" w:sz="0" w:space="0" w:color="auto"/>
          </w:divBdr>
          <w:divsChild>
            <w:div w:id="1575579533">
              <w:marLeft w:val="0"/>
              <w:marRight w:val="0"/>
              <w:marTop w:val="0"/>
              <w:marBottom w:val="0"/>
              <w:divBdr>
                <w:top w:val="none" w:sz="0" w:space="0" w:color="auto"/>
                <w:left w:val="none" w:sz="0" w:space="0" w:color="auto"/>
                <w:bottom w:val="none" w:sz="0" w:space="0" w:color="auto"/>
                <w:right w:val="none" w:sz="0" w:space="0" w:color="auto"/>
              </w:divBdr>
              <w:divsChild>
                <w:div w:id="13011151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81565483">
          <w:marLeft w:val="0"/>
          <w:marRight w:val="0"/>
          <w:marTop w:val="0"/>
          <w:marBottom w:val="0"/>
          <w:divBdr>
            <w:top w:val="none" w:sz="0" w:space="0" w:color="auto"/>
            <w:left w:val="none" w:sz="0" w:space="0" w:color="auto"/>
            <w:bottom w:val="none" w:sz="0" w:space="0" w:color="auto"/>
            <w:right w:val="none" w:sz="0" w:space="0" w:color="auto"/>
          </w:divBdr>
          <w:divsChild>
            <w:div w:id="555631311">
              <w:marLeft w:val="0"/>
              <w:marRight w:val="0"/>
              <w:marTop w:val="0"/>
              <w:marBottom w:val="0"/>
              <w:divBdr>
                <w:top w:val="none" w:sz="0" w:space="0" w:color="auto"/>
                <w:left w:val="none" w:sz="0" w:space="0" w:color="auto"/>
                <w:bottom w:val="none" w:sz="0" w:space="0" w:color="auto"/>
                <w:right w:val="none" w:sz="0" w:space="0" w:color="auto"/>
              </w:divBdr>
            </w:div>
          </w:divsChild>
        </w:div>
        <w:div w:id="1002898774">
          <w:marLeft w:val="0"/>
          <w:marRight w:val="0"/>
          <w:marTop w:val="0"/>
          <w:marBottom w:val="150"/>
          <w:divBdr>
            <w:top w:val="none" w:sz="0" w:space="0" w:color="auto"/>
            <w:left w:val="none" w:sz="0" w:space="0" w:color="auto"/>
            <w:bottom w:val="none" w:sz="0" w:space="0" w:color="auto"/>
            <w:right w:val="none" w:sz="0" w:space="0" w:color="auto"/>
          </w:divBdr>
          <w:divsChild>
            <w:div w:id="224529977">
              <w:marLeft w:val="0"/>
              <w:marRight w:val="0"/>
              <w:marTop w:val="0"/>
              <w:marBottom w:val="0"/>
              <w:divBdr>
                <w:top w:val="none" w:sz="0" w:space="0" w:color="auto"/>
                <w:left w:val="none" w:sz="0" w:space="0" w:color="auto"/>
                <w:bottom w:val="none" w:sz="0" w:space="0" w:color="auto"/>
                <w:right w:val="none" w:sz="0" w:space="0" w:color="auto"/>
              </w:divBdr>
              <w:divsChild>
                <w:div w:id="5967964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48545107">
          <w:marLeft w:val="0"/>
          <w:marRight w:val="0"/>
          <w:marTop w:val="0"/>
          <w:marBottom w:val="150"/>
          <w:divBdr>
            <w:top w:val="none" w:sz="0" w:space="0" w:color="auto"/>
            <w:left w:val="none" w:sz="0" w:space="0" w:color="auto"/>
            <w:bottom w:val="none" w:sz="0" w:space="0" w:color="auto"/>
            <w:right w:val="none" w:sz="0" w:space="0" w:color="auto"/>
          </w:divBdr>
          <w:divsChild>
            <w:div w:id="994799776">
              <w:marLeft w:val="0"/>
              <w:marRight w:val="0"/>
              <w:marTop w:val="0"/>
              <w:marBottom w:val="0"/>
              <w:divBdr>
                <w:top w:val="none" w:sz="0" w:space="0" w:color="auto"/>
                <w:left w:val="none" w:sz="0" w:space="0" w:color="auto"/>
                <w:bottom w:val="none" w:sz="0" w:space="0" w:color="auto"/>
                <w:right w:val="none" w:sz="0" w:space="0" w:color="auto"/>
              </w:divBdr>
              <w:divsChild>
                <w:div w:id="11781572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5170886">
          <w:marLeft w:val="0"/>
          <w:marRight w:val="0"/>
          <w:marTop w:val="0"/>
          <w:marBottom w:val="150"/>
          <w:divBdr>
            <w:top w:val="none" w:sz="0" w:space="0" w:color="auto"/>
            <w:left w:val="none" w:sz="0" w:space="0" w:color="auto"/>
            <w:bottom w:val="none" w:sz="0" w:space="0" w:color="auto"/>
            <w:right w:val="none" w:sz="0" w:space="0" w:color="auto"/>
          </w:divBdr>
          <w:divsChild>
            <w:div w:id="1265504088">
              <w:marLeft w:val="0"/>
              <w:marRight w:val="0"/>
              <w:marTop w:val="0"/>
              <w:marBottom w:val="0"/>
              <w:divBdr>
                <w:top w:val="none" w:sz="0" w:space="0" w:color="auto"/>
                <w:left w:val="none" w:sz="0" w:space="0" w:color="auto"/>
                <w:bottom w:val="none" w:sz="0" w:space="0" w:color="auto"/>
                <w:right w:val="none" w:sz="0" w:space="0" w:color="auto"/>
              </w:divBdr>
              <w:divsChild>
                <w:div w:id="208352911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63924386">
          <w:marLeft w:val="0"/>
          <w:marRight w:val="0"/>
          <w:marTop w:val="0"/>
          <w:marBottom w:val="150"/>
          <w:divBdr>
            <w:top w:val="none" w:sz="0" w:space="0" w:color="auto"/>
            <w:left w:val="none" w:sz="0" w:space="0" w:color="auto"/>
            <w:bottom w:val="none" w:sz="0" w:space="0" w:color="auto"/>
            <w:right w:val="none" w:sz="0" w:space="0" w:color="auto"/>
          </w:divBdr>
          <w:divsChild>
            <w:div w:id="921332233">
              <w:marLeft w:val="0"/>
              <w:marRight w:val="0"/>
              <w:marTop w:val="0"/>
              <w:marBottom w:val="0"/>
              <w:divBdr>
                <w:top w:val="none" w:sz="0" w:space="0" w:color="auto"/>
                <w:left w:val="none" w:sz="0" w:space="0" w:color="auto"/>
                <w:bottom w:val="none" w:sz="0" w:space="0" w:color="auto"/>
                <w:right w:val="none" w:sz="0" w:space="0" w:color="auto"/>
              </w:divBdr>
              <w:divsChild>
                <w:div w:id="1649088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72581193">
          <w:marLeft w:val="0"/>
          <w:marRight w:val="0"/>
          <w:marTop w:val="0"/>
          <w:marBottom w:val="150"/>
          <w:divBdr>
            <w:top w:val="none" w:sz="0" w:space="0" w:color="auto"/>
            <w:left w:val="none" w:sz="0" w:space="0" w:color="auto"/>
            <w:bottom w:val="none" w:sz="0" w:space="0" w:color="auto"/>
            <w:right w:val="none" w:sz="0" w:space="0" w:color="auto"/>
          </w:divBdr>
          <w:divsChild>
            <w:div w:id="1378434931">
              <w:marLeft w:val="0"/>
              <w:marRight w:val="0"/>
              <w:marTop w:val="0"/>
              <w:marBottom w:val="0"/>
              <w:divBdr>
                <w:top w:val="none" w:sz="0" w:space="0" w:color="auto"/>
                <w:left w:val="none" w:sz="0" w:space="0" w:color="auto"/>
                <w:bottom w:val="none" w:sz="0" w:space="0" w:color="auto"/>
                <w:right w:val="none" w:sz="0" w:space="0" w:color="auto"/>
              </w:divBdr>
              <w:divsChild>
                <w:div w:id="7232197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53634355">
          <w:marLeft w:val="0"/>
          <w:marRight w:val="0"/>
          <w:marTop w:val="0"/>
          <w:marBottom w:val="150"/>
          <w:divBdr>
            <w:top w:val="none" w:sz="0" w:space="0" w:color="auto"/>
            <w:left w:val="none" w:sz="0" w:space="0" w:color="auto"/>
            <w:bottom w:val="none" w:sz="0" w:space="0" w:color="auto"/>
            <w:right w:val="none" w:sz="0" w:space="0" w:color="auto"/>
          </w:divBdr>
          <w:divsChild>
            <w:div w:id="791441456">
              <w:marLeft w:val="0"/>
              <w:marRight w:val="0"/>
              <w:marTop w:val="0"/>
              <w:marBottom w:val="0"/>
              <w:divBdr>
                <w:top w:val="none" w:sz="0" w:space="0" w:color="auto"/>
                <w:left w:val="none" w:sz="0" w:space="0" w:color="auto"/>
                <w:bottom w:val="none" w:sz="0" w:space="0" w:color="auto"/>
                <w:right w:val="none" w:sz="0" w:space="0" w:color="auto"/>
              </w:divBdr>
              <w:divsChild>
                <w:div w:id="197571786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66157290">
          <w:marLeft w:val="0"/>
          <w:marRight w:val="0"/>
          <w:marTop w:val="0"/>
          <w:marBottom w:val="150"/>
          <w:divBdr>
            <w:top w:val="none" w:sz="0" w:space="0" w:color="auto"/>
            <w:left w:val="none" w:sz="0" w:space="0" w:color="auto"/>
            <w:bottom w:val="none" w:sz="0" w:space="0" w:color="auto"/>
            <w:right w:val="none" w:sz="0" w:space="0" w:color="auto"/>
          </w:divBdr>
          <w:divsChild>
            <w:div w:id="241641016">
              <w:marLeft w:val="0"/>
              <w:marRight w:val="0"/>
              <w:marTop w:val="0"/>
              <w:marBottom w:val="0"/>
              <w:divBdr>
                <w:top w:val="none" w:sz="0" w:space="0" w:color="auto"/>
                <w:left w:val="none" w:sz="0" w:space="0" w:color="auto"/>
                <w:bottom w:val="none" w:sz="0" w:space="0" w:color="auto"/>
                <w:right w:val="none" w:sz="0" w:space="0" w:color="auto"/>
              </w:divBdr>
              <w:divsChild>
                <w:div w:id="14087209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241601">
          <w:marLeft w:val="0"/>
          <w:marRight w:val="0"/>
          <w:marTop w:val="0"/>
          <w:marBottom w:val="150"/>
          <w:divBdr>
            <w:top w:val="none" w:sz="0" w:space="0" w:color="auto"/>
            <w:left w:val="none" w:sz="0" w:space="0" w:color="auto"/>
            <w:bottom w:val="none" w:sz="0" w:space="0" w:color="auto"/>
            <w:right w:val="none" w:sz="0" w:space="0" w:color="auto"/>
          </w:divBdr>
          <w:divsChild>
            <w:div w:id="1494179232">
              <w:marLeft w:val="0"/>
              <w:marRight w:val="0"/>
              <w:marTop w:val="0"/>
              <w:marBottom w:val="0"/>
              <w:divBdr>
                <w:top w:val="none" w:sz="0" w:space="0" w:color="auto"/>
                <w:left w:val="none" w:sz="0" w:space="0" w:color="auto"/>
                <w:bottom w:val="none" w:sz="0" w:space="0" w:color="auto"/>
                <w:right w:val="none" w:sz="0" w:space="0" w:color="auto"/>
              </w:divBdr>
              <w:divsChild>
                <w:div w:id="9876340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654095674">
      <w:bodyDiv w:val="1"/>
      <w:marLeft w:val="0"/>
      <w:marRight w:val="0"/>
      <w:marTop w:val="0"/>
      <w:marBottom w:val="0"/>
      <w:divBdr>
        <w:top w:val="none" w:sz="0" w:space="0" w:color="auto"/>
        <w:left w:val="none" w:sz="0" w:space="0" w:color="auto"/>
        <w:bottom w:val="none" w:sz="0" w:space="0" w:color="auto"/>
        <w:right w:val="none" w:sz="0" w:space="0" w:color="auto"/>
      </w:divBdr>
    </w:div>
    <w:div w:id="1882397474">
      <w:bodyDiv w:val="1"/>
      <w:marLeft w:val="0"/>
      <w:marRight w:val="0"/>
      <w:marTop w:val="0"/>
      <w:marBottom w:val="0"/>
      <w:divBdr>
        <w:top w:val="none" w:sz="0" w:space="0" w:color="auto"/>
        <w:left w:val="none" w:sz="0" w:space="0" w:color="auto"/>
        <w:bottom w:val="none" w:sz="0" w:space="0" w:color="auto"/>
        <w:right w:val="none" w:sz="0" w:space="0" w:color="auto"/>
      </w:divBdr>
      <w:divsChild>
        <w:div w:id="1982298375">
          <w:marLeft w:val="150"/>
          <w:marRight w:val="0"/>
          <w:marTop w:val="0"/>
          <w:marBottom w:val="150"/>
          <w:divBdr>
            <w:top w:val="none" w:sz="0" w:space="0" w:color="auto"/>
            <w:left w:val="none" w:sz="0" w:space="0" w:color="auto"/>
            <w:bottom w:val="none" w:sz="0" w:space="0" w:color="auto"/>
            <w:right w:val="none" w:sz="0" w:space="0" w:color="auto"/>
          </w:divBdr>
          <w:divsChild>
            <w:div w:id="1365714122">
              <w:marLeft w:val="0"/>
              <w:marRight w:val="0"/>
              <w:marTop w:val="0"/>
              <w:marBottom w:val="0"/>
              <w:divBdr>
                <w:top w:val="none" w:sz="0" w:space="0" w:color="auto"/>
                <w:left w:val="none" w:sz="0" w:space="0" w:color="auto"/>
                <w:bottom w:val="none" w:sz="0" w:space="0" w:color="auto"/>
                <w:right w:val="none" w:sz="0" w:space="0" w:color="auto"/>
              </w:divBdr>
              <w:divsChild>
                <w:div w:id="1934390319">
                  <w:marLeft w:val="0"/>
                  <w:marRight w:val="0"/>
                  <w:marTop w:val="0"/>
                  <w:marBottom w:val="0"/>
                  <w:divBdr>
                    <w:top w:val="none" w:sz="0" w:space="0" w:color="auto"/>
                    <w:left w:val="none" w:sz="0" w:space="0" w:color="auto"/>
                    <w:bottom w:val="none" w:sz="0" w:space="0" w:color="auto"/>
                    <w:right w:val="none" w:sz="0" w:space="0" w:color="auto"/>
                  </w:divBdr>
                  <w:divsChild>
                    <w:div w:id="1987932574">
                      <w:marLeft w:val="-225"/>
                      <w:marRight w:val="-225"/>
                      <w:marTop w:val="0"/>
                      <w:marBottom w:val="0"/>
                      <w:divBdr>
                        <w:top w:val="none" w:sz="0" w:space="0" w:color="auto"/>
                        <w:left w:val="none" w:sz="0" w:space="0" w:color="auto"/>
                        <w:bottom w:val="none" w:sz="0" w:space="0" w:color="auto"/>
                        <w:right w:val="none" w:sz="0" w:space="0" w:color="auto"/>
                      </w:divBdr>
                      <w:divsChild>
                        <w:div w:id="10269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551145">
          <w:marLeft w:val="0"/>
          <w:marRight w:val="0"/>
          <w:marTop w:val="0"/>
          <w:marBottom w:val="0"/>
          <w:divBdr>
            <w:top w:val="none" w:sz="0" w:space="0" w:color="auto"/>
            <w:left w:val="none" w:sz="0" w:space="0" w:color="auto"/>
            <w:bottom w:val="none" w:sz="0" w:space="0" w:color="auto"/>
            <w:right w:val="none" w:sz="0" w:space="0" w:color="auto"/>
          </w:divBdr>
        </w:div>
        <w:div w:id="1722748944">
          <w:marLeft w:val="0"/>
          <w:marRight w:val="0"/>
          <w:marTop w:val="0"/>
          <w:marBottom w:val="0"/>
          <w:divBdr>
            <w:top w:val="none" w:sz="0" w:space="0" w:color="auto"/>
            <w:left w:val="none" w:sz="0" w:space="0" w:color="auto"/>
            <w:bottom w:val="none" w:sz="0" w:space="0" w:color="auto"/>
            <w:right w:val="none" w:sz="0" w:space="0" w:color="auto"/>
          </w:divBdr>
        </w:div>
        <w:div w:id="427847698">
          <w:marLeft w:val="0"/>
          <w:marRight w:val="0"/>
          <w:marTop w:val="0"/>
          <w:marBottom w:val="150"/>
          <w:divBdr>
            <w:top w:val="none" w:sz="0" w:space="0" w:color="auto"/>
            <w:left w:val="none" w:sz="0" w:space="0" w:color="auto"/>
            <w:bottom w:val="none" w:sz="0" w:space="0" w:color="auto"/>
            <w:right w:val="none" w:sz="0" w:space="0" w:color="auto"/>
          </w:divBdr>
          <w:divsChild>
            <w:div w:id="1379628598">
              <w:marLeft w:val="0"/>
              <w:marRight w:val="0"/>
              <w:marTop w:val="0"/>
              <w:marBottom w:val="0"/>
              <w:divBdr>
                <w:top w:val="none" w:sz="0" w:space="0" w:color="auto"/>
                <w:left w:val="none" w:sz="0" w:space="0" w:color="auto"/>
                <w:bottom w:val="none" w:sz="0" w:space="0" w:color="auto"/>
                <w:right w:val="none" w:sz="0" w:space="0" w:color="auto"/>
              </w:divBdr>
              <w:divsChild>
                <w:div w:id="14043349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49935565">
          <w:marLeft w:val="0"/>
          <w:marRight w:val="0"/>
          <w:marTop w:val="0"/>
          <w:marBottom w:val="0"/>
          <w:divBdr>
            <w:top w:val="none" w:sz="0" w:space="0" w:color="auto"/>
            <w:left w:val="none" w:sz="0" w:space="0" w:color="auto"/>
            <w:bottom w:val="none" w:sz="0" w:space="0" w:color="auto"/>
            <w:right w:val="none" w:sz="0" w:space="0" w:color="auto"/>
          </w:divBdr>
          <w:divsChild>
            <w:div w:id="2090804162">
              <w:marLeft w:val="0"/>
              <w:marRight w:val="0"/>
              <w:marTop w:val="0"/>
              <w:marBottom w:val="0"/>
              <w:divBdr>
                <w:top w:val="none" w:sz="0" w:space="0" w:color="auto"/>
                <w:left w:val="none" w:sz="0" w:space="0" w:color="auto"/>
                <w:bottom w:val="none" w:sz="0" w:space="0" w:color="auto"/>
                <w:right w:val="none" w:sz="0" w:space="0" w:color="auto"/>
              </w:divBdr>
            </w:div>
          </w:divsChild>
        </w:div>
        <w:div w:id="3364116">
          <w:marLeft w:val="0"/>
          <w:marRight w:val="0"/>
          <w:marTop w:val="0"/>
          <w:marBottom w:val="150"/>
          <w:divBdr>
            <w:top w:val="none" w:sz="0" w:space="0" w:color="auto"/>
            <w:left w:val="none" w:sz="0" w:space="0" w:color="auto"/>
            <w:bottom w:val="none" w:sz="0" w:space="0" w:color="auto"/>
            <w:right w:val="none" w:sz="0" w:space="0" w:color="auto"/>
          </w:divBdr>
          <w:divsChild>
            <w:div w:id="495537631">
              <w:marLeft w:val="0"/>
              <w:marRight w:val="0"/>
              <w:marTop w:val="0"/>
              <w:marBottom w:val="0"/>
              <w:divBdr>
                <w:top w:val="none" w:sz="0" w:space="0" w:color="auto"/>
                <w:left w:val="none" w:sz="0" w:space="0" w:color="auto"/>
                <w:bottom w:val="none" w:sz="0" w:space="0" w:color="auto"/>
                <w:right w:val="none" w:sz="0" w:space="0" w:color="auto"/>
              </w:divBdr>
              <w:divsChild>
                <w:div w:id="8874521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6969645">
          <w:marLeft w:val="0"/>
          <w:marRight w:val="0"/>
          <w:marTop w:val="0"/>
          <w:marBottom w:val="0"/>
          <w:divBdr>
            <w:top w:val="none" w:sz="0" w:space="0" w:color="auto"/>
            <w:left w:val="none" w:sz="0" w:space="0" w:color="auto"/>
            <w:bottom w:val="none" w:sz="0" w:space="0" w:color="auto"/>
            <w:right w:val="none" w:sz="0" w:space="0" w:color="auto"/>
          </w:divBdr>
          <w:divsChild>
            <w:div w:id="246967945">
              <w:marLeft w:val="0"/>
              <w:marRight w:val="0"/>
              <w:marTop w:val="0"/>
              <w:marBottom w:val="0"/>
              <w:divBdr>
                <w:top w:val="none" w:sz="0" w:space="0" w:color="auto"/>
                <w:left w:val="none" w:sz="0" w:space="0" w:color="auto"/>
                <w:bottom w:val="none" w:sz="0" w:space="0" w:color="auto"/>
                <w:right w:val="none" w:sz="0" w:space="0" w:color="auto"/>
              </w:divBdr>
            </w:div>
          </w:divsChild>
        </w:div>
        <w:div w:id="1980914847">
          <w:marLeft w:val="0"/>
          <w:marRight w:val="0"/>
          <w:marTop w:val="0"/>
          <w:marBottom w:val="150"/>
          <w:divBdr>
            <w:top w:val="none" w:sz="0" w:space="0" w:color="auto"/>
            <w:left w:val="none" w:sz="0" w:space="0" w:color="auto"/>
            <w:bottom w:val="none" w:sz="0" w:space="0" w:color="auto"/>
            <w:right w:val="none" w:sz="0" w:space="0" w:color="auto"/>
          </w:divBdr>
          <w:divsChild>
            <w:div w:id="2054303060">
              <w:marLeft w:val="0"/>
              <w:marRight w:val="0"/>
              <w:marTop w:val="0"/>
              <w:marBottom w:val="0"/>
              <w:divBdr>
                <w:top w:val="none" w:sz="0" w:space="0" w:color="auto"/>
                <w:left w:val="none" w:sz="0" w:space="0" w:color="auto"/>
                <w:bottom w:val="none" w:sz="0" w:space="0" w:color="auto"/>
                <w:right w:val="none" w:sz="0" w:space="0" w:color="auto"/>
              </w:divBdr>
              <w:divsChild>
                <w:div w:id="3729660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29501907">
          <w:marLeft w:val="0"/>
          <w:marRight w:val="0"/>
          <w:marTop w:val="0"/>
          <w:marBottom w:val="150"/>
          <w:divBdr>
            <w:top w:val="none" w:sz="0" w:space="0" w:color="auto"/>
            <w:left w:val="none" w:sz="0" w:space="0" w:color="auto"/>
            <w:bottom w:val="none" w:sz="0" w:space="0" w:color="auto"/>
            <w:right w:val="none" w:sz="0" w:space="0" w:color="auto"/>
          </w:divBdr>
          <w:divsChild>
            <w:div w:id="1471945865">
              <w:marLeft w:val="0"/>
              <w:marRight w:val="0"/>
              <w:marTop w:val="0"/>
              <w:marBottom w:val="0"/>
              <w:divBdr>
                <w:top w:val="none" w:sz="0" w:space="0" w:color="auto"/>
                <w:left w:val="none" w:sz="0" w:space="0" w:color="auto"/>
                <w:bottom w:val="none" w:sz="0" w:space="0" w:color="auto"/>
                <w:right w:val="none" w:sz="0" w:space="0" w:color="auto"/>
              </w:divBdr>
              <w:divsChild>
                <w:div w:id="14941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314">
          <w:marLeft w:val="0"/>
          <w:marRight w:val="0"/>
          <w:marTop w:val="0"/>
          <w:marBottom w:val="150"/>
          <w:divBdr>
            <w:top w:val="none" w:sz="0" w:space="0" w:color="auto"/>
            <w:left w:val="none" w:sz="0" w:space="0" w:color="auto"/>
            <w:bottom w:val="none" w:sz="0" w:space="0" w:color="auto"/>
            <w:right w:val="none" w:sz="0" w:space="0" w:color="auto"/>
          </w:divBdr>
          <w:divsChild>
            <w:div w:id="461533195">
              <w:marLeft w:val="0"/>
              <w:marRight w:val="0"/>
              <w:marTop w:val="0"/>
              <w:marBottom w:val="0"/>
              <w:divBdr>
                <w:top w:val="none" w:sz="0" w:space="0" w:color="auto"/>
                <w:left w:val="none" w:sz="0" w:space="0" w:color="auto"/>
                <w:bottom w:val="none" w:sz="0" w:space="0" w:color="auto"/>
                <w:right w:val="none" w:sz="0" w:space="0" w:color="auto"/>
              </w:divBdr>
              <w:divsChild>
                <w:div w:id="22055831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51679984">
          <w:marLeft w:val="0"/>
          <w:marRight w:val="0"/>
          <w:marTop w:val="0"/>
          <w:marBottom w:val="150"/>
          <w:divBdr>
            <w:top w:val="none" w:sz="0" w:space="0" w:color="auto"/>
            <w:left w:val="none" w:sz="0" w:space="0" w:color="auto"/>
            <w:bottom w:val="none" w:sz="0" w:space="0" w:color="auto"/>
            <w:right w:val="none" w:sz="0" w:space="0" w:color="auto"/>
          </w:divBdr>
          <w:divsChild>
            <w:div w:id="1064763748">
              <w:marLeft w:val="0"/>
              <w:marRight w:val="0"/>
              <w:marTop w:val="0"/>
              <w:marBottom w:val="0"/>
              <w:divBdr>
                <w:top w:val="none" w:sz="0" w:space="0" w:color="auto"/>
                <w:left w:val="none" w:sz="0" w:space="0" w:color="auto"/>
                <w:bottom w:val="none" w:sz="0" w:space="0" w:color="auto"/>
                <w:right w:val="none" w:sz="0" w:space="0" w:color="auto"/>
              </w:divBdr>
              <w:divsChild>
                <w:div w:id="18278165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68509661">
          <w:marLeft w:val="0"/>
          <w:marRight w:val="0"/>
          <w:marTop w:val="0"/>
          <w:marBottom w:val="150"/>
          <w:divBdr>
            <w:top w:val="none" w:sz="0" w:space="0" w:color="auto"/>
            <w:left w:val="none" w:sz="0" w:space="0" w:color="auto"/>
            <w:bottom w:val="none" w:sz="0" w:space="0" w:color="auto"/>
            <w:right w:val="none" w:sz="0" w:space="0" w:color="auto"/>
          </w:divBdr>
          <w:divsChild>
            <w:div w:id="810754704">
              <w:marLeft w:val="0"/>
              <w:marRight w:val="0"/>
              <w:marTop w:val="0"/>
              <w:marBottom w:val="0"/>
              <w:divBdr>
                <w:top w:val="none" w:sz="0" w:space="0" w:color="auto"/>
                <w:left w:val="none" w:sz="0" w:space="0" w:color="auto"/>
                <w:bottom w:val="none" w:sz="0" w:space="0" w:color="auto"/>
                <w:right w:val="none" w:sz="0" w:space="0" w:color="auto"/>
              </w:divBdr>
              <w:divsChild>
                <w:div w:id="212835010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456169">
          <w:marLeft w:val="0"/>
          <w:marRight w:val="0"/>
          <w:marTop w:val="0"/>
          <w:marBottom w:val="0"/>
          <w:divBdr>
            <w:top w:val="none" w:sz="0" w:space="0" w:color="auto"/>
            <w:left w:val="none" w:sz="0" w:space="0" w:color="auto"/>
            <w:bottom w:val="none" w:sz="0" w:space="0" w:color="auto"/>
            <w:right w:val="none" w:sz="0" w:space="0" w:color="auto"/>
          </w:divBdr>
        </w:div>
        <w:div w:id="248927776">
          <w:marLeft w:val="0"/>
          <w:marRight w:val="0"/>
          <w:marTop w:val="0"/>
          <w:marBottom w:val="150"/>
          <w:divBdr>
            <w:top w:val="none" w:sz="0" w:space="0" w:color="auto"/>
            <w:left w:val="none" w:sz="0" w:space="0" w:color="auto"/>
            <w:bottom w:val="none" w:sz="0" w:space="0" w:color="auto"/>
            <w:right w:val="none" w:sz="0" w:space="0" w:color="auto"/>
          </w:divBdr>
          <w:divsChild>
            <w:div w:id="1707366833">
              <w:marLeft w:val="0"/>
              <w:marRight w:val="0"/>
              <w:marTop w:val="0"/>
              <w:marBottom w:val="0"/>
              <w:divBdr>
                <w:top w:val="none" w:sz="0" w:space="0" w:color="auto"/>
                <w:left w:val="none" w:sz="0" w:space="0" w:color="auto"/>
                <w:bottom w:val="none" w:sz="0" w:space="0" w:color="auto"/>
                <w:right w:val="none" w:sz="0" w:space="0" w:color="auto"/>
              </w:divBdr>
              <w:divsChild>
                <w:div w:id="498734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0319162">
          <w:marLeft w:val="0"/>
          <w:marRight w:val="0"/>
          <w:marTop w:val="0"/>
          <w:marBottom w:val="150"/>
          <w:divBdr>
            <w:top w:val="none" w:sz="0" w:space="0" w:color="auto"/>
            <w:left w:val="none" w:sz="0" w:space="0" w:color="auto"/>
            <w:bottom w:val="none" w:sz="0" w:space="0" w:color="auto"/>
            <w:right w:val="none" w:sz="0" w:space="0" w:color="auto"/>
          </w:divBdr>
          <w:divsChild>
            <w:div w:id="647324412">
              <w:marLeft w:val="0"/>
              <w:marRight w:val="0"/>
              <w:marTop w:val="0"/>
              <w:marBottom w:val="0"/>
              <w:divBdr>
                <w:top w:val="none" w:sz="0" w:space="0" w:color="auto"/>
                <w:left w:val="none" w:sz="0" w:space="0" w:color="auto"/>
                <w:bottom w:val="none" w:sz="0" w:space="0" w:color="auto"/>
                <w:right w:val="none" w:sz="0" w:space="0" w:color="auto"/>
              </w:divBdr>
              <w:divsChild>
                <w:div w:id="5859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6539">
          <w:marLeft w:val="0"/>
          <w:marRight w:val="0"/>
          <w:marTop w:val="0"/>
          <w:marBottom w:val="150"/>
          <w:divBdr>
            <w:top w:val="none" w:sz="0" w:space="0" w:color="auto"/>
            <w:left w:val="none" w:sz="0" w:space="0" w:color="auto"/>
            <w:bottom w:val="none" w:sz="0" w:space="0" w:color="auto"/>
            <w:right w:val="none" w:sz="0" w:space="0" w:color="auto"/>
          </w:divBdr>
          <w:divsChild>
            <w:div w:id="1209682208">
              <w:marLeft w:val="0"/>
              <w:marRight w:val="0"/>
              <w:marTop w:val="0"/>
              <w:marBottom w:val="0"/>
              <w:divBdr>
                <w:top w:val="none" w:sz="0" w:space="0" w:color="auto"/>
                <w:left w:val="none" w:sz="0" w:space="0" w:color="auto"/>
                <w:bottom w:val="none" w:sz="0" w:space="0" w:color="auto"/>
                <w:right w:val="none" w:sz="0" w:space="0" w:color="auto"/>
              </w:divBdr>
              <w:divsChild>
                <w:div w:id="1203443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45649046">
          <w:marLeft w:val="0"/>
          <w:marRight w:val="0"/>
          <w:marTop w:val="0"/>
          <w:marBottom w:val="0"/>
          <w:divBdr>
            <w:top w:val="none" w:sz="0" w:space="0" w:color="auto"/>
            <w:left w:val="none" w:sz="0" w:space="0" w:color="auto"/>
            <w:bottom w:val="none" w:sz="0" w:space="0" w:color="auto"/>
            <w:right w:val="none" w:sz="0" w:space="0" w:color="auto"/>
          </w:divBdr>
          <w:divsChild>
            <w:div w:id="368409747">
              <w:marLeft w:val="0"/>
              <w:marRight w:val="0"/>
              <w:marTop w:val="0"/>
              <w:marBottom w:val="0"/>
              <w:divBdr>
                <w:top w:val="none" w:sz="0" w:space="0" w:color="auto"/>
                <w:left w:val="none" w:sz="0" w:space="0" w:color="auto"/>
                <w:bottom w:val="none" w:sz="0" w:space="0" w:color="auto"/>
                <w:right w:val="none" w:sz="0" w:space="0" w:color="auto"/>
              </w:divBdr>
            </w:div>
          </w:divsChild>
        </w:div>
        <w:div w:id="1182937866">
          <w:marLeft w:val="0"/>
          <w:marRight w:val="0"/>
          <w:marTop w:val="0"/>
          <w:marBottom w:val="150"/>
          <w:divBdr>
            <w:top w:val="none" w:sz="0" w:space="0" w:color="auto"/>
            <w:left w:val="none" w:sz="0" w:space="0" w:color="auto"/>
            <w:bottom w:val="none" w:sz="0" w:space="0" w:color="auto"/>
            <w:right w:val="none" w:sz="0" w:space="0" w:color="auto"/>
          </w:divBdr>
          <w:divsChild>
            <w:div w:id="1272710837">
              <w:marLeft w:val="0"/>
              <w:marRight w:val="0"/>
              <w:marTop w:val="0"/>
              <w:marBottom w:val="0"/>
              <w:divBdr>
                <w:top w:val="none" w:sz="0" w:space="0" w:color="auto"/>
                <w:left w:val="none" w:sz="0" w:space="0" w:color="auto"/>
                <w:bottom w:val="none" w:sz="0" w:space="0" w:color="auto"/>
                <w:right w:val="none" w:sz="0" w:space="0" w:color="auto"/>
              </w:divBdr>
              <w:divsChild>
                <w:div w:id="121276603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8324364">
          <w:marLeft w:val="0"/>
          <w:marRight w:val="0"/>
          <w:marTop w:val="0"/>
          <w:marBottom w:val="0"/>
          <w:divBdr>
            <w:top w:val="none" w:sz="0" w:space="0" w:color="auto"/>
            <w:left w:val="none" w:sz="0" w:space="0" w:color="auto"/>
            <w:bottom w:val="none" w:sz="0" w:space="0" w:color="auto"/>
            <w:right w:val="none" w:sz="0" w:space="0" w:color="auto"/>
          </w:divBdr>
        </w:div>
        <w:div w:id="1494030269">
          <w:marLeft w:val="0"/>
          <w:marRight w:val="0"/>
          <w:marTop w:val="0"/>
          <w:marBottom w:val="150"/>
          <w:divBdr>
            <w:top w:val="none" w:sz="0" w:space="0" w:color="auto"/>
            <w:left w:val="none" w:sz="0" w:space="0" w:color="auto"/>
            <w:bottom w:val="none" w:sz="0" w:space="0" w:color="auto"/>
            <w:right w:val="none" w:sz="0" w:space="0" w:color="auto"/>
          </w:divBdr>
          <w:divsChild>
            <w:div w:id="1188064683">
              <w:marLeft w:val="0"/>
              <w:marRight w:val="0"/>
              <w:marTop w:val="0"/>
              <w:marBottom w:val="0"/>
              <w:divBdr>
                <w:top w:val="none" w:sz="0" w:space="0" w:color="auto"/>
                <w:left w:val="none" w:sz="0" w:space="0" w:color="auto"/>
                <w:bottom w:val="none" w:sz="0" w:space="0" w:color="auto"/>
                <w:right w:val="none" w:sz="0" w:space="0" w:color="auto"/>
              </w:divBdr>
              <w:divsChild>
                <w:div w:id="20329947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93256504">
          <w:marLeft w:val="0"/>
          <w:marRight w:val="0"/>
          <w:marTop w:val="0"/>
          <w:marBottom w:val="150"/>
          <w:divBdr>
            <w:top w:val="none" w:sz="0" w:space="0" w:color="auto"/>
            <w:left w:val="none" w:sz="0" w:space="0" w:color="auto"/>
            <w:bottom w:val="none" w:sz="0" w:space="0" w:color="auto"/>
            <w:right w:val="none" w:sz="0" w:space="0" w:color="auto"/>
          </w:divBdr>
          <w:divsChild>
            <w:div w:id="1429930425">
              <w:marLeft w:val="0"/>
              <w:marRight w:val="0"/>
              <w:marTop w:val="0"/>
              <w:marBottom w:val="0"/>
              <w:divBdr>
                <w:top w:val="none" w:sz="0" w:space="0" w:color="auto"/>
                <w:left w:val="none" w:sz="0" w:space="0" w:color="auto"/>
                <w:bottom w:val="none" w:sz="0" w:space="0" w:color="auto"/>
                <w:right w:val="none" w:sz="0" w:space="0" w:color="auto"/>
              </w:divBdr>
              <w:divsChild>
                <w:div w:id="8736626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3695363">
          <w:marLeft w:val="0"/>
          <w:marRight w:val="0"/>
          <w:marTop w:val="0"/>
          <w:marBottom w:val="150"/>
          <w:divBdr>
            <w:top w:val="none" w:sz="0" w:space="0" w:color="auto"/>
            <w:left w:val="none" w:sz="0" w:space="0" w:color="auto"/>
            <w:bottom w:val="none" w:sz="0" w:space="0" w:color="auto"/>
            <w:right w:val="none" w:sz="0" w:space="0" w:color="auto"/>
          </w:divBdr>
          <w:divsChild>
            <w:div w:id="1310134617">
              <w:marLeft w:val="0"/>
              <w:marRight w:val="0"/>
              <w:marTop w:val="0"/>
              <w:marBottom w:val="0"/>
              <w:divBdr>
                <w:top w:val="none" w:sz="0" w:space="0" w:color="auto"/>
                <w:left w:val="none" w:sz="0" w:space="0" w:color="auto"/>
                <w:bottom w:val="none" w:sz="0" w:space="0" w:color="auto"/>
                <w:right w:val="none" w:sz="0" w:space="0" w:color="auto"/>
              </w:divBdr>
              <w:divsChild>
                <w:div w:id="130758587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70684970">
          <w:marLeft w:val="0"/>
          <w:marRight w:val="0"/>
          <w:marTop w:val="0"/>
          <w:marBottom w:val="150"/>
          <w:divBdr>
            <w:top w:val="none" w:sz="0" w:space="0" w:color="auto"/>
            <w:left w:val="none" w:sz="0" w:space="0" w:color="auto"/>
            <w:bottom w:val="none" w:sz="0" w:space="0" w:color="auto"/>
            <w:right w:val="none" w:sz="0" w:space="0" w:color="auto"/>
          </w:divBdr>
          <w:divsChild>
            <w:div w:id="996424634">
              <w:marLeft w:val="0"/>
              <w:marRight w:val="0"/>
              <w:marTop w:val="0"/>
              <w:marBottom w:val="0"/>
              <w:divBdr>
                <w:top w:val="none" w:sz="0" w:space="0" w:color="auto"/>
                <w:left w:val="none" w:sz="0" w:space="0" w:color="auto"/>
                <w:bottom w:val="none" w:sz="0" w:space="0" w:color="auto"/>
                <w:right w:val="none" w:sz="0" w:space="0" w:color="auto"/>
              </w:divBdr>
              <w:divsChild>
                <w:div w:id="13433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3799">
          <w:marLeft w:val="0"/>
          <w:marRight w:val="0"/>
          <w:marTop w:val="0"/>
          <w:marBottom w:val="150"/>
          <w:divBdr>
            <w:top w:val="none" w:sz="0" w:space="0" w:color="auto"/>
            <w:left w:val="none" w:sz="0" w:space="0" w:color="auto"/>
            <w:bottom w:val="none" w:sz="0" w:space="0" w:color="auto"/>
            <w:right w:val="none" w:sz="0" w:space="0" w:color="auto"/>
          </w:divBdr>
          <w:divsChild>
            <w:div w:id="81606451">
              <w:marLeft w:val="0"/>
              <w:marRight w:val="0"/>
              <w:marTop w:val="0"/>
              <w:marBottom w:val="0"/>
              <w:divBdr>
                <w:top w:val="none" w:sz="0" w:space="0" w:color="auto"/>
                <w:left w:val="none" w:sz="0" w:space="0" w:color="auto"/>
                <w:bottom w:val="none" w:sz="0" w:space="0" w:color="auto"/>
                <w:right w:val="none" w:sz="0" w:space="0" w:color="auto"/>
              </w:divBdr>
              <w:divsChild>
                <w:div w:id="15632512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53832945">
          <w:marLeft w:val="0"/>
          <w:marRight w:val="0"/>
          <w:marTop w:val="0"/>
          <w:marBottom w:val="0"/>
          <w:divBdr>
            <w:top w:val="none" w:sz="0" w:space="0" w:color="auto"/>
            <w:left w:val="none" w:sz="0" w:space="0" w:color="auto"/>
            <w:bottom w:val="none" w:sz="0" w:space="0" w:color="auto"/>
            <w:right w:val="none" w:sz="0" w:space="0" w:color="auto"/>
          </w:divBdr>
          <w:divsChild>
            <w:div w:id="85225111">
              <w:marLeft w:val="0"/>
              <w:marRight w:val="0"/>
              <w:marTop w:val="0"/>
              <w:marBottom w:val="0"/>
              <w:divBdr>
                <w:top w:val="none" w:sz="0" w:space="0" w:color="auto"/>
                <w:left w:val="none" w:sz="0" w:space="0" w:color="auto"/>
                <w:bottom w:val="none" w:sz="0" w:space="0" w:color="auto"/>
                <w:right w:val="none" w:sz="0" w:space="0" w:color="auto"/>
              </w:divBdr>
            </w:div>
          </w:divsChild>
        </w:div>
        <w:div w:id="739406684">
          <w:marLeft w:val="0"/>
          <w:marRight w:val="0"/>
          <w:marTop w:val="0"/>
          <w:marBottom w:val="150"/>
          <w:divBdr>
            <w:top w:val="none" w:sz="0" w:space="0" w:color="auto"/>
            <w:left w:val="none" w:sz="0" w:space="0" w:color="auto"/>
            <w:bottom w:val="none" w:sz="0" w:space="0" w:color="auto"/>
            <w:right w:val="none" w:sz="0" w:space="0" w:color="auto"/>
          </w:divBdr>
          <w:divsChild>
            <w:div w:id="573780706">
              <w:marLeft w:val="0"/>
              <w:marRight w:val="0"/>
              <w:marTop w:val="0"/>
              <w:marBottom w:val="0"/>
              <w:divBdr>
                <w:top w:val="none" w:sz="0" w:space="0" w:color="auto"/>
                <w:left w:val="none" w:sz="0" w:space="0" w:color="auto"/>
                <w:bottom w:val="none" w:sz="0" w:space="0" w:color="auto"/>
                <w:right w:val="none" w:sz="0" w:space="0" w:color="auto"/>
              </w:divBdr>
              <w:divsChild>
                <w:div w:id="19954495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8571565">
          <w:marLeft w:val="0"/>
          <w:marRight w:val="0"/>
          <w:marTop w:val="0"/>
          <w:marBottom w:val="0"/>
          <w:divBdr>
            <w:top w:val="none" w:sz="0" w:space="0" w:color="auto"/>
            <w:left w:val="none" w:sz="0" w:space="0" w:color="auto"/>
            <w:bottom w:val="none" w:sz="0" w:space="0" w:color="auto"/>
            <w:right w:val="none" w:sz="0" w:space="0" w:color="auto"/>
          </w:divBdr>
          <w:divsChild>
            <w:div w:id="913585439">
              <w:marLeft w:val="0"/>
              <w:marRight w:val="0"/>
              <w:marTop w:val="0"/>
              <w:marBottom w:val="0"/>
              <w:divBdr>
                <w:top w:val="none" w:sz="0" w:space="0" w:color="auto"/>
                <w:left w:val="none" w:sz="0" w:space="0" w:color="auto"/>
                <w:bottom w:val="none" w:sz="0" w:space="0" w:color="auto"/>
                <w:right w:val="none" w:sz="0" w:space="0" w:color="auto"/>
              </w:divBdr>
            </w:div>
          </w:divsChild>
        </w:div>
        <w:div w:id="788085908">
          <w:marLeft w:val="0"/>
          <w:marRight w:val="0"/>
          <w:marTop w:val="0"/>
          <w:marBottom w:val="150"/>
          <w:divBdr>
            <w:top w:val="none" w:sz="0" w:space="0" w:color="auto"/>
            <w:left w:val="none" w:sz="0" w:space="0" w:color="auto"/>
            <w:bottom w:val="none" w:sz="0" w:space="0" w:color="auto"/>
            <w:right w:val="none" w:sz="0" w:space="0" w:color="auto"/>
          </w:divBdr>
          <w:divsChild>
            <w:div w:id="980689129">
              <w:marLeft w:val="0"/>
              <w:marRight w:val="0"/>
              <w:marTop w:val="0"/>
              <w:marBottom w:val="0"/>
              <w:divBdr>
                <w:top w:val="none" w:sz="0" w:space="0" w:color="auto"/>
                <w:left w:val="none" w:sz="0" w:space="0" w:color="auto"/>
                <w:bottom w:val="none" w:sz="0" w:space="0" w:color="auto"/>
                <w:right w:val="none" w:sz="0" w:space="0" w:color="auto"/>
              </w:divBdr>
              <w:divsChild>
                <w:div w:id="206975995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69735270">
          <w:marLeft w:val="0"/>
          <w:marRight w:val="0"/>
          <w:marTop w:val="0"/>
          <w:marBottom w:val="150"/>
          <w:divBdr>
            <w:top w:val="none" w:sz="0" w:space="0" w:color="auto"/>
            <w:left w:val="none" w:sz="0" w:space="0" w:color="auto"/>
            <w:bottom w:val="none" w:sz="0" w:space="0" w:color="auto"/>
            <w:right w:val="none" w:sz="0" w:space="0" w:color="auto"/>
          </w:divBdr>
          <w:divsChild>
            <w:div w:id="9913410">
              <w:marLeft w:val="0"/>
              <w:marRight w:val="0"/>
              <w:marTop w:val="0"/>
              <w:marBottom w:val="0"/>
              <w:divBdr>
                <w:top w:val="none" w:sz="0" w:space="0" w:color="auto"/>
                <w:left w:val="none" w:sz="0" w:space="0" w:color="auto"/>
                <w:bottom w:val="none" w:sz="0" w:space="0" w:color="auto"/>
                <w:right w:val="none" w:sz="0" w:space="0" w:color="auto"/>
              </w:divBdr>
              <w:divsChild>
                <w:div w:id="2887531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21450065">
          <w:marLeft w:val="0"/>
          <w:marRight w:val="0"/>
          <w:marTop w:val="0"/>
          <w:marBottom w:val="150"/>
          <w:divBdr>
            <w:top w:val="none" w:sz="0" w:space="0" w:color="auto"/>
            <w:left w:val="none" w:sz="0" w:space="0" w:color="auto"/>
            <w:bottom w:val="none" w:sz="0" w:space="0" w:color="auto"/>
            <w:right w:val="none" w:sz="0" w:space="0" w:color="auto"/>
          </w:divBdr>
          <w:divsChild>
            <w:div w:id="193807266">
              <w:marLeft w:val="0"/>
              <w:marRight w:val="0"/>
              <w:marTop w:val="0"/>
              <w:marBottom w:val="0"/>
              <w:divBdr>
                <w:top w:val="none" w:sz="0" w:space="0" w:color="auto"/>
                <w:left w:val="none" w:sz="0" w:space="0" w:color="auto"/>
                <w:bottom w:val="none" w:sz="0" w:space="0" w:color="auto"/>
                <w:right w:val="none" w:sz="0" w:space="0" w:color="auto"/>
              </w:divBdr>
              <w:divsChild>
                <w:div w:id="1901896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2573198">
          <w:marLeft w:val="0"/>
          <w:marRight w:val="0"/>
          <w:marTop w:val="0"/>
          <w:marBottom w:val="150"/>
          <w:divBdr>
            <w:top w:val="none" w:sz="0" w:space="0" w:color="auto"/>
            <w:left w:val="none" w:sz="0" w:space="0" w:color="auto"/>
            <w:bottom w:val="none" w:sz="0" w:space="0" w:color="auto"/>
            <w:right w:val="none" w:sz="0" w:space="0" w:color="auto"/>
          </w:divBdr>
          <w:divsChild>
            <w:div w:id="256910064">
              <w:marLeft w:val="0"/>
              <w:marRight w:val="0"/>
              <w:marTop w:val="0"/>
              <w:marBottom w:val="0"/>
              <w:divBdr>
                <w:top w:val="none" w:sz="0" w:space="0" w:color="auto"/>
                <w:left w:val="none" w:sz="0" w:space="0" w:color="auto"/>
                <w:bottom w:val="none" w:sz="0" w:space="0" w:color="auto"/>
                <w:right w:val="none" w:sz="0" w:space="0" w:color="auto"/>
              </w:divBdr>
              <w:divsChild>
                <w:div w:id="13254772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1204095">
          <w:marLeft w:val="0"/>
          <w:marRight w:val="0"/>
          <w:marTop w:val="0"/>
          <w:marBottom w:val="0"/>
          <w:divBdr>
            <w:top w:val="none" w:sz="0" w:space="0" w:color="auto"/>
            <w:left w:val="none" w:sz="0" w:space="0" w:color="auto"/>
            <w:bottom w:val="none" w:sz="0" w:space="0" w:color="auto"/>
            <w:right w:val="none" w:sz="0" w:space="0" w:color="auto"/>
          </w:divBdr>
          <w:divsChild>
            <w:div w:id="1114324574">
              <w:marLeft w:val="0"/>
              <w:marRight w:val="0"/>
              <w:marTop w:val="0"/>
              <w:marBottom w:val="0"/>
              <w:divBdr>
                <w:top w:val="none" w:sz="0" w:space="0" w:color="auto"/>
                <w:left w:val="none" w:sz="0" w:space="0" w:color="auto"/>
                <w:bottom w:val="none" w:sz="0" w:space="0" w:color="auto"/>
                <w:right w:val="none" w:sz="0" w:space="0" w:color="auto"/>
              </w:divBdr>
            </w:div>
          </w:divsChild>
        </w:div>
        <w:div w:id="519662587">
          <w:marLeft w:val="0"/>
          <w:marRight w:val="0"/>
          <w:marTop w:val="0"/>
          <w:marBottom w:val="0"/>
          <w:divBdr>
            <w:top w:val="none" w:sz="0" w:space="0" w:color="auto"/>
            <w:left w:val="none" w:sz="0" w:space="0" w:color="auto"/>
            <w:bottom w:val="none" w:sz="0" w:space="0" w:color="auto"/>
            <w:right w:val="none" w:sz="0" w:space="0" w:color="auto"/>
          </w:divBdr>
        </w:div>
        <w:div w:id="1440876571">
          <w:marLeft w:val="0"/>
          <w:marRight w:val="0"/>
          <w:marTop w:val="0"/>
          <w:marBottom w:val="0"/>
          <w:divBdr>
            <w:top w:val="none" w:sz="0" w:space="0" w:color="auto"/>
            <w:left w:val="none" w:sz="0" w:space="0" w:color="auto"/>
            <w:bottom w:val="none" w:sz="0" w:space="0" w:color="auto"/>
            <w:right w:val="none" w:sz="0" w:space="0" w:color="auto"/>
          </w:divBdr>
          <w:divsChild>
            <w:div w:id="898979978">
              <w:marLeft w:val="0"/>
              <w:marRight w:val="0"/>
              <w:marTop w:val="0"/>
              <w:marBottom w:val="150"/>
              <w:divBdr>
                <w:top w:val="none" w:sz="0" w:space="0" w:color="auto"/>
                <w:left w:val="none" w:sz="0" w:space="0" w:color="auto"/>
                <w:bottom w:val="none" w:sz="0" w:space="0" w:color="auto"/>
                <w:right w:val="none" w:sz="0" w:space="0" w:color="auto"/>
              </w:divBdr>
            </w:div>
          </w:divsChild>
        </w:div>
        <w:div w:id="1721057260">
          <w:marLeft w:val="0"/>
          <w:marRight w:val="0"/>
          <w:marTop w:val="0"/>
          <w:marBottom w:val="0"/>
          <w:divBdr>
            <w:top w:val="none" w:sz="0" w:space="0" w:color="auto"/>
            <w:left w:val="none" w:sz="0" w:space="0" w:color="auto"/>
            <w:bottom w:val="none" w:sz="0" w:space="0" w:color="auto"/>
            <w:right w:val="none" w:sz="0" w:space="0" w:color="auto"/>
          </w:divBdr>
          <w:divsChild>
            <w:div w:id="5526626">
              <w:marLeft w:val="0"/>
              <w:marRight w:val="0"/>
              <w:marTop w:val="0"/>
              <w:marBottom w:val="150"/>
              <w:divBdr>
                <w:top w:val="none" w:sz="0" w:space="0" w:color="auto"/>
                <w:left w:val="none" w:sz="0" w:space="0" w:color="auto"/>
                <w:bottom w:val="none" w:sz="0" w:space="0" w:color="auto"/>
                <w:right w:val="none" w:sz="0" w:space="0" w:color="auto"/>
              </w:divBdr>
            </w:div>
          </w:divsChild>
        </w:div>
        <w:div w:id="1926380894">
          <w:marLeft w:val="0"/>
          <w:marRight w:val="0"/>
          <w:marTop w:val="0"/>
          <w:marBottom w:val="0"/>
          <w:divBdr>
            <w:top w:val="none" w:sz="0" w:space="0" w:color="auto"/>
            <w:left w:val="none" w:sz="0" w:space="0" w:color="auto"/>
            <w:bottom w:val="none" w:sz="0" w:space="0" w:color="auto"/>
            <w:right w:val="none" w:sz="0" w:space="0" w:color="auto"/>
          </w:divBdr>
          <w:divsChild>
            <w:div w:id="1439448862">
              <w:marLeft w:val="0"/>
              <w:marRight w:val="0"/>
              <w:marTop w:val="0"/>
              <w:marBottom w:val="150"/>
              <w:divBdr>
                <w:top w:val="none" w:sz="0" w:space="0" w:color="auto"/>
                <w:left w:val="none" w:sz="0" w:space="0" w:color="auto"/>
                <w:bottom w:val="none" w:sz="0" w:space="0" w:color="auto"/>
                <w:right w:val="none" w:sz="0" w:space="0" w:color="auto"/>
              </w:divBdr>
            </w:div>
          </w:divsChild>
        </w:div>
        <w:div w:id="533619224">
          <w:marLeft w:val="0"/>
          <w:marRight w:val="0"/>
          <w:marTop w:val="0"/>
          <w:marBottom w:val="0"/>
          <w:divBdr>
            <w:top w:val="none" w:sz="0" w:space="0" w:color="auto"/>
            <w:left w:val="none" w:sz="0" w:space="0" w:color="auto"/>
            <w:bottom w:val="none" w:sz="0" w:space="0" w:color="auto"/>
            <w:right w:val="none" w:sz="0" w:space="0" w:color="auto"/>
          </w:divBdr>
          <w:divsChild>
            <w:div w:id="1746878422">
              <w:marLeft w:val="0"/>
              <w:marRight w:val="0"/>
              <w:marTop w:val="0"/>
              <w:marBottom w:val="150"/>
              <w:divBdr>
                <w:top w:val="none" w:sz="0" w:space="0" w:color="auto"/>
                <w:left w:val="none" w:sz="0" w:space="0" w:color="auto"/>
                <w:bottom w:val="none" w:sz="0" w:space="0" w:color="auto"/>
                <w:right w:val="none" w:sz="0" w:space="0" w:color="auto"/>
              </w:divBdr>
            </w:div>
          </w:divsChild>
        </w:div>
        <w:div w:id="420565922">
          <w:marLeft w:val="0"/>
          <w:marRight w:val="0"/>
          <w:marTop w:val="0"/>
          <w:marBottom w:val="0"/>
          <w:divBdr>
            <w:top w:val="none" w:sz="0" w:space="0" w:color="auto"/>
            <w:left w:val="none" w:sz="0" w:space="0" w:color="auto"/>
            <w:bottom w:val="none" w:sz="0" w:space="0" w:color="auto"/>
            <w:right w:val="none" w:sz="0" w:space="0" w:color="auto"/>
          </w:divBdr>
          <w:divsChild>
            <w:div w:id="1680547582">
              <w:marLeft w:val="0"/>
              <w:marRight w:val="0"/>
              <w:marTop w:val="0"/>
              <w:marBottom w:val="150"/>
              <w:divBdr>
                <w:top w:val="none" w:sz="0" w:space="0" w:color="auto"/>
                <w:left w:val="none" w:sz="0" w:space="0" w:color="auto"/>
                <w:bottom w:val="none" w:sz="0" w:space="0" w:color="auto"/>
                <w:right w:val="none" w:sz="0" w:space="0" w:color="auto"/>
              </w:divBdr>
            </w:div>
          </w:divsChild>
        </w:div>
        <w:div w:id="1042753456">
          <w:marLeft w:val="0"/>
          <w:marRight w:val="0"/>
          <w:marTop w:val="0"/>
          <w:marBottom w:val="0"/>
          <w:divBdr>
            <w:top w:val="none" w:sz="0" w:space="0" w:color="auto"/>
            <w:left w:val="none" w:sz="0" w:space="0" w:color="auto"/>
            <w:bottom w:val="none" w:sz="0" w:space="0" w:color="auto"/>
            <w:right w:val="none" w:sz="0" w:space="0" w:color="auto"/>
          </w:divBdr>
          <w:divsChild>
            <w:div w:id="559292590">
              <w:marLeft w:val="0"/>
              <w:marRight w:val="0"/>
              <w:marTop w:val="0"/>
              <w:marBottom w:val="150"/>
              <w:divBdr>
                <w:top w:val="none" w:sz="0" w:space="0" w:color="auto"/>
                <w:left w:val="none" w:sz="0" w:space="0" w:color="auto"/>
                <w:bottom w:val="none" w:sz="0" w:space="0" w:color="auto"/>
                <w:right w:val="none" w:sz="0" w:space="0" w:color="auto"/>
              </w:divBdr>
            </w:div>
          </w:divsChild>
        </w:div>
        <w:div w:id="1509246991">
          <w:marLeft w:val="0"/>
          <w:marRight w:val="0"/>
          <w:marTop w:val="0"/>
          <w:marBottom w:val="0"/>
          <w:divBdr>
            <w:top w:val="none" w:sz="0" w:space="0" w:color="auto"/>
            <w:left w:val="none" w:sz="0" w:space="0" w:color="auto"/>
            <w:bottom w:val="none" w:sz="0" w:space="0" w:color="auto"/>
            <w:right w:val="none" w:sz="0" w:space="0" w:color="auto"/>
          </w:divBdr>
          <w:divsChild>
            <w:div w:id="654577537">
              <w:marLeft w:val="0"/>
              <w:marRight w:val="0"/>
              <w:marTop w:val="0"/>
              <w:marBottom w:val="150"/>
              <w:divBdr>
                <w:top w:val="none" w:sz="0" w:space="0" w:color="auto"/>
                <w:left w:val="none" w:sz="0" w:space="0" w:color="auto"/>
                <w:bottom w:val="none" w:sz="0" w:space="0" w:color="auto"/>
                <w:right w:val="none" w:sz="0" w:space="0" w:color="auto"/>
              </w:divBdr>
            </w:div>
          </w:divsChild>
        </w:div>
        <w:div w:id="2139951258">
          <w:marLeft w:val="0"/>
          <w:marRight w:val="0"/>
          <w:marTop w:val="0"/>
          <w:marBottom w:val="150"/>
          <w:divBdr>
            <w:top w:val="none" w:sz="0" w:space="0" w:color="auto"/>
            <w:left w:val="none" w:sz="0" w:space="0" w:color="auto"/>
            <w:bottom w:val="none" w:sz="0" w:space="0" w:color="auto"/>
            <w:right w:val="none" w:sz="0" w:space="0" w:color="auto"/>
          </w:divBdr>
          <w:divsChild>
            <w:div w:id="1276525989">
              <w:marLeft w:val="0"/>
              <w:marRight w:val="0"/>
              <w:marTop w:val="0"/>
              <w:marBottom w:val="0"/>
              <w:divBdr>
                <w:top w:val="none" w:sz="0" w:space="0" w:color="auto"/>
                <w:left w:val="none" w:sz="0" w:space="0" w:color="auto"/>
                <w:bottom w:val="none" w:sz="0" w:space="0" w:color="auto"/>
                <w:right w:val="none" w:sz="0" w:space="0" w:color="auto"/>
              </w:divBdr>
              <w:divsChild>
                <w:div w:id="20833326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03779494">
          <w:marLeft w:val="0"/>
          <w:marRight w:val="0"/>
          <w:marTop w:val="0"/>
          <w:marBottom w:val="150"/>
          <w:divBdr>
            <w:top w:val="none" w:sz="0" w:space="0" w:color="auto"/>
            <w:left w:val="none" w:sz="0" w:space="0" w:color="auto"/>
            <w:bottom w:val="none" w:sz="0" w:space="0" w:color="auto"/>
            <w:right w:val="none" w:sz="0" w:space="0" w:color="auto"/>
          </w:divBdr>
          <w:divsChild>
            <w:div w:id="408965616">
              <w:marLeft w:val="0"/>
              <w:marRight w:val="0"/>
              <w:marTop w:val="0"/>
              <w:marBottom w:val="0"/>
              <w:divBdr>
                <w:top w:val="none" w:sz="0" w:space="0" w:color="auto"/>
                <w:left w:val="none" w:sz="0" w:space="0" w:color="auto"/>
                <w:bottom w:val="none" w:sz="0" w:space="0" w:color="auto"/>
                <w:right w:val="none" w:sz="0" w:space="0" w:color="auto"/>
              </w:divBdr>
              <w:divsChild>
                <w:div w:id="2112165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49214588">
          <w:marLeft w:val="0"/>
          <w:marRight w:val="0"/>
          <w:marTop w:val="0"/>
          <w:marBottom w:val="150"/>
          <w:divBdr>
            <w:top w:val="none" w:sz="0" w:space="0" w:color="auto"/>
            <w:left w:val="none" w:sz="0" w:space="0" w:color="auto"/>
            <w:bottom w:val="none" w:sz="0" w:space="0" w:color="auto"/>
            <w:right w:val="none" w:sz="0" w:space="0" w:color="auto"/>
          </w:divBdr>
          <w:divsChild>
            <w:div w:id="1590238591">
              <w:marLeft w:val="0"/>
              <w:marRight w:val="0"/>
              <w:marTop w:val="0"/>
              <w:marBottom w:val="0"/>
              <w:divBdr>
                <w:top w:val="none" w:sz="0" w:space="0" w:color="auto"/>
                <w:left w:val="none" w:sz="0" w:space="0" w:color="auto"/>
                <w:bottom w:val="none" w:sz="0" w:space="0" w:color="auto"/>
                <w:right w:val="none" w:sz="0" w:space="0" w:color="auto"/>
              </w:divBdr>
              <w:divsChild>
                <w:div w:id="13425104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1649866">
          <w:marLeft w:val="0"/>
          <w:marRight w:val="0"/>
          <w:marTop w:val="0"/>
          <w:marBottom w:val="150"/>
          <w:divBdr>
            <w:top w:val="none" w:sz="0" w:space="0" w:color="auto"/>
            <w:left w:val="none" w:sz="0" w:space="0" w:color="auto"/>
            <w:bottom w:val="none" w:sz="0" w:space="0" w:color="auto"/>
            <w:right w:val="none" w:sz="0" w:space="0" w:color="auto"/>
          </w:divBdr>
          <w:divsChild>
            <w:div w:id="133573112">
              <w:marLeft w:val="0"/>
              <w:marRight w:val="0"/>
              <w:marTop w:val="0"/>
              <w:marBottom w:val="0"/>
              <w:divBdr>
                <w:top w:val="none" w:sz="0" w:space="0" w:color="auto"/>
                <w:left w:val="none" w:sz="0" w:space="0" w:color="auto"/>
                <w:bottom w:val="none" w:sz="0" w:space="0" w:color="auto"/>
                <w:right w:val="none" w:sz="0" w:space="0" w:color="auto"/>
              </w:divBdr>
              <w:divsChild>
                <w:div w:id="12427869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5703721">
          <w:marLeft w:val="0"/>
          <w:marRight w:val="0"/>
          <w:marTop w:val="0"/>
          <w:marBottom w:val="0"/>
          <w:divBdr>
            <w:top w:val="none" w:sz="0" w:space="0" w:color="auto"/>
            <w:left w:val="none" w:sz="0" w:space="0" w:color="auto"/>
            <w:bottom w:val="none" w:sz="0" w:space="0" w:color="auto"/>
            <w:right w:val="none" w:sz="0" w:space="0" w:color="auto"/>
          </w:divBdr>
        </w:div>
        <w:div w:id="1672484738">
          <w:marLeft w:val="0"/>
          <w:marRight w:val="0"/>
          <w:marTop w:val="0"/>
          <w:marBottom w:val="150"/>
          <w:divBdr>
            <w:top w:val="none" w:sz="0" w:space="0" w:color="auto"/>
            <w:left w:val="none" w:sz="0" w:space="0" w:color="auto"/>
            <w:bottom w:val="none" w:sz="0" w:space="0" w:color="auto"/>
            <w:right w:val="none" w:sz="0" w:space="0" w:color="auto"/>
          </w:divBdr>
          <w:divsChild>
            <w:div w:id="703990694">
              <w:marLeft w:val="0"/>
              <w:marRight w:val="0"/>
              <w:marTop w:val="0"/>
              <w:marBottom w:val="0"/>
              <w:divBdr>
                <w:top w:val="none" w:sz="0" w:space="0" w:color="auto"/>
                <w:left w:val="none" w:sz="0" w:space="0" w:color="auto"/>
                <w:bottom w:val="none" w:sz="0" w:space="0" w:color="auto"/>
                <w:right w:val="none" w:sz="0" w:space="0" w:color="auto"/>
              </w:divBdr>
              <w:divsChild>
                <w:div w:id="3785577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3332205">
          <w:marLeft w:val="0"/>
          <w:marRight w:val="0"/>
          <w:marTop w:val="0"/>
          <w:marBottom w:val="0"/>
          <w:divBdr>
            <w:top w:val="none" w:sz="0" w:space="0" w:color="auto"/>
            <w:left w:val="none" w:sz="0" w:space="0" w:color="auto"/>
            <w:bottom w:val="none" w:sz="0" w:space="0" w:color="auto"/>
            <w:right w:val="none" w:sz="0" w:space="0" w:color="auto"/>
          </w:divBdr>
          <w:divsChild>
            <w:div w:id="1900825596">
              <w:marLeft w:val="0"/>
              <w:marRight w:val="0"/>
              <w:marTop w:val="0"/>
              <w:marBottom w:val="0"/>
              <w:divBdr>
                <w:top w:val="none" w:sz="0" w:space="0" w:color="auto"/>
                <w:left w:val="none" w:sz="0" w:space="0" w:color="auto"/>
                <w:bottom w:val="none" w:sz="0" w:space="0" w:color="auto"/>
                <w:right w:val="none" w:sz="0" w:space="0" w:color="auto"/>
              </w:divBdr>
            </w:div>
          </w:divsChild>
        </w:div>
        <w:div w:id="491331426">
          <w:marLeft w:val="0"/>
          <w:marRight w:val="0"/>
          <w:marTop w:val="0"/>
          <w:marBottom w:val="150"/>
          <w:divBdr>
            <w:top w:val="none" w:sz="0" w:space="0" w:color="auto"/>
            <w:left w:val="none" w:sz="0" w:space="0" w:color="auto"/>
            <w:bottom w:val="none" w:sz="0" w:space="0" w:color="auto"/>
            <w:right w:val="none" w:sz="0" w:space="0" w:color="auto"/>
          </w:divBdr>
          <w:divsChild>
            <w:div w:id="963148326">
              <w:marLeft w:val="0"/>
              <w:marRight w:val="0"/>
              <w:marTop w:val="0"/>
              <w:marBottom w:val="0"/>
              <w:divBdr>
                <w:top w:val="none" w:sz="0" w:space="0" w:color="auto"/>
                <w:left w:val="none" w:sz="0" w:space="0" w:color="auto"/>
                <w:bottom w:val="none" w:sz="0" w:space="0" w:color="auto"/>
                <w:right w:val="none" w:sz="0" w:space="0" w:color="auto"/>
              </w:divBdr>
              <w:divsChild>
                <w:div w:id="7336985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6165374">
          <w:marLeft w:val="0"/>
          <w:marRight w:val="0"/>
          <w:marTop w:val="0"/>
          <w:marBottom w:val="0"/>
          <w:divBdr>
            <w:top w:val="none" w:sz="0" w:space="0" w:color="auto"/>
            <w:left w:val="none" w:sz="0" w:space="0" w:color="auto"/>
            <w:bottom w:val="none" w:sz="0" w:space="0" w:color="auto"/>
            <w:right w:val="none" w:sz="0" w:space="0" w:color="auto"/>
          </w:divBdr>
          <w:divsChild>
            <w:div w:id="294724748">
              <w:marLeft w:val="0"/>
              <w:marRight w:val="0"/>
              <w:marTop w:val="0"/>
              <w:marBottom w:val="0"/>
              <w:divBdr>
                <w:top w:val="none" w:sz="0" w:space="0" w:color="auto"/>
                <w:left w:val="none" w:sz="0" w:space="0" w:color="auto"/>
                <w:bottom w:val="none" w:sz="0" w:space="0" w:color="auto"/>
                <w:right w:val="none" w:sz="0" w:space="0" w:color="auto"/>
              </w:divBdr>
            </w:div>
          </w:divsChild>
        </w:div>
        <w:div w:id="1390416026">
          <w:marLeft w:val="0"/>
          <w:marRight w:val="0"/>
          <w:marTop w:val="0"/>
          <w:marBottom w:val="150"/>
          <w:divBdr>
            <w:top w:val="none" w:sz="0" w:space="0" w:color="auto"/>
            <w:left w:val="none" w:sz="0" w:space="0" w:color="auto"/>
            <w:bottom w:val="none" w:sz="0" w:space="0" w:color="auto"/>
            <w:right w:val="none" w:sz="0" w:space="0" w:color="auto"/>
          </w:divBdr>
          <w:divsChild>
            <w:div w:id="1856453081">
              <w:marLeft w:val="0"/>
              <w:marRight w:val="0"/>
              <w:marTop w:val="0"/>
              <w:marBottom w:val="0"/>
              <w:divBdr>
                <w:top w:val="none" w:sz="0" w:space="0" w:color="auto"/>
                <w:left w:val="none" w:sz="0" w:space="0" w:color="auto"/>
                <w:bottom w:val="none" w:sz="0" w:space="0" w:color="auto"/>
                <w:right w:val="none" w:sz="0" w:space="0" w:color="auto"/>
              </w:divBdr>
              <w:divsChild>
                <w:div w:id="2070379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81595506">
          <w:marLeft w:val="0"/>
          <w:marRight w:val="0"/>
          <w:marTop w:val="0"/>
          <w:marBottom w:val="150"/>
          <w:divBdr>
            <w:top w:val="none" w:sz="0" w:space="0" w:color="auto"/>
            <w:left w:val="none" w:sz="0" w:space="0" w:color="auto"/>
            <w:bottom w:val="none" w:sz="0" w:space="0" w:color="auto"/>
            <w:right w:val="none" w:sz="0" w:space="0" w:color="auto"/>
          </w:divBdr>
          <w:divsChild>
            <w:div w:id="1349600850">
              <w:marLeft w:val="0"/>
              <w:marRight w:val="0"/>
              <w:marTop w:val="0"/>
              <w:marBottom w:val="0"/>
              <w:divBdr>
                <w:top w:val="none" w:sz="0" w:space="0" w:color="auto"/>
                <w:left w:val="none" w:sz="0" w:space="0" w:color="auto"/>
                <w:bottom w:val="none" w:sz="0" w:space="0" w:color="auto"/>
                <w:right w:val="none" w:sz="0" w:space="0" w:color="auto"/>
              </w:divBdr>
              <w:divsChild>
                <w:div w:id="454202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45722830">
          <w:marLeft w:val="0"/>
          <w:marRight w:val="0"/>
          <w:marTop w:val="0"/>
          <w:marBottom w:val="0"/>
          <w:divBdr>
            <w:top w:val="none" w:sz="0" w:space="0" w:color="auto"/>
            <w:left w:val="none" w:sz="0" w:space="0" w:color="auto"/>
            <w:bottom w:val="none" w:sz="0" w:space="0" w:color="auto"/>
            <w:right w:val="none" w:sz="0" w:space="0" w:color="auto"/>
          </w:divBdr>
          <w:divsChild>
            <w:div w:id="738596926">
              <w:marLeft w:val="0"/>
              <w:marRight w:val="0"/>
              <w:marTop w:val="0"/>
              <w:marBottom w:val="0"/>
              <w:divBdr>
                <w:top w:val="none" w:sz="0" w:space="0" w:color="auto"/>
                <w:left w:val="none" w:sz="0" w:space="0" w:color="auto"/>
                <w:bottom w:val="none" w:sz="0" w:space="0" w:color="auto"/>
                <w:right w:val="none" w:sz="0" w:space="0" w:color="auto"/>
              </w:divBdr>
            </w:div>
          </w:divsChild>
        </w:div>
        <w:div w:id="1165248023">
          <w:marLeft w:val="0"/>
          <w:marRight w:val="0"/>
          <w:marTop w:val="0"/>
          <w:marBottom w:val="150"/>
          <w:divBdr>
            <w:top w:val="none" w:sz="0" w:space="0" w:color="auto"/>
            <w:left w:val="none" w:sz="0" w:space="0" w:color="auto"/>
            <w:bottom w:val="none" w:sz="0" w:space="0" w:color="auto"/>
            <w:right w:val="none" w:sz="0" w:space="0" w:color="auto"/>
          </w:divBdr>
          <w:divsChild>
            <w:div w:id="1370111926">
              <w:marLeft w:val="0"/>
              <w:marRight w:val="0"/>
              <w:marTop w:val="0"/>
              <w:marBottom w:val="0"/>
              <w:divBdr>
                <w:top w:val="none" w:sz="0" w:space="0" w:color="auto"/>
                <w:left w:val="none" w:sz="0" w:space="0" w:color="auto"/>
                <w:bottom w:val="none" w:sz="0" w:space="0" w:color="auto"/>
                <w:right w:val="none" w:sz="0" w:space="0" w:color="auto"/>
              </w:divBdr>
              <w:divsChild>
                <w:div w:id="4199073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66640640">
          <w:marLeft w:val="0"/>
          <w:marRight w:val="0"/>
          <w:marTop w:val="0"/>
          <w:marBottom w:val="0"/>
          <w:divBdr>
            <w:top w:val="none" w:sz="0" w:space="0" w:color="auto"/>
            <w:left w:val="none" w:sz="0" w:space="0" w:color="auto"/>
            <w:bottom w:val="none" w:sz="0" w:space="0" w:color="auto"/>
            <w:right w:val="none" w:sz="0" w:space="0" w:color="auto"/>
          </w:divBdr>
          <w:divsChild>
            <w:div w:id="1826126235">
              <w:marLeft w:val="0"/>
              <w:marRight w:val="0"/>
              <w:marTop w:val="0"/>
              <w:marBottom w:val="0"/>
              <w:divBdr>
                <w:top w:val="none" w:sz="0" w:space="0" w:color="auto"/>
                <w:left w:val="none" w:sz="0" w:space="0" w:color="auto"/>
                <w:bottom w:val="none" w:sz="0" w:space="0" w:color="auto"/>
                <w:right w:val="none" w:sz="0" w:space="0" w:color="auto"/>
              </w:divBdr>
            </w:div>
          </w:divsChild>
        </w:div>
        <w:div w:id="126436597">
          <w:marLeft w:val="0"/>
          <w:marRight w:val="0"/>
          <w:marTop w:val="0"/>
          <w:marBottom w:val="150"/>
          <w:divBdr>
            <w:top w:val="none" w:sz="0" w:space="0" w:color="auto"/>
            <w:left w:val="none" w:sz="0" w:space="0" w:color="auto"/>
            <w:bottom w:val="none" w:sz="0" w:space="0" w:color="auto"/>
            <w:right w:val="none" w:sz="0" w:space="0" w:color="auto"/>
          </w:divBdr>
          <w:divsChild>
            <w:div w:id="534000901">
              <w:marLeft w:val="0"/>
              <w:marRight w:val="0"/>
              <w:marTop w:val="0"/>
              <w:marBottom w:val="0"/>
              <w:divBdr>
                <w:top w:val="none" w:sz="0" w:space="0" w:color="auto"/>
                <w:left w:val="none" w:sz="0" w:space="0" w:color="auto"/>
                <w:bottom w:val="none" w:sz="0" w:space="0" w:color="auto"/>
                <w:right w:val="none" w:sz="0" w:space="0" w:color="auto"/>
              </w:divBdr>
              <w:divsChild>
                <w:div w:id="9544792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1135077">
          <w:marLeft w:val="0"/>
          <w:marRight w:val="0"/>
          <w:marTop w:val="0"/>
          <w:marBottom w:val="150"/>
          <w:divBdr>
            <w:top w:val="none" w:sz="0" w:space="0" w:color="auto"/>
            <w:left w:val="none" w:sz="0" w:space="0" w:color="auto"/>
            <w:bottom w:val="none" w:sz="0" w:space="0" w:color="auto"/>
            <w:right w:val="none" w:sz="0" w:space="0" w:color="auto"/>
          </w:divBdr>
          <w:divsChild>
            <w:div w:id="553153731">
              <w:marLeft w:val="0"/>
              <w:marRight w:val="0"/>
              <w:marTop w:val="0"/>
              <w:marBottom w:val="0"/>
              <w:divBdr>
                <w:top w:val="none" w:sz="0" w:space="0" w:color="auto"/>
                <w:left w:val="none" w:sz="0" w:space="0" w:color="auto"/>
                <w:bottom w:val="none" w:sz="0" w:space="0" w:color="auto"/>
                <w:right w:val="none" w:sz="0" w:space="0" w:color="auto"/>
              </w:divBdr>
              <w:divsChild>
                <w:div w:id="20897662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8947136">
          <w:marLeft w:val="0"/>
          <w:marRight w:val="0"/>
          <w:marTop w:val="0"/>
          <w:marBottom w:val="0"/>
          <w:divBdr>
            <w:top w:val="none" w:sz="0" w:space="0" w:color="auto"/>
            <w:left w:val="none" w:sz="0" w:space="0" w:color="auto"/>
            <w:bottom w:val="none" w:sz="0" w:space="0" w:color="auto"/>
            <w:right w:val="none" w:sz="0" w:space="0" w:color="auto"/>
          </w:divBdr>
          <w:divsChild>
            <w:div w:id="952980279">
              <w:marLeft w:val="0"/>
              <w:marRight w:val="0"/>
              <w:marTop w:val="0"/>
              <w:marBottom w:val="0"/>
              <w:divBdr>
                <w:top w:val="none" w:sz="0" w:space="0" w:color="auto"/>
                <w:left w:val="none" w:sz="0" w:space="0" w:color="auto"/>
                <w:bottom w:val="none" w:sz="0" w:space="0" w:color="auto"/>
                <w:right w:val="none" w:sz="0" w:space="0" w:color="auto"/>
              </w:divBdr>
            </w:div>
          </w:divsChild>
        </w:div>
        <w:div w:id="1339502689">
          <w:marLeft w:val="0"/>
          <w:marRight w:val="0"/>
          <w:marTop w:val="0"/>
          <w:marBottom w:val="0"/>
          <w:divBdr>
            <w:top w:val="none" w:sz="0" w:space="0" w:color="auto"/>
            <w:left w:val="none" w:sz="0" w:space="0" w:color="auto"/>
            <w:bottom w:val="none" w:sz="0" w:space="0" w:color="auto"/>
            <w:right w:val="none" w:sz="0" w:space="0" w:color="auto"/>
          </w:divBdr>
          <w:divsChild>
            <w:div w:id="1172840829">
              <w:marLeft w:val="0"/>
              <w:marRight w:val="0"/>
              <w:marTop w:val="0"/>
              <w:marBottom w:val="0"/>
              <w:divBdr>
                <w:top w:val="none" w:sz="0" w:space="0" w:color="auto"/>
                <w:left w:val="none" w:sz="0" w:space="0" w:color="auto"/>
                <w:bottom w:val="none" w:sz="0" w:space="0" w:color="auto"/>
                <w:right w:val="none" w:sz="0" w:space="0" w:color="auto"/>
              </w:divBdr>
            </w:div>
          </w:divsChild>
        </w:div>
        <w:div w:id="1579709795">
          <w:marLeft w:val="0"/>
          <w:marRight w:val="0"/>
          <w:marTop w:val="0"/>
          <w:marBottom w:val="150"/>
          <w:divBdr>
            <w:top w:val="none" w:sz="0" w:space="0" w:color="auto"/>
            <w:left w:val="none" w:sz="0" w:space="0" w:color="auto"/>
            <w:bottom w:val="none" w:sz="0" w:space="0" w:color="auto"/>
            <w:right w:val="none" w:sz="0" w:space="0" w:color="auto"/>
          </w:divBdr>
          <w:divsChild>
            <w:div w:id="2147122681">
              <w:marLeft w:val="0"/>
              <w:marRight w:val="0"/>
              <w:marTop w:val="0"/>
              <w:marBottom w:val="0"/>
              <w:divBdr>
                <w:top w:val="none" w:sz="0" w:space="0" w:color="auto"/>
                <w:left w:val="none" w:sz="0" w:space="0" w:color="auto"/>
                <w:bottom w:val="none" w:sz="0" w:space="0" w:color="auto"/>
                <w:right w:val="none" w:sz="0" w:space="0" w:color="auto"/>
              </w:divBdr>
              <w:divsChild>
                <w:div w:id="7393447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1311521">
          <w:marLeft w:val="0"/>
          <w:marRight w:val="0"/>
          <w:marTop w:val="0"/>
          <w:marBottom w:val="0"/>
          <w:divBdr>
            <w:top w:val="none" w:sz="0" w:space="0" w:color="auto"/>
            <w:left w:val="none" w:sz="0" w:space="0" w:color="auto"/>
            <w:bottom w:val="none" w:sz="0" w:space="0" w:color="auto"/>
            <w:right w:val="none" w:sz="0" w:space="0" w:color="auto"/>
          </w:divBdr>
          <w:divsChild>
            <w:div w:id="1902518847">
              <w:marLeft w:val="0"/>
              <w:marRight w:val="0"/>
              <w:marTop w:val="0"/>
              <w:marBottom w:val="0"/>
              <w:divBdr>
                <w:top w:val="none" w:sz="0" w:space="0" w:color="auto"/>
                <w:left w:val="none" w:sz="0" w:space="0" w:color="auto"/>
                <w:bottom w:val="none" w:sz="0" w:space="0" w:color="auto"/>
                <w:right w:val="none" w:sz="0" w:space="0" w:color="auto"/>
              </w:divBdr>
            </w:div>
          </w:divsChild>
        </w:div>
        <w:div w:id="650331776">
          <w:marLeft w:val="0"/>
          <w:marRight w:val="0"/>
          <w:marTop w:val="0"/>
          <w:marBottom w:val="150"/>
          <w:divBdr>
            <w:top w:val="none" w:sz="0" w:space="0" w:color="auto"/>
            <w:left w:val="none" w:sz="0" w:space="0" w:color="auto"/>
            <w:bottom w:val="none" w:sz="0" w:space="0" w:color="auto"/>
            <w:right w:val="none" w:sz="0" w:space="0" w:color="auto"/>
          </w:divBdr>
          <w:divsChild>
            <w:div w:id="7683504">
              <w:marLeft w:val="0"/>
              <w:marRight w:val="0"/>
              <w:marTop w:val="0"/>
              <w:marBottom w:val="0"/>
              <w:divBdr>
                <w:top w:val="none" w:sz="0" w:space="0" w:color="auto"/>
                <w:left w:val="none" w:sz="0" w:space="0" w:color="auto"/>
                <w:bottom w:val="none" w:sz="0" w:space="0" w:color="auto"/>
                <w:right w:val="none" w:sz="0" w:space="0" w:color="auto"/>
              </w:divBdr>
              <w:divsChild>
                <w:div w:id="2985312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27289916">
          <w:marLeft w:val="0"/>
          <w:marRight w:val="0"/>
          <w:marTop w:val="0"/>
          <w:marBottom w:val="150"/>
          <w:divBdr>
            <w:top w:val="none" w:sz="0" w:space="0" w:color="auto"/>
            <w:left w:val="none" w:sz="0" w:space="0" w:color="auto"/>
            <w:bottom w:val="none" w:sz="0" w:space="0" w:color="auto"/>
            <w:right w:val="none" w:sz="0" w:space="0" w:color="auto"/>
          </w:divBdr>
          <w:divsChild>
            <w:div w:id="1963992643">
              <w:marLeft w:val="0"/>
              <w:marRight w:val="0"/>
              <w:marTop w:val="0"/>
              <w:marBottom w:val="0"/>
              <w:divBdr>
                <w:top w:val="none" w:sz="0" w:space="0" w:color="auto"/>
                <w:left w:val="none" w:sz="0" w:space="0" w:color="auto"/>
                <w:bottom w:val="none" w:sz="0" w:space="0" w:color="auto"/>
                <w:right w:val="none" w:sz="0" w:space="0" w:color="auto"/>
              </w:divBdr>
              <w:divsChild>
                <w:div w:id="9666601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52231043">
          <w:marLeft w:val="0"/>
          <w:marRight w:val="0"/>
          <w:marTop w:val="0"/>
          <w:marBottom w:val="0"/>
          <w:divBdr>
            <w:top w:val="none" w:sz="0" w:space="0" w:color="auto"/>
            <w:left w:val="none" w:sz="0" w:space="0" w:color="auto"/>
            <w:bottom w:val="none" w:sz="0" w:space="0" w:color="auto"/>
            <w:right w:val="none" w:sz="0" w:space="0" w:color="auto"/>
          </w:divBdr>
          <w:divsChild>
            <w:div w:id="1074090699">
              <w:marLeft w:val="0"/>
              <w:marRight w:val="0"/>
              <w:marTop w:val="0"/>
              <w:marBottom w:val="0"/>
              <w:divBdr>
                <w:top w:val="none" w:sz="0" w:space="0" w:color="auto"/>
                <w:left w:val="none" w:sz="0" w:space="0" w:color="auto"/>
                <w:bottom w:val="none" w:sz="0" w:space="0" w:color="auto"/>
                <w:right w:val="none" w:sz="0" w:space="0" w:color="auto"/>
              </w:divBdr>
            </w:div>
          </w:divsChild>
        </w:div>
        <w:div w:id="1398212947">
          <w:marLeft w:val="0"/>
          <w:marRight w:val="0"/>
          <w:marTop w:val="0"/>
          <w:marBottom w:val="0"/>
          <w:divBdr>
            <w:top w:val="none" w:sz="0" w:space="0" w:color="auto"/>
            <w:left w:val="none" w:sz="0" w:space="0" w:color="auto"/>
            <w:bottom w:val="none" w:sz="0" w:space="0" w:color="auto"/>
            <w:right w:val="none" w:sz="0" w:space="0" w:color="auto"/>
          </w:divBdr>
          <w:divsChild>
            <w:div w:id="2130973476">
              <w:marLeft w:val="0"/>
              <w:marRight w:val="0"/>
              <w:marTop w:val="0"/>
              <w:marBottom w:val="0"/>
              <w:divBdr>
                <w:top w:val="none" w:sz="0" w:space="0" w:color="auto"/>
                <w:left w:val="none" w:sz="0" w:space="0" w:color="auto"/>
                <w:bottom w:val="none" w:sz="0" w:space="0" w:color="auto"/>
                <w:right w:val="none" w:sz="0" w:space="0" w:color="auto"/>
              </w:divBdr>
            </w:div>
          </w:divsChild>
        </w:div>
        <w:div w:id="1451826411">
          <w:marLeft w:val="0"/>
          <w:marRight w:val="0"/>
          <w:marTop w:val="0"/>
          <w:marBottom w:val="150"/>
          <w:divBdr>
            <w:top w:val="none" w:sz="0" w:space="0" w:color="auto"/>
            <w:left w:val="none" w:sz="0" w:space="0" w:color="auto"/>
            <w:bottom w:val="none" w:sz="0" w:space="0" w:color="auto"/>
            <w:right w:val="none" w:sz="0" w:space="0" w:color="auto"/>
          </w:divBdr>
          <w:divsChild>
            <w:div w:id="259920466">
              <w:marLeft w:val="0"/>
              <w:marRight w:val="0"/>
              <w:marTop w:val="0"/>
              <w:marBottom w:val="0"/>
              <w:divBdr>
                <w:top w:val="none" w:sz="0" w:space="0" w:color="auto"/>
                <w:left w:val="none" w:sz="0" w:space="0" w:color="auto"/>
                <w:bottom w:val="none" w:sz="0" w:space="0" w:color="auto"/>
                <w:right w:val="none" w:sz="0" w:space="0" w:color="auto"/>
              </w:divBdr>
              <w:divsChild>
                <w:div w:id="1172186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4467953">
          <w:marLeft w:val="0"/>
          <w:marRight w:val="0"/>
          <w:marTop w:val="0"/>
          <w:marBottom w:val="0"/>
          <w:divBdr>
            <w:top w:val="none" w:sz="0" w:space="0" w:color="auto"/>
            <w:left w:val="none" w:sz="0" w:space="0" w:color="auto"/>
            <w:bottom w:val="none" w:sz="0" w:space="0" w:color="auto"/>
            <w:right w:val="none" w:sz="0" w:space="0" w:color="auto"/>
          </w:divBdr>
          <w:divsChild>
            <w:div w:id="1671714243">
              <w:marLeft w:val="0"/>
              <w:marRight w:val="0"/>
              <w:marTop w:val="0"/>
              <w:marBottom w:val="0"/>
              <w:divBdr>
                <w:top w:val="none" w:sz="0" w:space="0" w:color="auto"/>
                <w:left w:val="none" w:sz="0" w:space="0" w:color="auto"/>
                <w:bottom w:val="none" w:sz="0" w:space="0" w:color="auto"/>
                <w:right w:val="none" w:sz="0" w:space="0" w:color="auto"/>
              </w:divBdr>
            </w:div>
          </w:divsChild>
        </w:div>
        <w:div w:id="1293436518">
          <w:marLeft w:val="0"/>
          <w:marRight w:val="0"/>
          <w:marTop w:val="0"/>
          <w:marBottom w:val="0"/>
          <w:divBdr>
            <w:top w:val="none" w:sz="0" w:space="0" w:color="auto"/>
            <w:left w:val="none" w:sz="0" w:space="0" w:color="auto"/>
            <w:bottom w:val="none" w:sz="0" w:space="0" w:color="auto"/>
            <w:right w:val="none" w:sz="0" w:space="0" w:color="auto"/>
          </w:divBdr>
        </w:div>
        <w:div w:id="224684016">
          <w:marLeft w:val="0"/>
          <w:marRight w:val="0"/>
          <w:marTop w:val="0"/>
          <w:marBottom w:val="150"/>
          <w:divBdr>
            <w:top w:val="none" w:sz="0" w:space="0" w:color="auto"/>
            <w:left w:val="none" w:sz="0" w:space="0" w:color="auto"/>
            <w:bottom w:val="none" w:sz="0" w:space="0" w:color="auto"/>
            <w:right w:val="none" w:sz="0" w:space="0" w:color="auto"/>
          </w:divBdr>
          <w:divsChild>
            <w:div w:id="614560546">
              <w:marLeft w:val="0"/>
              <w:marRight w:val="0"/>
              <w:marTop w:val="0"/>
              <w:marBottom w:val="0"/>
              <w:divBdr>
                <w:top w:val="none" w:sz="0" w:space="0" w:color="auto"/>
                <w:left w:val="none" w:sz="0" w:space="0" w:color="auto"/>
                <w:bottom w:val="none" w:sz="0" w:space="0" w:color="auto"/>
                <w:right w:val="none" w:sz="0" w:space="0" w:color="auto"/>
              </w:divBdr>
              <w:divsChild>
                <w:div w:id="11744977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6596340">
          <w:marLeft w:val="0"/>
          <w:marRight w:val="0"/>
          <w:marTop w:val="0"/>
          <w:marBottom w:val="150"/>
          <w:divBdr>
            <w:top w:val="none" w:sz="0" w:space="0" w:color="auto"/>
            <w:left w:val="none" w:sz="0" w:space="0" w:color="auto"/>
            <w:bottom w:val="none" w:sz="0" w:space="0" w:color="auto"/>
            <w:right w:val="none" w:sz="0" w:space="0" w:color="auto"/>
          </w:divBdr>
          <w:divsChild>
            <w:div w:id="1235118322">
              <w:marLeft w:val="0"/>
              <w:marRight w:val="0"/>
              <w:marTop w:val="0"/>
              <w:marBottom w:val="0"/>
              <w:divBdr>
                <w:top w:val="none" w:sz="0" w:space="0" w:color="auto"/>
                <w:left w:val="none" w:sz="0" w:space="0" w:color="auto"/>
                <w:bottom w:val="none" w:sz="0" w:space="0" w:color="auto"/>
                <w:right w:val="none" w:sz="0" w:space="0" w:color="auto"/>
              </w:divBdr>
              <w:divsChild>
                <w:div w:id="4298575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8337171">
          <w:marLeft w:val="0"/>
          <w:marRight w:val="0"/>
          <w:marTop w:val="0"/>
          <w:marBottom w:val="150"/>
          <w:divBdr>
            <w:top w:val="none" w:sz="0" w:space="0" w:color="auto"/>
            <w:left w:val="none" w:sz="0" w:space="0" w:color="auto"/>
            <w:bottom w:val="none" w:sz="0" w:space="0" w:color="auto"/>
            <w:right w:val="none" w:sz="0" w:space="0" w:color="auto"/>
          </w:divBdr>
          <w:divsChild>
            <w:div w:id="181670189">
              <w:marLeft w:val="0"/>
              <w:marRight w:val="0"/>
              <w:marTop w:val="0"/>
              <w:marBottom w:val="0"/>
              <w:divBdr>
                <w:top w:val="none" w:sz="0" w:space="0" w:color="auto"/>
                <w:left w:val="none" w:sz="0" w:space="0" w:color="auto"/>
                <w:bottom w:val="none" w:sz="0" w:space="0" w:color="auto"/>
                <w:right w:val="none" w:sz="0" w:space="0" w:color="auto"/>
              </w:divBdr>
              <w:divsChild>
                <w:div w:id="140483921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294647">
          <w:marLeft w:val="0"/>
          <w:marRight w:val="0"/>
          <w:marTop w:val="0"/>
          <w:marBottom w:val="150"/>
          <w:divBdr>
            <w:top w:val="none" w:sz="0" w:space="0" w:color="auto"/>
            <w:left w:val="none" w:sz="0" w:space="0" w:color="auto"/>
            <w:bottom w:val="none" w:sz="0" w:space="0" w:color="auto"/>
            <w:right w:val="none" w:sz="0" w:space="0" w:color="auto"/>
          </w:divBdr>
          <w:divsChild>
            <w:div w:id="631446143">
              <w:marLeft w:val="0"/>
              <w:marRight w:val="0"/>
              <w:marTop w:val="0"/>
              <w:marBottom w:val="0"/>
              <w:divBdr>
                <w:top w:val="none" w:sz="0" w:space="0" w:color="auto"/>
                <w:left w:val="none" w:sz="0" w:space="0" w:color="auto"/>
                <w:bottom w:val="none" w:sz="0" w:space="0" w:color="auto"/>
                <w:right w:val="none" w:sz="0" w:space="0" w:color="auto"/>
              </w:divBdr>
              <w:divsChild>
                <w:div w:id="4233768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5257190">
          <w:marLeft w:val="0"/>
          <w:marRight w:val="0"/>
          <w:marTop w:val="0"/>
          <w:marBottom w:val="150"/>
          <w:divBdr>
            <w:top w:val="none" w:sz="0" w:space="0" w:color="auto"/>
            <w:left w:val="none" w:sz="0" w:space="0" w:color="auto"/>
            <w:bottom w:val="none" w:sz="0" w:space="0" w:color="auto"/>
            <w:right w:val="none" w:sz="0" w:space="0" w:color="auto"/>
          </w:divBdr>
          <w:divsChild>
            <w:div w:id="784234251">
              <w:marLeft w:val="0"/>
              <w:marRight w:val="0"/>
              <w:marTop w:val="0"/>
              <w:marBottom w:val="0"/>
              <w:divBdr>
                <w:top w:val="none" w:sz="0" w:space="0" w:color="auto"/>
                <w:left w:val="none" w:sz="0" w:space="0" w:color="auto"/>
                <w:bottom w:val="none" w:sz="0" w:space="0" w:color="auto"/>
                <w:right w:val="none" w:sz="0" w:space="0" w:color="auto"/>
              </w:divBdr>
              <w:divsChild>
                <w:div w:id="7972571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8299599">
          <w:marLeft w:val="0"/>
          <w:marRight w:val="0"/>
          <w:marTop w:val="0"/>
          <w:marBottom w:val="150"/>
          <w:divBdr>
            <w:top w:val="none" w:sz="0" w:space="0" w:color="auto"/>
            <w:left w:val="none" w:sz="0" w:space="0" w:color="auto"/>
            <w:bottom w:val="none" w:sz="0" w:space="0" w:color="auto"/>
            <w:right w:val="none" w:sz="0" w:space="0" w:color="auto"/>
          </w:divBdr>
          <w:divsChild>
            <w:div w:id="2014070066">
              <w:marLeft w:val="0"/>
              <w:marRight w:val="0"/>
              <w:marTop w:val="0"/>
              <w:marBottom w:val="0"/>
              <w:divBdr>
                <w:top w:val="none" w:sz="0" w:space="0" w:color="auto"/>
                <w:left w:val="none" w:sz="0" w:space="0" w:color="auto"/>
                <w:bottom w:val="none" w:sz="0" w:space="0" w:color="auto"/>
                <w:right w:val="none" w:sz="0" w:space="0" w:color="auto"/>
              </w:divBdr>
              <w:divsChild>
                <w:div w:id="26683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8265147">
          <w:marLeft w:val="0"/>
          <w:marRight w:val="0"/>
          <w:marTop w:val="0"/>
          <w:marBottom w:val="150"/>
          <w:divBdr>
            <w:top w:val="none" w:sz="0" w:space="0" w:color="auto"/>
            <w:left w:val="none" w:sz="0" w:space="0" w:color="auto"/>
            <w:bottom w:val="none" w:sz="0" w:space="0" w:color="auto"/>
            <w:right w:val="none" w:sz="0" w:space="0" w:color="auto"/>
          </w:divBdr>
          <w:divsChild>
            <w:div w:id="1027759707">
              <w:marLeft w:val="0"/>
              <w:marRight w:val="0"/>
              <w:marTop w:val="0"/>
              <w:marBottom w:val="0"/>
              <w:divBdr>
                <w:top w:val="none" w:sz="0" w:space="0" w:color="auto"/>
                <w:left w:val="none" w:sz="0" w:space="0" w:color="auto"/>
                <w:bottom w:val="none" w:sz="0" w:space="0" w:color="auto"/>
                <w:right w:val="none" w:sz="0" w:space="0" w:color="auto"/>
              </w:divBdr>
              <w:divsChild>
                <w:div w:id="3595522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2018799852">
      <w:bodyDiv w:val="1"/>
      <w:marLeft w:val="0"/>
      <w:marRight w:val="0"/>
      <w:marTop w:val="0"/>
      <w:marBottom w:val="0"/>
      <w:divBdr>
        <w:top w:val="none" w:sz="0" w:space="0" w:color="auto"/>
        <w:left w:val="none" w:sz="0" w:space="0" w:color="auto"/>
        <w:bottom w:val="none" w:sz="0" w:space="0" w:color="auto"/>
        <w:right w:val="none" w:sz="0" w:space="0" w:color="auto"/>
      </w:divBdr>
      <w:divsChild>
        <w:div w:id="1794864369">
          <w:marLeft w:val="150"/>
          <w:marRight w:val="0"/>
          <w:marTop w:val="0"/>
          <w:marBottom w:val="150"/>
          <w:divBdr>
            <w:top w:val="none" w:sz="0" w:space="0" w:color="auto"/>
            <w:left w:val="none" w:sz="0" w:space="0" w:color="auto"/>
            <w:bottom w:val="none" w:sz="0" w:space="0" w:color="auto"/>
            <w:right w:val="none" w:sz="0" w:space="0" w:color="auto"/>
          </w:divBdr>
          <w:divsChild>
            <w:div w:id="1731077926">
              <w:marLeft w:val="0"/>
              <w:marRight w:val="0"/>
              <w:marTop w:val="0"/>
              <w:marBottom w:val="0"/>
              <w:divBdr>
                <w:top w:val="none" w:sz="0" w:space="0" w:color="auto"/>
                <w:left w:val="none" w:sz="0" w:space="0" w:color="auto"/>
                <w:bottom w:val="none" w:sz="0" w:space="0" w:color="auto"/>
                <w:right w:val="none" w:sz="0" w:space="0" w:color="auto"/>
              </w:divBdr>
              <w:divsChild>
                <w:div w:id="50009956">
                  <w:marLeft w:val="0"/>
                  <w:marRight w:val="0"/>
                  <w:marTop w:val="0"/>
                  <w:marBottom w:val="0"/>
                  <w:divBdr>
                    <w:top w:val="none" w:sz="0" w:space="0" w:color="auto"/>
                    <w:left w:val="none" w:sz="0" w:space="0" w:color="auto"/>
                    <w:bottom w:val="none" w:sz="0" w:space="0" w:color="auto"/>
                    <w:right w:val="none" w:sz="0" w:space="0" w:color="auto"/>
                  </w:divBdr>
                  <w:divsChild>
                    <w:div w:id="1082072046">
                      <w:marLeft w:val="-225"/>
                      <w:marRight w:val="-225"/>
                      <w:marTop w:val="0"/>
                      <w:marBottom w:val="0"/>
                      <w:divBdr>
                        <w:top w:val="none" w:sz="0" w:space="0" w:color="auto"/>
                        <w:left w:val="none" w:sz="0" w:space="0" w:color="auto"/>
                        <w:bottom w:val="none" w:sz="0" w:space="0" w:color="auto"/>
                        <w:right w:val="none" w:sz="0" w:space="0" w:color="auto"/>
                      </w:divBdr>
                      <w:divsChild>
                        <w:div w:id="4162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2624">
          <w:marLeft w:val="0"/>
          <w:marRight w:val="0"/>
          <w:marTop w:val="0"/>
          <w:marBottom w:val="150"/>
          <w:divBdr>
            <w:top w:val="none" w:sz="0" w:space="0" w:color="auto"/>
            <w:left w:val="none" w:sz="0" w:space="0" w:color="auto"/>
            <w:bottom w:val="none" w:sz="0" w:space="0" w:color="auto"/>
            <w:right w:val="none" w:sz="0" w:space="0" w:color="auto"/>
          </w:divBdr>
          <w:divsChild>
            <w:div w:id="1870144675">
              <w:marLeft w:val="0"/>
              <w:marRight w:val="0"/>
              <w:marTop w:val="0"/>
              <w:marBottom w:val="0"/>
              <w:divBdr>
                <w:top w:val="none" w:sz="0" w:space="0" w:color="auto"/>
                <w:left w:val="none" w:sz="0" w:space="0" w:color="auto"/>
                <w:bottom w:val="none" w:sz="0" w:space="0" w:color="auto"/>
                <w:right w:val="none" w:sz="0" w:space="0" w:color="auto"/>
              </w:divBdr>
              <w:divsChild>
                <w:div w:id="15388524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32458712">
          <w:marLeft w:val="0"/>
          <w:marRight w:val="0"/>
          <w:marTop w:val="0"/>
          <w:marBottom w:val="0"/>
          <w:divBdr>
            <w:top w:val="none" w:sz="0" w:space="0" w:color="auto"/>
            <w:left w:val="none" w:sz="0" w:space="0" w:color="auto"/>
            <w:bottom w:val="none" w:sz="0" w:space="0" w:color="auto"/>
            <w:right w:val="none" w:sz="0" w:space="0" w:color="auto"/>
          </w:divBdr>
          <w:divsChild>
            <w:div w:id="1167817638">
              <w:marLeft w:val="0"/>
              <w:marRight w:val="0"/>
              <w:marTop w:val="0"/>
              <w:marBottom w:val="0"/>
              <w:divBdr>
                <w:top w:val="none" w:sz="0" w:space="0" w:color="auto"/>
                <w:left w:val="none" w:sz="0" w:space="0" w:color="auto"/>
                <w:bottom w:val="none" w:sz="0" w:space="0" w:color="auto"/>
                <w:right w:val="none" w:sz="0" w:space="0" w:color="auto"/>
              </w:divBdr>
            </w:div>
          </w:divsChild>
        </w:div>
        <w:div w:id="2134247132">
          <w:marLeft w:val="0"/>
          <w:marRight w:val="0"/>
          <w:marTop w:val="0"/>
          <w:marBottom w:val="150"/>
          <w:divBdr>
            <w:top w:val="none" w:sz="0" w:space="0" w:color="auto"/>
            <w:left w:val="none" w:sz="0" w:space="0" w:color="auto"/>
            <w:bottom w:val="none" w:sz="0" w:space="0" w:color="auto"/>
            <w:right w:val="none" w:sz="0" w:space="0" w:color="auto"/>
          </w:divBdr>
          <w:divsChild>
            <w:div w:id="1504272050">
              <w:marLeft w:val="0"/>
              <w:marRight w:val="0"/>
              <w:marTop w:val="0"/>
              <w:marBottom w:val="0"/>
              <w:divBdr>
                <w:top w:val="none" w:sz="0" w:space="0" w:color="auto"/>
                <w:left w:val="none" w:sz="0" w:space="0" w:color="auto"/>
                <w:bottom w:val="none" w:sz="0" w:space="0" w:color="auto"/>
                <w:right w:val="none" w:sz="0" w:space="0" w:color="auto"/>
              </w:divBdr>
              <w:divsChild>
                <w:div w:id="13175111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4289406">
          <w:marLeft w:val="0"/>
          <w:marRight w:val="0"/>
          <w:marTop w:val="0"/>
          <w:marBottom w:val="150"/>
          <w:divBdr>
            <w:top w:val="none" w:sz="0" w:space="0" w:color="auto"/>
            <w:left w:val="none" w:sz="0" w:space="0" w:color="auto"/>
            <w:bottom w:val="none" w:sz="0" w:space="0" w:color="auto"/>
            <w:right w:val="none" w:sz="0" w:space="0" w:color="auto"/>
          </w:divBdr>
          <w:divsChild>
            <w:div w:id="1048336561">
              <w:marLeft w:val="0"/>
              <w:marRight w:val="0"/>
              <w:marTop w:val="0"/>
              <w:marBottom w:val="0"/>
              <w:divBdr>
                <w:top w:val="none" w:sz="0" w:space="0" w:color="auto"/>
                <w:left w:val="none" w:sz="0" w:space="0" w:color="auto"/>
                <w:bottom w:val="none" w:sz="0" w:space="0" w:color="auto"/>
                <w:right w:val="none" w:sz="0" w:space="0" w:color="auto"/>
              </w:divBdr>
              <w:divsChild>
                <w:div w:id="6342204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4203234">
          <w:marLeft w:val="0"/>
          <w:marRight w:val="0"/>
          <w:marTop w:val="0"/>
          <w:marBottom w:val="150"/>
          <w:divBdr>
            <w:top w:val="none" w:sz="0" w:space="0" w:color="auto"/>
            <w:left w:val="none" w:sz="0" w:space="0" w:color="auto"/>
            <w:bottom w:val="none" w:sz="0" w:space="0" w:color="auto"/>
            <w:right w:val="none" w:sz="0" w:space="0" w:color="auto"/>
          </w:divBdr>
          <w:divsChild>
            <w:div w:id="1260873936">
              <w:marLeft w:val="0"/>
              <w:marRight w:val="0"/>
              <w:marTop w:val="0"/>
              <w:marBottom w:val="0"/>
              <w:divBdr>
                <w:top w:val="none" w:sz="0" w:space="0" w:color="auto"/>
                <w:left w:val="none" w:sz="0" w:space="0" w:color="auto"/>
                <w:bottom w:val="none" w:sz="0" w:space="0" w:color="auto"/>
                <w:right w:val="none" w:sz="0" w:space="0" w:color="auto"/>
              </w:divBdr>
              <w:divsChild>
                <w:div w:id="8895404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02459960">
          <w:marLeft w:val="0"/>
          <w:marRight w:val="0"/>
          <w:marTop w:val="0"/>
          <w:marBottom w:val="150"/>
          <w:divBdr>
            <w:top w:val="none" w:sz="0" w:space="0" w:color="auto"/>
            <w:left w:val="none" w:sz="0" w:space="0" w:color="auto"/>
            <w:bottom w:val="none" w:sz="0" w:space="0" w:color="auto"/>
            <w:right w:val="none" w:sz="0" w:space="0" w:color="auto"/>
          </w:divBdr>
          <w:divsChild>
            <w:div w:id="378358298">
              <w:marLeft w:val="0"/>
              <w:marRight w:val="0"/>
              <w:marTop w:val="0"/>
              <w:marBottom w:val="0"/>
              <w:divBdr>
                <w:top w:val="none" w:sz="0" w:space="0" w:color="auto"/>
                <w:left w:val="none" w:sz="0" w:space="0" w:color="auto"/>
                <w:bottom w:val="none" w:sz="0" w:space="0" w:color="auto"/>
                <w:right w:val="none" w:sz="0" w:space="0" w:color="auto"/>
              </w:divBdr>
              <w:divsChild>
                <w:div w:id="17740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4422">
          <w:marLeft w:val="0"/>
          <w:marRight w:val="0"/>
          <w:marTop w:val="0"/>
          <w:marBottom w:val="150"/>
          <w:divBdr>
            <w:top w:val="none" w:sz="0" w:space="0" w:color="auto"/>
            <w:left w:val="none" w:sz="0" w:space="0" w:color="auto"/>
            <w:bottom w:val="none" w:sz="0" w:space="0" w:color="auto"/>
            <w:right w:val="none" w:sz="0" w:space="0" w:color="auto"/>
          </w:divBdr>
          <w:divsChild>
            <w:div w:id="1931620478">
              <w:marLeft w:val="0"/>
              <w:marRight w:val="0"/>
              <w:marTop w:val="0"/>
              <w:marBottom w:val="0"/>
              <w:divBdr>
                <w:top w:val="none" w:sz="0" w:space="0" w:color="auto"/>
                <w:left w:val="none" w:sz="0" w:space="0" w:color="auto"/>
                <w:bottom w:val="none" w:sz="0" w:space="0" w:color="auto"/>
                <w:right w:val="none" w:sz="0" w:space="0" w:color="auto"/>
              </w:divBdr>
              <w:divsChild>
                <w:div w:id="110344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1986684">
          <w:marLeft w:val="0"/>
          <w:marRight w:val="0"/>
          <w:marTop w:val="0"/>
          <w:marBottom w:val="150"/>
          <w:divBdr>
            <w:top w:val="none" w:sz="0" w:space="0" w:color="auto"/>
            <w:left w:val="none" w:sz="0" w:space="0" w:color="auto"/>
            <w:bottom w:val="none" w:sz="0" w:space="0" w:color="auto"/>
            <w:right w:val="none" w:sz="0" w:space="0" w:color="auto"/>
          </w:divBdr>
          <w:divsChild>
            <w:div w:id="108281179">
              <w:marLeft w:val="0"/>
              <w:marRight w:val="0"/>
              <w:marTop w:val="0"/>
              <w:marBottom w:val="0"/>
              <w:divBdr>
                <w:top w:val="none" w:sz="0" w:space="0" w:color="auto"/>
                <w:left w:val="none" w:sz="0" w:space="0" w:color="auto"/>
                <w:bottom w:val="none" w:sz="0" w:space="0" w:color="auto"/>
                <w:right w:val="none" w:sz="0" w:space="0" w:color="auto"/>
              </w:divBdr>
              <w:divsChild>
                <w:div w:id="237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50554">
          <w:marLeft w:val="0"/>
          <w:marRight w:val="0"/>
          <w:marTop w:val="0"/>
          <w:marBottom w:val="150"/>
          <w:divBdr>
            <w:top w:val="none" w:sz="0" w:space="0" w:color="auto"/>
            <w:left w:val="none" w:sz="0" w:space="0" w:color="auto"/>
            <w:bottom w:val="none" w:sz="0" w:space="0" w:color="auto"/>
            <w:right w:val="none" w:sz="0" w:space="0" w:color="auto"/>
          </w:divBdr>
          <w:divsChild>
            <w:div w:id="1642148109">
              <w:marLeft w:val="0"/>
              <w:marRight w:val="0"/>
              <w:marTop w:val="0"/>
              <w:marBottom w:val="0"/>
              <w:divBdr>
                <w:top w:val="none" w:sz="0" w:space="0" w:color="auto"/>
                <w:left w:val="none" w:sz="0" w:space="0" w:color="auto"/>
                <w:bottom w:val="none" w:sz="0" w:space="0" w:color="auto"/>
                <w:right w:val="none" w:sz="0" w:space="0" w:color="auto"/>
              </w:divBdr>
              <w:divsChild>
                <w:div w:id="18045452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2990803">
          <w:marLeft w:val="0"/>
          <w:marRight w:val="0"/>
          <w:marTop w:val="0"/>
          <w:marBottom w:val="150"/>
          <w:divBdr>
            <w:top w:val="none" w:sz="0" w:space="0" w:color="auto"/>
            <w:left w:val="none" w:sz="0" w:space="0" w:color="auto"/>
            <w:bottom w:val="none" w:sz="0" w:space="0" w:color="auto"/>
            <w:right w:val="none" w:sz="0" w:space="0" w:color="auto"/>
          </w:divBdr>
          <w:divsChild>
            <w:div w:id="810291567">
              <w:marLeft w:val="0"/>
              <w:marRight w:val="0"/>
              <w:marTop w:val="0"/>
              <w:marBottom w:val="0"/>
              <w:divBdr>
                <w:top w:val="none" w:sz="0" w:space="0" w:color="auto"/>
                <w:left w:val="none" w:sz="0" w:space="0" w:color="auto"/>
                <w:bottom w:val="none" w:sz="0" w:space="0" w:color="auto"/>
                <w:right w:val="none" w:sz="0" w:space="0" w:color="auto"/>
              </w:divBdr>
              <w:divsChild>
                <w:div w:id="111956672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7568912">
          <w:marLeft w:val="0"/>
          <w:marRight w:val="0"/>
          <w:marTop w:val="0"/>
          <w:marBottom w:val="150"/>
          <w:divBdr>
            <w:top w:val="none" w:sz="0" w:space="0" w:color="auto"/>
            <w:left w:val="none" w:sz="0" w:space="0" w:color="auto"/>
            <w:bottom w:val="none" w:sz="0" w:space="0" w:color="auto"/>
            <w:right w:val="none" w:sz="0" w:space="0" w:color="auto"/>
          </w:divBdr>
          <w:divsChild>
            <w:div w:id="354385728">
              <w:marLeft w:val="0"/>
              <w:marRight w:val="0"/>
              <w:marTop w:val="0"/>
              <w:marBottom w:val="0"/>
              <w:divBdr>
                <w:top w:val="none" w:sz="0" w:space="0" w:color="auto"/>
                <w:left w:val="none" w:sz="0" w:space="0" w:color="auto"/>
                <w:bottom w:val="none" w:sz="0" w:space="0" w:color="auto"/>
                <w:right w:val="none" w:sz="0" w:space="0" w:color="auto"/>
              </w:divBdr>
              <w:divsChild>
                <w:div w:id="45880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6950880">
          <w:marLeft w:val="0"/>
          <w:marRight w:val="0"/>
          <w:marTop w:val="0"/>
          <w:marBottom w:val="0"/>
          <w:divBdr>
            <w:top w:val="none" w:sz="0" w:space="0" w:color="auto"/>
            <w:left w:val="none" w:sz="0" w:space="0" w:color="auto"/>
            <w:bottom w:val="none" w:sz="0" w:space="0" w:color="auto"/>
            <w:right w:val="none" w:sz="0" w:space="0" w:color="auto"/>
          </w:divBdr>
          <w:divsChild>
            <w:div w:id="1414084185">
              <w:marLeft w:val="0"/>
              <w:marRight w:val="0"/>
              <w:marTop w:val="0"/>
              <w:marBottom w:val="0"/>
              <w:divBdr>
                <w:top w:val="none" w:sz="0" w:space="0" w:color="auto"/>
                <w:left w:val="none" w:sz="0" w:space="0" w:color="auto"/>
                <w:bottom w:val="none" w:sz="0" w:space="0" w:color="auto"/>
                <w:right w:val="none" w:sz="0" w:space="0" w:color="auto"/>
              </w:divBdr>
            </w:div>
          </w:divsChild>
        </w:div>
        <w:div w:id="1035498854">
          <w:marLeft w:val="0"/>
          <w:marRight w:val="0"/>
          <w:marTop w:val="0"/>
          <w:marBottom w:val="150"/>
          <w:divBdr>
            <w:top w:val="none" w:sz="0" w:space="0" w:color="auto"/>
            <w:left w:val="none" w:sz="0" w:space="0" w:color="auto"/>
            <w:bottom w:val="none" w:sz="0" w:space="0" w:color="auto"/>
            <w:right w:val="none" w:sz="0" w:space="0" w:color="auto"/>
          </w:divBdr>
          <w:divsChild>
            <w:div w:id="1621645970">
              <w:marLeft w:val="0"/>
              <w:marRight w:val="0"/>
              <w:marTop w:val="0"/>
              <w:marBottom w:val="0"/>
              <w:divBdr>
                <w:top w:val="none" w:sz="0" w:space="0" w:color="auto"/>
                <w:left w:val="none" w:sz="0" w:space="0" w:color="auto"/>
                <w:bottom w:val="none" w:sz="0" w:space="0" w:color="auto"/>
                <w:right w:val="none" w:sz="0" w:space="0" w:color="auto"/>
              </w:divBdr>
              <w:divsChild>
                <w:div w:id="17234763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04205502">
          <w:marLeft w:val="0"/>
          <w:marRight w:val="0"/>
          <w:marTop w:val="0"/>
          <w:marBottom w:val="150"/>
          <w:divBdr>
            <w:top w:val="none" w:sz="0" w:space="0" w:color="auto"/>
            <w:left w:val="none" w:sz="0" w:space="0" w:color="auto"/>
            <w:bottom w:val="none" w:sz="0" w:space="0" w:color="auto"/>
            <w:right w:val="none" w:sz="0" w:space="0" w:color="auto"/>
          </w:divBdr>
          <w:divsChild>
            <w:div w:id="852769365">
              <w:marLeft w:val="0"/>
              <w:marRight w:val="0"/>
              <w:marTop w:val="0"/>
              <w:marBottom w:val="0"/>
              <w:divBdr>
                <w:top w:val="none" w:sz="0" w:space="0" w:color="auto"/>
                <w:left w:val="none" w:sz="0" w:space="0" w:color="auto"/>
                <w:bottom w:val="none" w:sz="0" w:space="0" w:color="auto"/>
                <w:right w:val="none" w:sz="0" w:space="0" w:color="auto"/>
              </w:divBdr>
              <w:divsChild>
                <w:div w:id="17175841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01890007">
          <w:marLeft w:val="0"/>
          <w:marRight w:val="0"/>
          <w:marTop w:val="0"/>
          <w:marBottom w:val="150"/>
          <w:divBdr>
            <w:top w:val="none" w:sz="0" w:space="0" w:color="auto"/>
            <w:left w:val="none" w:sz="0" w:space="0" w:color="auto"/>
            <w:bottom w:val="none" w:sz="0" w:space="0" w:color="auto"/>
            <w:right w:val="none" w:sz="0" w:space="0" w:color="auto"/>
          </w:divBdr>
          <w:divsChild>
            <w:div w:id="1962108887">
              <w:marLeft w:val="0"/>
              <w:marRight w:val="0"/>
              <w:marTop w:val="0"/>
              <w:marBottom w:val="0"/>
              <w:divBdr>
                <w:top w:val="none" w:sz="0" w:space="0" w:color="auto"/>
                <w:left w:val="none" w:sz="0" w:space="0" w:color="auto"/>
                <w:bottom w:val="none" w:sz="0" w:space="0" w:color="auto"/>
                <w:right w:val="none" w:sz="0" w:space="0" w:color="auto"/>
              </w:divBdr>
              <w:divsChild>
                <w:div w:id="10269057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96148271">
          <w:marLeft w:val="0"/>
          <w:marRight w:val="0"/>
          <w:marTop w:val="0"/>
          <w:marBottom w:val="0"/>
          <w:divBdr>
            <w:top w:val="none" w:sz="0" w:space="0" w:color="auto"/>
            <w:left w:val="none" w:sz="0" w:space="0" w:color="auto"/>
            <w:bottom w:val="none" w:sz="0" w:space="0" w:color="auto"/>
            <w:right w:val="none" w:sz="0" w:space="0" w:color="auto"/>
          </w:divBdr>
          <w:divsChild>
            <w:div w:id="278293674">
              <w:marLeft w:val="0"/>
              <w:marRight w:val="0"/>
              <w:marTop w:val="0"/>
              <w:marBottom w:val="0"/>
              <w:divBdr>
                <w:top w:val="none" w:sz="0" w:space="0" w:color="auto"/>
                <w:left w:val="none" w:sz="0" w:space="0" w:color="auto"/>
                <w:bottom w:val="none" w:sz="0" w:space="0" w:color="auto"/>
                <w:right w:val="none" w:sz="0" w:space="0" w:color="auto"/>
              </w:divBdr>
            </w:div>
          </w:divsChild>
        </w:div>
        <w:div w:id="145515528">
          <w:marLeft w:val="0"/>
          <w:marRight w:val="0"/>
          <w:marTop w:val="0"/>
          <w:marBottom w:val="150"/>
          <w:divBdr>
            <w:top w:val="none" w:sz="0" w:space="0" w:color="auto"/>
            <w:left w:val="none" w:sz="0" w:space="0" w:color="auto"/>
            <w:bottom w:val="none" w:sz="0" w:space="0" w:color="auto"/>
            <w:right w:val="none" w:sz="0" w:space="0" w:color="auto"/>
          </w:divBdr>
          <w:divsChild>
            <w:div w:id="40132668">
              <w:marLeft w:val="0"/>
              <w:marRight w:val="0"/>
              <w:marTop w:val="0"/>
              <w:marBottom w:val="0"/>
              <w:divBdr>
                <w:top w:val="none" w:sz="0" w:space="0" w:color="auto"/>
                <w:left w:val="none" w:sz="0" w:space="0" w:color="auto"/>
                <w:bottom w:val="none" w:sz="0" w:space="0" w:color="auto"/>
                <w:right w:val="none" w:sz="0" w:space="0" w:color="auto"/>
              </w:divBdr>
              <w:divsChild>
                <w:div w:id="12250224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1788778">
          <w:marLeft w:val="0"/>
          <w:marRight w:val="0"/>
          <w:marTop w:val="0"/>
          <w:marBottom w:val="0"/>
          <w:divBdr>
            <w:top w:val="none" w:sz="0" w:space="0" w:color="auto"/>
            <w:left w:val="none" w:sz="0" w:space="0" w:color="auto"/>
            <w:bottom w:val="none" w:sz="0" w:space="0" w:color="auto"/>
            <w:right w:val="none" w:sz="0" w:space="0" w:color="auto"/>
          </w:divBdr>
          <w:divsChild>
            <w:div w:id="491602435">
              <w:marLeft w:val="0"/>
              <w:marRight w:val="0"/>
              <w:marTop w:val="0"/>
              <w:marBottom w:val="0"/>
              <w:divBdr>
                <w:top w:val="none" w:sz="0" w:space="0" w:color="auto"/>
                <w:left w:val="none" w:sz="0" w:space="0" w:color="auto"/>
                <w:bottom w:val="none" w:sz="0" w:space="0" w:color="auto"/>
                <w:right w:val="none" w:sz="0" w:space="0" w:color="auto"/>
              </w:divBdr>
            </w:div>
          </w:divsChild>
        </w:div>
        <w:div w:id="222953695">
          <w:marLeft w:val="0"/>
          <w:marRight w:val="0"/>
          <w:marTop w:val="0"/>
          <w:marBottom w:val="0"/>
          <w:divBdr>
            <w:top w:val="none" w:sz="0" w:space="0" w:color="auto"/>
            <w:left w:val="none" w:sz="0" w:space="0" w:color="auto"/>
            <w:bottom w:val="none" w:sz="0" w:space="0" w:color="auto"/>
            <w:right w:val="none" w:sz="0" w:space="0" w:color="auto"/>
          </w:divBdr>
        </w:div>
        <w:div w:id="1933081654">
          <w:marLeft w:val="0"/>
          <w:marRight w:val="0"/>
          <w:marTop w:val="0"/>
          <w:marBottom w:val="150"/>
          <w:divBdr>
            <w:top w:val="none" w:sz="0" w:space="0" w:color="auto"/>
            <w:left w:val="none" w:sz="0" w:space="0" w:color="auto"/>
            <w:bottom w:val="none" w:sz="0" w:space="0" w:color="auto"/>
            <w:right w:val="none" w:sz="0" w:space="0" w:color="auto"/>
          </w:divBdr>
          <w:divsChild>
            <w:div w:id="1590970546">
              <w:marLeft w:val="0"/>
              <w:marRight w:val="0"/>
              <w:marTop w:val="0"/>
              <w:marBottom w:val="0"/>
              <w:divBdr>
                <w:top w:val="none" w:sz="0" w:space="0" w:color="auto"/>
                <w:left w:val="none" w:sz="0" w:space="0" w:color="auto"/>
                <w:bottom w:val="none" w:sz="0" w:space="0" w:color="auto"/>
                <w:right w:val="none" w:sz="0" w:space="0" w:color="auto"/>
              </w:divBdr>
              <w:divsChild>
                <w:div w:id="2017228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6651153">
          <w:marLeft w:val="0"/>
          <w:marRight w:val="0"/>
          <w:marTop w:val="0"/>
          <w:marBottom w:val="150"/>
          <w:divBdr>
            <w:top w:val="none" w:sz="0" w:space="0" w:color="auto"/>
            <w:left w:val="none" w:sz="0" w:space="0" w:color="auto"/>
            <w:bottom w:val="none" w:sz="0" w:space="0" w:color="auto"/>
            <w:right w:val="none" w:sz="0" w:space="0" w:color="auto"/>
          </w:divBdr>
          <w:divsChild>
            <w:div w:id="459149529">
              <w:marLeft w:val="0"/>
              <w:marRight w:val="0"/>
              <w:marTop w:val="0"/>
              <w:marBottom w:val="0"/>
              <w:divBdr>
                <w:top w:val="none" w:sz="0" w:space="0" w:color="auto"/>
                <w:left w:val="none" w:sz="0" w:space="0" w:color="auto"/>
                <w:bottom w:val="none" w:sz="0" w:space="0" w:color="auto"/>
                <w:right w:val="none" w:sz="0" w:space="0" w:color="auto"/>
              </w:divBdr>
              <w:divsChild>
                <w:div w:id="15975924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45285233">
          <w:marLeft w:val="0"/>
          <w:marRight w:val="0"/>
          <w:marTop w:val="0"/>
          <w:marBottom w:val="0"/>
          <w:divBdr>
            <w:top w:val="none" w:sz="0" w:space="0" w:color="auto"/>
            <w:left w:val="none" w:sz="0" w:space="0" w:color="auto"/>
            <w:bottom w:val="none" w:sz="0" w:space="0" w:color="auto"/>
            <w:right w:val="none" w:sz="0" w:space="0" w:color="auto"/>
          </w:divBdr>
          <w:divsChild>
            <w:div w:id="327753468">
              <w:marLeft w:val="0"/>
              <w:marRight w:val="0"/>
              <w:marTop w:val="0"/>
              <w:marBottom w:val="0"/>
              <w:divBdr>
                <w:top w:val="none" w:sz="0" w:space="0" w:color="auto"/>
                <w:left w:val="none" w:sz="0" w:space="0" w:color="auto"/>
                <w:bottom w:val="none" w:sz="0" w:space="0" w:color="auto"/>
                <w:right w:val="none" w:sz="0" w:space="0" w:color="auto"/>
              </w:divBdr>
            </w:div>
          </w:divsChild>
        </w:div>
        <w:div w:id="1536894059">
          <w:marLeft w:val="0"/>
          <w:marRight w:val="0"/>
          <w:marTop w:val="0"/>
          <w:marBottom w:val="150"/>
          <w:divBdr>
            <w:top w:val="none" w:sz="0" w:space="0" w:color="auto"/>
            <w:left w:val="none" w:sz="0" w:space="0" w:color="auto"/>
            <w:bottom w:val="none" w:sz="0" w:space="0" w:color="auto"/>
            <w:right w:val="none" w:sz="0" w:space="0" w:color="auto"/>
          </w:divBdr>
          <w:divsChild>
            <w:div w:id="1511946030">
              <w:marLeft w:val="0"/>
              <w:marRight w:val="0"/>
              <w:marTop w:val="0"/>
              <w:marBottom w:val="0"/>
              <w:divBdr>
                <w:top w:val="none" w:sz="0" w:space="0" w:color="auto"/>
                <w:left w:val="none" w:sz="0" w:space="0" w:color="auto"/>
                <w:bottom w:val="none" w:sz="0" w:space="0" w:color="auto"/>
                <w:right w:val="none" w:sz="0" w:space="0" w:color="auto"/>
              </w:divBdr>
              <w:divsChild>
                <w:div w:id="19922468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72645">
          <w:marLeft w:val="0"/>
          <w:marRight w:val="0"/>
          <w:marTop w:val="0"/>
          <w:marBottom w:val="150"/>
          <w:divBdr>
            <w:top w:val="none" w:sz="0" w:space="0" w:color="auto"/>
            <w:left w:val="none" w:sz="0" w:space="0" w:color="auto"/>
            <w:bottom w:val="none" w:sz="0" w:space="0" w:color="auto"/>
            <w:right w:val="none" w:sz="0" w:space="0" w:color="auto"/>
          </w:divBdr>
          <w:divsChild>
            <w:div w:id="64453637">
              <w:marLeft w:val="0"/>
              <w:marRight w:val="0"/>
              <w:marTop w:val="0"/>
              <w:marBottom w:val="0"/>
              <w:divBdr>
                <w:top w:val="none" w:sz="0" w:space="0" w:color="auto"/>
                <w:left w:val="none" w:sz="0" w:space="0" w:color="auto"/>
                <w:bottom w:val="none" w:sz="0" w:space="0" w:color="auto"/>
                <w:right w:val="none" w:sz="0" w:space="0" w:color="auto"/>
              </w:divBdr>
              <w:divsChild>
                <w:div w:id="8175012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03538492">
          <w:marLeft w:val="0"/>
          <w:marRight w:val="0"/>
          <w:marTop w:val="0"/>
          <w:marBottom w:val="150"/>
          <w:divBdr>
            <w:top w:val="none" w:sz="0" w:space="0" w:color="auto"/>
            <w:left w:val="none" w:sz="0" w:space="0" w:color="auto"/>
            <w:bottom w:val="none" w:sz="0" w:space="0" w:color="auto"/>
            <w:right w:val="none" w:sz="0" w:space="0" w:color="auto"/>
          </w:divBdr>
          <w:divsChild>
            <w:div w:id="1902057156">
              <w:marLeft w:val="0"/>
              <w:marRight w:val="0"/>
              <w:marTop w:val="0"/>
              <w:marBottom w:val="0"/>
              <w:divBdr>
                <w:top w:val="none" w:sz="0" w:space="0" w:color="auto"/>
                <w:left w:val="none" w:sz="0" w:space="0" w:color="auto"/>
                <w:bottom w:val="none" w:sz="0" w:space="0" w:color="auto"/>
                <w:right w:val="none" w:sz="0" w:space="0" w:color="auto"/>
              </w:divBdr>
              <w:divsChild>
                <w:div w:id="145760224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7754737">
          <w:marLeft w:val="0"/>
          <w:marRight w:val="0"/>
          <w:marTop w:val="0"/>
          <w:marBottom w:val="150"/>
          <w:divBdr>
            <w:top w:val="none" w:sz="0" w:space="0" w:color="auto"/>
            <w:left w:val="none" w:sz="0" w:space="0" w:color="auto"/>
            <w:bottom w:val="none" w:sz="0" w:space="0" w:color="auto"/>
            <w:right w:val="none" w:sz="0" w:space="0" w:color="auto"/>
          </w:divBdr>
          <w:divsChild>
            <w:div w:id="1005665780">
              <w:marLeft w:val="0"/>
              <w:marRight w:val="0"/>
              <w:marTop w:val="0"/>
              <w:marBottom w:val="0"/>
              <w:divBdr>
                <w:top w:val="none" w:sz="0" w:space="0" w:color="auto"/>
                <w:left w:val="none" w:sz="0" w:space="0" w:color="auto"/>
                <w:bottom w:val="none" w:sz="0" w:space="0" w:color="auto"/>
                <w:right w:val="none" w:sz="0" w:space="0" w:color="auto"/>
              </w:divBdr>
              <w:divsChild>
                <w:div w:id="6167917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9591329">
          <w:marLeft w:val="0"/>
          <w:marRight w:val="0"/>
          <w:marTop w:val="0"/>
          <w:marBottom w:val="0"/>
          <w:divBdr>
            <w:top w:val="none" w:sz="0" w:space="0" w:color="auto"/>
            <w:left w:val="none" w:sz="0" w:space="0" w:color="auto"/>
            <w:bottom w:val="none" w:sz="0" w:space="0" w:color="auto"/>
            <w:right w:val="none" w:sz="0" w:space="0" w:color="auto"/>
          </w:divBdr>
          <w:divsChild>
            <w:div w:id="498351179">
              <w:marLeft w:val="0"/>
              <w:marRight w:val="0"/>
              <w:marTop w:val="0"/>
              <w:marBottom w:val="0"/>
              <w:divBdr>
                <w:top w:val="none" w:sz="0" w:space="0" w:color="auto"/>
                <w:left w:val="none" w:sz="0" w:space="0" w:color="auto"/>
                <w:bottom w:val="none" w:sz="0" w:space="0" w:color="auto"/>
                <w:right w:val="none" w:sz="0" w:space="0" w:color="auto"/>
              </w:divBdr>
            </w:div>
          </w:divsChild>
        </w:div>
        <w:div w:id="1593053048">
          <w:marLeft w:val="0"/>
          <w:marRight w:val="0"/>
          <w:marTop w:val="0"/>
          <w:marBottom w:val="150"/>
          <w:divBdr>
            <w:top w:val="none" w:sz="0" w:space="0" w:color="auto"/>
            <w:left w:val="none" w:sz="0" w:space="0" w:color="auto"/>
            <w:bottom w:val="none" w:sz="0" w:space="0" w:color="auto"/>
            <w:right w:val="none" w:sz="0" w:space="0" w:color="auto"/>
          </w:divBdr>
          <w:divsChild>
            <w:div w:id="1615476105">
              <w:marLeft w:val="0"/>
              <w:marRight w:val="0"/>
              <w:marTop w:val="0"/>
              <w:marBottom w:val="0"/>
              <w:divBdr>
                <w:top w:val="none" w:sz="0" w:space="0" w:color="auto"/>
                <w:left w:val="none" w:sz="0" w:space="0" w:color="auto"/>
                <w:bottom w:val="none" w:sz="0" w:space="0" w:color="auto"/>
                <w:right w:val="none" w:sz="0" w:space="0" w:color="auto"/>
              </w:divBdr>
              <w:divsChild>
                <w:div w:id="8612382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211192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tlab:openExample('driving/ParkingValetExample','supportingFile','HelperVehicleSimulator.m')" TargetMode="External"/><Relationship Id="rId21" Type="http://schemas.openxmlformats.org/officeDocument/2006/relationships/hyperlink" Target="https://ww2.mathworks.cn/help/driving/examples/annotate-video-using-detections-in-vehicle-coordinates.html" TargetMode="Externa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hyperlink" Target="matlab:openExample('driving/ParkingValetExample')" TargetMode="External"/><Relationship Id="rId138" Type="http://schemas.openxmlformats.org/officeDocument/2006/relationships/image" Target="media/image70.png"/><Relationship Id="rId159" Type="http://schemas.openxmlformats.org/officeDocument/2006/relationships/image" Target="media/image83.png"/><Relationship Id="rId170" Type="http://schemas.openxmlformats.org/officeDocument/2006/relationships/hyperlink" Target="https://www.mathworks.com/help/driving/ref/monocamera.html" TargetMode="External"/><Relationship Id="rId191" Type="http://schemas.openxmlformats.org/officeDocument/2006/relationships/image" Target="media/image97.png"/><Relationship Id="rId205" Type="http://schemas.openxmlformats.org/officeDocument/2006/relationships/hyperlink" Target="matlab:openExample('driving/AutomateLabelingOfLaneBoundariesExample','supportingFile','helperMonoSensor.m')" TargetMode="External"/><Relationship Id="rId226" Type="http://schemas.openxmlformats.org/officeDocument/2006/relationships/image" Target="media/image108.png"/><Relationship Id="rId247" Type="http://schemas.openxmlformats.org/officeDocument/2006/relationships/image" Target="media/image118.png"/><Relationship Id="rId107" Type="http://schemas.openxmlformats.org/officeDocument/2006/relationships/hyperlink" Target="https://www.mathworks.com/help/driving/ref/pathplannerrrt.html" TargetMode="External"/><Relationship Id="rId268" Type="http://schemas.openxmlformats.org/officeDocument/2006/relationships/hyperlink" Target="matlab:openExample('driving/EvaluateAndVisualizeLaneBoundaryDetectionsExample')" TargetMode="External"/><Relationship Id="rId11" Type="http://schemas.openxmlformats.org/officeDocument/2006/relationships/hyperlink" Target="https://ww2.mathworks.cn/help/driving/ug/build-a-driving-scenario-and-generate-synthetic-detections.html" TargetMode="External"/><Relationship Id="rId32" Type="http://schemas.openxmlformats.org/officeDocument/2006/relationships/hyperlink" Target="https://ww2.mathworks.cn/help/ecoder/index.html" TargetMode="External"/><Relationship Id="rId53" Type="http://schemas.openxmlformats.org/officeDocument/2006/relationships/image" Target="media/image20.png"/><Relationship Id="rId74" Type="http://schemas.openxmlformats.org/officeDocument/2006/relationships/image" Target="media/image40.png"/><Relationship Id="rId128" Type="http://schemas.openxmlformats.org/officeDocument/2006/relationships/image" Target="media/image63.png"/><Relationship Id="rId149" Type="http://schemas.openxmlformats.org/officeDocument/2006/relationships/hyperlink" Target="https://www.mathworks.com/help/mpc/examples/autonomous-vehicle-steering-using-model-predictive-control.html" TargetMode="External"/><Relationship Id="rId5" Type="http://schemas.openxmlformats.org/officeDocument/2006/relationships/webSettings" Target="webSettings.xml"/><Relationship Id="rId95" Type="http://schemas.openxmlformats.org/officeDocument/2006/relationships/hyperlink" Target="matlab:openExample('driving/ParkingValetExample','supportingFile','HelperBehavioralPlanner.m')" TargetMode="External"/><Relationship Id="rId160" Type="http://schemas.openxmlformats.org/officeDocument/2006/relationships/image" Target="media/image84.png"/><Relationship Id="rId181" Type="http://schemas.openxmlformats.org/officeDocument/2006/relationships/hyperlink" Target="https://www.mathworks.com/help/driving/ref/segmentlanemarkerridge.html" TargetMode="External"/><Relationship Id="rId216" Type="http://schemas.openxmlformats.org/officeDocument/2006/relationships/hyperlink" Target="https://www.mathworks.com/help/driving/ref/groundtruthlabeler-app.html" TargetMode="External"/><Relationship Id="rId237" Type="http://schemas.openxmlformats.org/officeDocument/2006/relationships/hyperlink" Target="https://www.mathworks.com/help/driving/ref/monocamera.imagetovehicle.html" TargetMode="External"/><Relationship Id="rId258" Type="http://schemas.openxmlformats.org/officeDocument/2006/relationships/image" Target="media/image120.png"/><Relationship Id="rId279" Type="http://schemas.openxmlformats.org/officeDocument/2006/relationships/image" Target="media/image130.png"/><Relationship Id="rId22" Type="http://schemas.openxmlformats.org/officeDocument/2006/relationships/hyperlink" Target="https://ww2.mathworks.cn/help/driving/examples/visualize-sensor-coverage-detections-and-tracks.html" TargetMode="External"/><Relationship Id="rId43"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53.png"/><Relationship Id="rId139" Type="http://schemas.openxmlformats.org/officeDocument/2006/relationships/image" Target="media/image71.png"/><Relationship Id="rId85" Type="http://schemas.openxmlformats.org/officeDocument/2006/relationships/hyperlink" Target="https://www.mathworks.com/help/driving/examples/automated-parking-valet-in-simulink.html" TargetMode="External"/><Relationship Id="rId150" Type="http://schemas.openxmlformats.org/officeDocument/2006/relationships/image" Target="media/image75.png"/><Relationship Id="rId171" Type="http://schemas.openxmlformats.org/officeDocument/2006/relationships/image" Target="media/image90.png"/><Relationship Id="rId192" Type="http://schemas.openxmlformats.org/officeDocument/2006/relationships/hyperlink" Target="matlab:openExample('driving/AutomateLabelingOfLaneBoundariesExample')" TargetMode="External"/><Relationship Id="rId206" Type="http://schemas.openxmlformats.org/officeDocument/2006/relationships/hyperlink" Target="matlab:edit('AutoLaneMarking');" TargetMode="External"/><Relationship Id="rId227" Type="http://schemas.openxmlformats.org/officeDocument/2006/relationships/image" Target="media/image109.png"/><Relationship Id="rId248" Type="http://schemas.openxmlformats.org/officeDocument/2006/relationships/hyperlink" Target="https://www.mathworks.com/help/driving/ref/groundtruthlabeler-app.html" TargetMode="External"/><Relationship Id="rId269" Type="http://schemas.openxmlformats.org/officeDocument/2006/relationships/hyperlink" Target="https://www.mathworks.com/help/driving/ref/groundtruthlabeler-app.html" TargetMode="External"/><Relationship Id="rId12" Type="http://schemas.openxmlformats.org/officeDocument/2006/relationships/hyperlink" Target="matlab:doc('multiObjectTracker')" TargetMode="External"/><Relationship Id="rId33" Type="http://schemas.openxmlformats.org/officeDocument/2006/relationships/hyperlink" Target="https://ww2.mathworks.cn/help/mpc/index.html" TargetMode="External"/><Relationship Id="rId108" Type="http://schemas.openxmlformats.org/officeDocument/2006/relationships/hyperlink" Target="matlab:openExample('driving/ParkingValetExample','supportingFile','HelperCubicSplineFit.m')" TargetMode="External"/><Relationship Id="rId129" Type="http://schemas.openxmlformats.org/officeDocument/2006/relationships/image" Target="media/image64.png"/><Relationship Id="rId280" Type="http://schemas.openxmlformats.org/officeDocument/2006/relationships/hyperlink" Target="https://www.mathworks.com/help/driving/ref/groundtruthlabeler-app.html" TargetMode="External"/><Relationship Id="rId54" Type="http://schemas.openxmlformats.org/officeDocument/2006/relationships/image" Target="media/image21.png"/><Relationship Id="rId75" Type="http://schemas.openxmlformats.org/officeDocument/2006/relationships/image" Target="media/image41.png"/><Relationship Id="rId96" Type="http://schemas.openxmlformats.org/officeDocument/2006/relationships/image" Target="media/image49.png"/><Relationship Id="rId140" Type="http://schemas.openxmlformats.org/officeDocument/2006/relationships/image" Target="media/image72.png"/><Relationship Id="rId161" Type="http://schemas.openxmlformats.org/officeDocument/2006/relationships/image" Target="media/image85.png"/><Relationship Id="rId182" Type="http://schemas.openxmlformats.org/officeDocument/2006/relationships/image" Target="media/image93.png"/><Relationship Id="rId217" Type="http://schemas.openxmlformats.org/officeDocument/2006/relationships/hyperlink" Target="https://www.mathworks.com/help/vision/examples/semantic-segmentation-using-deep-learning.html" TargetMode="External"/><Relationship Id="rId6" Type="http://schemas.openxmlformats.org/officeDocument/2006/relationships/footnotes" Target="footnotes.xml"/><Relationship Id="rId238" Type="http://schemas.openxmlformats.org/officeDocument/2006/relationships/image" Target="media/image112.png"/><Relationship Id="rId259" Type="http://schemas.openxmlformats.org/officeDocument/2006/relationships/image" Target="media/image121.png"/><Relationship Id="rId23" Type="http://schemas.openxmlformats.org/officeDocument/2006/relationships/hyperlink" Target="https://ww2.mathworks.cn/help/matlab/examples/add-functions-to-scripts.html" TargetMode="External"/><Relationship Id="rId119" Type="http://schemas.openxmlformats.org/officeDocument/2006/relationships/image" Target="media/image54.png"/><Relationship Id="rId270" Type="http://schemas.openxmlformats.org/officeDocument/2006/relationships/image" Target="media/image125.png"/><Relationship Id="rId44" Type="http://schemas.openxmlformats.org/officeDocument/2006/relationships/image" Target="media/image13.png"/><Relationship Id="rId65" Type="http://schemas.openxmlformats.org/officeDocument/2006/relationships/image" Target="media/image31.png"/><Relationship Id="rId86" Type="http://schemas.openxmlformats.org/officeDocument/2006/relationships/image" Target="media/image44.png"/><Relationship Id="rId130" Type="http://schemas.openxmlformats.org/officeDocument/2006/relationships/hyperlink" Target="matlab:openExample('driving/ParkingValetExample','supportingFile','HelperPathAnalyzer.m')" TargetMode="External"/><Relationship Id="rId151" Type="http://schemas.openxmlformats.org/officeDocument/2006/relationships/image" Target="media/image76.png"/><Relationship Id="rId172" Type="http://schemas.openxmlformats.org/officeDocument/2006/relationships/hyperlink" Target="https://www.mathworks.com/help/driving/ref/monocamera.html" TargetMode="External"/><Relationship Id="rId193" Type="http://schemas.openxmlformats.org/officeDocument/2006/relationships/hyperlink" Target="https://www.mathworks.com/help/driving/ref/groundtruthlabeler-app.html" TargetMode="External"/><Relationship Id="rId207" Type="http://schemas.openxmlformats.org/officeDocument/2006/relationships/hyperlink" Target="https://www.mathworks.com/help/driving/ref/monocamera.html" TargetMode="External"/><Relationship Id="rId228" Type="http://schemas.openxmlformats.org/officeDocument/2006/relationships/image" Target="media/image110.png"/><Relationship Id="rId249" Type="http://schemas.openxmlformats.org/officeDocument/2006/relationships/hyperlink" Target="matlab:openExample('driving/EvaluateLaneBoundaryDetectionsAgainstGroundTruthExample')" TargetMode="External"/><Relationship Id="rId13" Type="http://schemas.openxmlformats.org/officeDocument/2006/relationships/image" Target="media/image1.png"/><Relationship Id="rId18" Type="http://schemas.openxmlformats.org/officeDocument/2006/relationships/hyperlink" Target="https://ww2.mathworks.cn/help/vision/ug/multiple-object-tracking.html" TargetMode="External"/><Relationship Id="rId39" Type="http://schemas.openxmlformats.org/officeDocument/2006/relationships/hyperlink" Target="https://ww2.mathworks.cn/help/phased/examples/automotive-adaptive-cruise-control-using-fmcw-technology.html" TargetMode="External"/><Relationship Id="rId109" Type="http://schemas.openxmlformats.org/officeDocument/2006/relationships/hyperlink" Target="matlab:openExample('driving/ParkingValetExample','supportingFile','HelperCubicSplineFit.m')" TargetMode="External"/><Relationship Id="rId260" Type="http://schemas.openxmlformats.org/officeDocument/2006/relationships/image" Target="media/image122.png"/><Relationship Id="rId265" Type="http://schemas.openxmlformats.org/officeDocument/2006/relationships/image" Target="media/image123.png"/><Relationship Id="rId281" Type="http://schemas.openxmlformats.org/officeDocument/2006/relationships/fontTable" Target="fontTable.xml"/><Relationship Id="rId34" Type="http://schemas.openxmlformats.org/officeDocument/2006/relationships/hyperlink" Target="https://ww2.mathworks.cn/help/slcontrol/index.html" TargetMode="External"/><Relationship Id="rId50" Type="http://schemas.openxmlformats.org/officeDocument/2006/relationships/hyperlink" Target="https://ww2.mathworks.cn/help/driving/ref/multiobjecttracker.html" TargetMode="External"/><Relationship Id="rId55" Type="http://schemas.openxmlformats.org/officeDocument/2006/relationships/image" Target="media/image22.png"/><Relationship Id="rId76" Type="http://schemas.openxmlformats.org/officeDocument/2006/relationships/hyperlink" Target="https://ww2.mathworks.cn/help/driving/ref/drivingscenario-class.html" TargetMode="External"/><Relationship Id="rId97" Type="http://schemas.openxmlformats.org/officeDocument/2006/relationships/hyperlink" Target="matlab:doc('pathPlannerRRT')" TargetMode="External"/><Relationship Id="rId104" Type="http://schemas.openxmlformats.org/officeDocument/2006/relationships/hyperlink" Target="https://www.mathworks.com/help/driving/ref/pathplannerrrt.html" TargetMode="External"/><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3.png"/><Relationship Id="rId146" Type="http://schemas.openxmlformats.org/officeDocument/2006/relationships/hyperlink" Target="https://www.mathworks.com/help/slcontrol/index.html" TargetMode="External"/><Relationship Id="rId167" Type="http://schemas.openxmlformats.org/officeDocument/2006/relationships/hyperlink" Target="https://www.mathworks.com/help/vision/ref/cameracalibrator-app.html" TargetMode="External"/><Relationship Id="rId188"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8.png"/><Relationship Id="rId162" Type="http://schemas.openxmlformats.org/officeDocument/2006/relationships/image" Target="media/image86.png"/><Relationship Id="rId183" Type="http://schemas.openxmlformats.org/officeDocument/2006/relationships/hyperlink" Target="https://www.mathworks.com/help/driving/ref/paraboliclaneboundary.html" TargetMode="External"/><Relationship Id="rId213" Type="http://schemas.openxmlformats.org/officeDocument/2006/relationships/image" Target="media/image104.png"/><Relationship Id="rId218" Type="http://schemas.openxmlformats.org/officeDocument/2006/relationships/hyperlink" Target="https://mi.eng.cam.ac.uk/research/projects/VideoRec/CamVid/" TargetMode="External"/><Relationship Id="rId234" Type="http://schemas.openxmlformats.org/officeDocument/2006/relationships/hyperlink" Target="https://www.mathworks.com/help/driving/examples/visual-perception-using-monocular-camera.html" TargetMode="External"/><Relationship Id="rId239" Type="http://schemas.openxmlformats.org/officeDocument/2006/relationships/hyperlink" Target="https://www.mathworks.com/help/vision/ug/create-automation-algorithm-for-labeling.html" TargetMode="External"/><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hyperlink" Target="https://www.mathworks.com/help/driving/ref/groundtruthlabeler-app.html" TargetMode="External"/><Relationship Id="rId255" Type="http://schemas.openxmlformats.org/officeDocument/2006/relationships/hyperlink" Target="https://www.mathworks.com/help/driving/ref/evaluatelaneboundaries.html" TargetMode="External"/><Relationship Id="rId271" Type="http://schemas.openxmlformats.org/officeDocument/2006/relationships/hyperlink" Target="matlab:openExample('driving/EvaluateAndVisualizeLaneBoundaryDetectionsExample','supportingFile','helperMonoSensor.m');" TargetMode="External"/><Relationship Id="rId276" Type="http://schemas.openxmlformats.org/officeDocument/2006/relationships/hyperlink" Target="matlab:edit('helperUIConnector');" TargetMode="External"/><Relationship Id="rId24" Type="http://schemas.openxmlformats.org/officeDocument/2006/relationships/hyperlink" Target="https://ww2.mathworks.cn/help/driving/ref/multiobjecttracker-system-object.html" TargetMode="External"/><Relationship Id="rId40" Type="http://schemas.openxmlformats.org/officeDocument/2006/relationships/image" Target="media/image10.png"/><Relationship Id="rId45" Type="http://schemas.openxmlformats.org/officeDocument/2006/relationships/image" Target="media/image14.png"/><Relationship Id="rId66" Type="http://schemas.openxmlformats.org/officeDocument/2006/relationships/image" Target="media/image32.png"/><Relationship Id="rId87" Type="http://schemas.openxmlformats.org/officeDocument/2006/relationships/image" Target="media/image45.png"/><Relationship Id="rId110" Type="http://schemas.openxmlformats.org/officeDocument/2006/relationships/hyperlink" Target="https://www.mathworks.com/help/matlab/ref/spline.html" TargetMode="External"/><Relationship Id="rId115" Type="http://schemas.openxmlformats.org/officeDocument/2006/relationships/hyperlink" Target="https://www.mathworks.com/help/driving/ref/lateralcontrollerstanleyfunction.html" TargetMode="External"/><Relationship Id="rId131" Type="http://schemas.openxmlformats.org/officeDocument/2006/relationships/hyperlink" Target="matlab:openExample('driving/ParkingValetExample','supportingFile','HelperLongitudinalController.m')" TargetMode="External"/><Relationship Id="rId136" Type="http://schemas.openxmlformats.org/officeDocument/2006/relationships/image" Target="media/image68.png"/><Relationship Id="rId157" Type="http://schemas.openxmlformats.org/officeDocument/2006/relationships/image" Target="media/image81.png"/><Relationship Id="rId178" Type="http://schemas.openxmlformats.org/officeDocument/2006/relationships/hyperlink" Target="https://www.mathworks.com/help/driving/ref/birdseyeview.html" TargetMode="External"/><Relationship Id="rId61" Type="http://schemas.openxmlformats.org/officeDocument/2006/relationships/hyperlink" Target="https://ww2.mathworks.cn/help/mpc/examples/design-an-adaptive-cruise-control-system-using-model-predictive-control.html" TargetMode="External"/><Relationship Id="rId82" Type="http://schemas.openxmlformats.org/officeDocument/2006/relationships/hyperlink" Target="https://ww2.mathworks.cn/help/driving/ref/roadboundaries.html" TargetMode="External"/><Relationship Id="rId152" Type="http://schemas.openxmlformats.org/officeDocument/2006/relationships/hyperlink" Target="https://www.mathworks.com/help/simulink/ug/inspect-and-analyze-models-in-simulink.html" TargetMode="External"/><Relationship Id="rId173" Type="http://schemas.openxmlformats.org/officeDocument/2006/relationships/hyperlink" Target="https://www.mathworks.com/help/driving/ref/monocamera.imagetovehicle.html" TargetMode="External"/><Relationship Id="rId194" Type="http://schemas.openxmlformats.org/officeDocument/2006/relationships/hyperlink" Target="https://www.mathworks.com/help/driving/ref/groundtruthlabeler-app.html" TargetMode="External"/><Relationship Id="rId199" Type="http://schemas.openxmlformats.org/officeDocument/2006/relationships/hyperlink" Target="https://www.mathworks.com/help/vision/ref/vision.labeler.automationalgorithm.html" TargetMode="External"/><Relationship Id="rId203" Type="http://schemas.openxmlformats.org/officeDocument/2006/relationships/hyperlink" Target="matlab:edit('AutoLaneMarking');" TargetMode="External"/><Relationship Id="rId208" Type="http://schemas.openxmlformats.org/officeDocument/2006/relationships/hyperlink" Target="https://www.mathworks.com/help/driving/ref/groundtruthlabeler-app.html" TargetMode="External"/><Relationship Id="rId229" Type="http://schemas.openxmlformats.org/officeDocument/2006/relationships/hyperlink" Target="matlab:openExample('driving/AutomateAttributesExample')" TargetMode="External"/><Relationship Id="rId19" Type="http://schemas.openxmlformats.org/officeDocument/2006/relationships/hyperlink" Target="https://ww2.mathworks.cn/help/driving/ref/monocamera.html" TargetMode="External"/><Relationship Id="rId224" Type="http://schemas.openxmlformats.org/officeDocument/2006/relationships/image" Target="media/image106.png"/><Relationship Id="rId240" Type="http://schemas.openxmlformats.org/officeDocument/2006/relationships/hyperlink" Target="matlab:edit('vision.labeler.VehicleDetectorACF')" TargetMode="External"/><Relationship Id="rId245" Type="http://schemas.openxmlformats.org/officeDocument/2006/relationships/image" Target="media/image116.png"/><Relationship Id="rId261" Type="http://schemas.openxmlformats.org/officeDocument/2006/relationships/hyperlink" Target="matlab:openExample('driving/EvaluateLaneBoundaryDetectionsAgainstGroundTruthExample','supportingFile','helperMonoSensor.m')" TargetMode="External"/><Relationship Id="rId266" Type="http://schemas.openxmlformats.org/officeDocument/2006/relationships/image" Target="media/image124.png"/><Relationship Id="rId14" Type="http://schemas.openxmlformats.org/officeDocument/2006/relationships/hyperlink" Target="matlab:doc('birdsEyePlot')" TargetMode="External"/><Relationship Id="rId30" Type="http://schemas.openxmlformats.org/officeDocument/2006/relationships/image" Target="media/image8.png"/><Relationship Id="rId35" Type="http://schemas.openxmlformats.org/officeDocument/2006/relationships/hyperlink" Target="https://ww2.mathworks.cn/help/simulink/index.html" TargetMode="External"/><Relationship Id="rId56" Type="http://schemas.openxmlformats.org/officeDocument/2006/relationships/image" Target="media/image23.png"/><Relationship Id="rId77" Type="http://schemas.openxmlformats.org/officeDocument/2006/relationships/image" Target="media/image42.png"/><Relationship Id="rId100" Type="http://schemas.openxmlformats.org/officeDocument/2006/relationships/hyperlink" Target="matlab:openExample('driving/ParkingValetExample','supportingFile','HelperPathAnalyzer.m')" TargetMode="External"/><Relationship Id="rId105" Type="http://schemas.openxmlformats.org/officeDocument/2006/relationships/hyperlink" Target="https://www.mathworks.com/help/driving/ref/driving.path.html" TargetMode="External"/><Relationship Id="rId126" Type="http://schemas.openxmlformats.org/officeDocument/2006/relationships/image" Target="media/image61.png"/><Relationship Id="rId147" Type="http://schemas.openxmlformats.org/officeDocument/2006/relationships/hyperlink" Target="https://www.mathworks.com/help/simulink/index.html" TargetMode="External"/><Relationship Id="rId168" Type="http://schemas.openxmlformats.org/officeDocument/2006/relationships/hyperlink" Target="https://www.mathworks.com/help/vision/ref/cameraintrinsics.html" TargetMode="External"/><Relationship Id="rId282" Type="http://schemas.microsoft.com/office/2011/relationships/people" Target="people.xml"/><Relationship Id="rId8" Type="http://schemas.openxmlformats.org/officeDocument/2006/relationships/hyperlink" Target="https://ww2.mathworks.cn/help/driving/examples.html" TargetMode="External"/><Relationship Id="rId51" Type="http://schemas.openxmlformats.org/officeDocument/2006/relationships/hyperlink" Target="https://ww2.mathworks.cn/help/driving/ref/detectionconcatenation.html" TargetMode="External"/><Relationship Id="rId72" Type="http://schemas.openxmlformats.org/officeDocument/2006/relationships/image" Target="media/image38.png"/><Relationship Id="rId93" Type="http://schemas.openxmlformats.org/officeDocument/2006/relationships/hyperlink" Target="https://www.mathworks.com/help/driving/ug/coordinate-systems.html" TargetMode="External"/><Relationship Id="rId98" Type="http://schemas.openxmlformats.org/officeDocument/2006/relationships/hyperlink" Target="matlab:openExample('driving/ParkingValetExample','supportingFile','HelperCubicSplineFit.m')" TargetMode="External"/><Relationship Id="rId121" Type="http://schemas.openxmlformats.org/officeDocument/2006/relationships/image" Target="media/image56.png"/><Relationship Id="rId142" Type="http://schemas.openxmlformats.org/officeDocument/2006/relationships/image" Target="media/image74.png"/><Relationship Id="rId163" Type="http://schemas.openxmlformats.org/officeDocument/2006/relationships/image" Target="media/image87.png"/><Relationship Id="rId184" Type="http://schemas.openxmlformats.org/officeDocument/2006/relationships/hyperlink" Target="https://www.mathworks.com/help/driving/ref/findparaboliclaneboundaries.html" TargetMode="External"/><Relationship Id="rId189" Type="http://schemas.openxmlformats.org/officeDocument/2006/relationships/image" Target="media/image96.png"/><Relationship Id="rId219" Type="http://schemas.openxmlformats.org/officeDocument/2006/relationships/image" Target="media/image105.png"/><Relationship Id="rId3" Type="http://schemas.openxmlformats.org/officeDocument/2006/relationships/styles" Target="styles.xml"/><Relationship Id="rId214" Type="http://schemas.openxmlformats.org/officeDocument/2006/relationships/hyperlink" Target="https://www.mathworks.com/help/driving/ref/groundtruthlabeler-app.html" TargetMode="External"/><Relationship Id="rId230" Type="http://schemas.openxmlformats.org/officeDocument/2006/relationships/hyperlink" Target="https://www.mathworks.com/help/driving/ref/groundtruthlabeler-app.html" TargetMode="External"/><Relationship Id="rId235" Type="http://schemas.openxmlformats.org/officeDocument/2006/relationships/image" Target="media/image111.png"/><Relationship Id="rId251" Type="http://schemas.openxmlformats.org/officeDocument/2006/relationships/image" Target="media/image119.png"/><Relationship Id="rId256" Type="http://schemas.openxmlformats.org/officeDocument/2006/relationships/hyperlink" Target="https://www.mathworks.com/help/driving/ref/evaluatelaneboundaries.html" TargetMode="External"/><Relationship Id="rId277" Type="http://schemas.openxmlformats.org/officeDocument/2006/relationships/image" Target="media/image128.png"/><Relationship Id="rId25" Type="http://schemas.openxmlformats.org/officeDocument/2006/relationships/hyperlink" Target="https://ww2.mathworks.cn/help/driving/ref/objectdetection-class.html" TargetMode="External"/><Relationship Id="rId46" Type="http://schemas.openxmlformats.org/officeDocument/2006/relationships/image" Target="media/image15.png"/><Relationship Id="rId67" Type="http://schemas.openxmlformats.org/officeDocument/2006/relationships/image" Target="media/image33.png"/><Relationship Id="rId116" Type="http://schemas.openxmlformats.org/officeDocument/2006/relationships/hyperlink" Target="matlab:openExample('driving/ParkingValetExample','supportingFile','HelperLongitudinalController.m')" TargetMode="External"/><Relationship Id="rId137" Type="http://schemas.openxmlformats.org/officeDocument/2006/relationships/image" Target="media/image69.png"/><Relationship Id="rId158" Type="http://schemas.openxmlformats.org/officeDocument/2006/relationships/image" Target="media/image82.png"/><Relationship Id="rId272" Type="http://schemas.openxmlformats.org/officeDocument/2006/relationships/image" Target="media/image126.png"/><Relationship Id="rId20" Type="http://schemas.openxmlformats.org/officeDocument/2006/relationships/hyperlink" Target="https://ww2.mathworks.cn/help/driving/ref/birdseyeplot.html" TargetMode="External"/><Relationship Id="rId41" Type="http://schemas.openxmlformats.org/officeDocument/2006/relationships/hyperlink" Target="https://ww2.mathworks.cn/help/simulink/ug/inspect-and-analyze-models-in-simulink.html" TargetMode="External"/><Relationship Id="rId62" Type="http://schemas.openxmlformats.org/officeDocument/2006/relationships/image" Target="media/image28.png"/><Relationship Id="rId83" Type="http://schemas.openxmlformats.org/officeDocument/2006/relationships/image" Target="media/image43.png"/><Relationship Id="rId88" Type="http://schemas.openxmlformats.org/officeDocument/2006/relationships/hyperlink" Target="https://www.mathworks.com/help/driving/ref/vehiclecostmap.html" TargetMode="External"/><Relationship Id="rId111" Type="http://schemas.openxmlformats.org/officeDocument/2006/relationships/image" Target="media/image51.png"/><Relationship Id="rId132" Type="http://schemas.openxmlformats.org/officeDocument/2006/relationships/hyperlink" Target="matlab:openExample('driving/ParkingValetExample','supportingFile','HelperFixedRate.m')" TargetMode="External"/><Relationship Id="rId153" Type="http://schemas.openxmlformats.org/officeDocument/2006/relationships/image" Target="media/image77.png"/><Relationship Id="rId174" Type="http://schemas.openxmlformats.org/officeDocument/2006/relationships/hyperlink" Target="https://www.mathworks.com/help/driving/ref/monocamera.vehicletoimage.html" TargetMode="External"/><Relationship Id="rId179" Type="http://schemas.openxmlformats.org/officeDocument/2006/relationships/hyperlink" Target="https://www.mathworks.com/help/driving/ref/monocamera.html" TargetMode="External"/><Relationship Id="rId195" Type="http://schemas.openxmlformats.org/officeDocument/2006/relationships/hyperlink" Target="https://www.mathworks.com/help/driving/examples/visual-perception-using-monocular-camera.html" TargetMode="External"/><Relationship Id="rId209" Type="http://schemas.openxmlformats.org/officeDocument/2006/relationships/image" Target="media/image100.png"/><Relationship Id="rId190" Type="http://schemas.openxmlformats.org/officeDocument/2006/relationships/hyperlink" Target="matlab:edit('helperMonoSensor');" TargetMode="External"/><Relationship Id="rId204" Type="http://schemas.openxmlformats.org/officeDocument/2006/relationships/hyperlink" Target="matlab:edit('AutoLaneMarking');" TargetMode="External"/><Relationship Id="rId220" Type="http://schemas.openxmlformats.org/officeDocument/2006/relationships/hyperlink" Target="https://www.mathworks.com/help/vision/ug/create-automation-algorithm-for-labeling.html" TargetMode="External"/><Relationship Id="rId225" Type="http://schemas.openxmlformats.org/officeDocument/2006/relationships/image" Target="media/image107.png"/><Relationship Id="rId241" Type="http://schemas.openxmlformats.org/officeDocument/2006/relationships/hyperlink" Target="matlab:edit('VehicleDetectionAndDistanceEstimation');" TargetMode="External"/><Relationship Id="rId246" Type="http://schemas.openxmlformats.org/officeDocument/2006/relationships/image" Target="media/image117.png"/><Relationship Id="rId267" Type="http://schemas.openxmlformats.org/officeDocument/2006/relationships/hyperlink" Target="matlab:openExample('driving/EvaluateLaneBoundaryDetectionsAgainstGroundTruthExample','supportingFile','helperMonoSensor.m')" TargetMode="External"/><Relationship Id="rId15" Type="http://schemas.openxmlformats.org/officeDocument/2006/relationships/image" Target="media/image2.png"/><Relationship Id="rId36" Type="http://schemas.openxmlformats.org/officeDocument/2006/relationships/hyperlink" Target="matlab:openExample('mpc/ACCWithSensorFusionExample')" TargetMode="External"/><Relationship Id="rId57" Type="http://schemas.openxmlformats.org/officeDocument/2006/relationships/image" Target="media/image24.png"/><Relationship Id="rId106" Type="http://schemas.openxmlformats.org/officeDocument/2006/relationships/image" Target="media/image50.png"/><Relationship Id="rId127" Type="http://schemas.openxmlformats.org/officeDocument/2006/relationships/image" Target="media/image62.png"/><Relationship Id="rId262" Type="http://schemas.openxmlformats.org/officeDocument/2006/relationships/hyperlink" Target="https://www.mathworks.com/help/driving/ref/segmentlanemarkerridge.html" TargetMode="External"/><Relationship Id="rId283" Type="http://schemas.openxmlformats.org/officeDocument/2006/relationships/theme" Target="theme/theme1.xml"/><Relationship Id="rId10" Type="http://schemas.openxmlformats.org/officeDocument/2006/relationships/hyperlink" Target="https://ww2.mathworks.cn/help/driving/ref/drivingscenariodesigner-app.html" TargetMode="External"/><Relationship Id="rId31" Type="http://schemas.openxmlformats.org/officeDocument/2006/relationships/hyperlink" Target="https://ww2.mathworks.cn/help/driving/index.html" TargetMode="External"/><Relationship Id="rId52" Type="http://schemas.openxmlformats.org/officeDocument/2006/relationships/image" Target="media/image19.png"/><Relationship Id="rId73" Type="http://schemas.openxmlformats.org/officeDocument/2006/relationships/image" Target="media/image39.png"/><Relationship Id="rId78" Type="http://schemas.openxmlformats.org/officeDocument/2006/relationships/hyperlink" Target="https://ww2.mathworks.cn/help/driving/ref/visiondetectiongenerator.html" TargetMode="External"/><Relationship Id="rId94" Type="http://schemas.openxmlformats.org/officeDocument/2006/relationships/hyperlink" Target="matlab:openExample('driving/ParkingValetExample','supportingFile','HelperBehavioralPlanner.m')" TargetMode="External"/><Relationship Id="rId99" Type="http://schemas.openxmlformats.org/officeDocument/2006/relationships/hyperlink" Target="matlab:openExample('driving/ParkingValetExample','supportingFile','HelperSpeedProfileGenerator.m')" TargetMode="External"/><Relationship Id="rId101" Type="http://schemas.openxmlformats.org/officeDocument/2006/relationships/hyperlink" Target="https://www.mathworks.com/help/driving/ref/lateralcontrollerstanleyfunction.html" TargetMode="External"/><Relationship Id="rId122" Type="http://schemas.openxmlformats.org/officeDocument/2006/relationships/image" Target="media/image57.png"/><Relationship Id="rId143" Type="http://schemas.openxmlformats.org/officeDocument/2006/relationships/hyperlink" Target="https://www.mathworks.com/help/driving/index.html" TargetMode="External"/><Relationship Id="rId148" Type="http://schemas.openxmlformats.org/officeDocument/2006/relationships/hyperlink" Target="matlab:openExample('mpc/LKAWithLaneDetectionExample')" TargetMode="External"/><Relationship Id="rId164" Type="http://schemas.openxmlformats.org/officeDocument/2006/relationships/image" Target="media/image88.png"/><Relationship Id="rId169" Type="http://schemas.openxmlformats.org/officeDocument/2006/relationships/hyperlink" Target="https://www.mathworks.com/help/vision/ref/extrinsics.html" TargetMode="External"/><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matlab:openExample('driving/SensorFusionUsingSyntheticDataExample')" TargetMode="External"/><Relationship Id="rId180" Type="http://schemas.openxmlformats.org/officeDocument/2006/relationships/image" Target="media/image92.png"/><Relationship Id="rId210" Type="http://schemas.openxmlformats.org/officeDocument/2006/relationships/image" Target="media/image101.png"/><Relationship Id="rId215" Type="http://schemas.openxmlformats.org/officeDocument/2006/relationships/hyperlink" Target="https://www.mathworks.com/help/driving/ref/groundtruthlabeler-app.html" TargetMode="External"/><Relationship Id="rId236" Type="http://schemas.openxmlformats.org/officeDocument/2006/relationships/hyperlink" Target="https://www.mathworks.com/help/driving/ref/monocamera.html" TargetMode="External"/><Relationship Id="rId257" Type="http://schemas.openxmlformats.org/officeDocument/2006/relationships/hyperlink" Target="https://www.mathworks.com/help/driving/ref/evaluatelaneboundaries.html" TargetMode="External"/><Relationship Id="rId278" Type="http://schemas.openxmlformats.org/officeDocument/2006/relationships/image" Target="media/image129.png"/><Relationship Id="rId26" Type="http://schemas.openxmlformats.org/officeDocument/2006/relationships/image" Target="media/image4.png"/><Relationship Id="rId231" Type="http://schemas.openxmlformats.org/officeDocument/2006/relationships/hyperlink" Target="https://www.mathworks.com/help/vision/ug/create-automation-algorithm-for-labeling.html" TargetMode="External"/><Relationship Id="rId252" Type="http://schemas.openxmlformats.org/officeDocument/2006/relationships/hyperlink" Target="https://www.mathworks.com/help/driving/ref/birdseyeview.imagetovehicle.html" TargetMode="External"/><Relationship Id="rId273" Type="http://schemas.openxmlformats.org/officeDocument/2006/relationships/image" Target="media/image127.png"/><Relationship Id="rId47" Type="http://schemas.openxmlformats.org/officeDocument/2006/relationships/image" Target="media/image16.png"/><Relationship Id="rId68" Type="http://schemas.openxmlformats.org/officeDocument/2006/relationships/image" Target="media/image34.png"/><Relationship Id="rId89" Type="http://schemas.openxmlformats.org/officeDocument/2006/relationships/hyperlink" Target="https://www.mathworks.com/help/driving/ref/vehicledimensions.html" TargetMode="External"/><Relationship Id="rId112" Type="http://schemas.openxmlformats.org/officeDocument/2006/relationships/hyperlink" Target="matlab:openExample('driving/ParkingValetExample','supportingFile','HelperSpeedProfileGenerator.m')" TargetMode="External"/><Relationship Id="rId133" Type="http://schemas.openxmlformats.org/officeDocument/2006/relationships/image" Target="media/image65.png"/><Relationship Id="rId154" Type="http://schemas.openxmlformats.org/officeDocument/2006/relationships/image" Target="media/image78.png"/><Relationship Id="rId175" Type="http://schemas.openxmlformats.org/officeDocument/2006/relationships/hyperlink" Target="https://www.mathworks.com/help/matlab/ref/videoreader.html" TargetMode="External"/><Relationship Id="rId196" Type="http://schemas.openxmlformats.org/officeDocument/2006/relationships/hyperlink" Target="matlab:openExample('driving/AutomateLabelingOfLaneBoundariesExample','supportingFile','helperMonoSensor.m')" TargetMode="External"/><Relationship Id="rId200" Type="http://schemas.openxmlformats.org/officeDocument/2006/relationships/hyperlink" Target="https://www.mathworks.com/help/vision/ug/create-automation-algorithm-for-labeling.html" TargetMode="External"/><Relationship Id="rId16" Type="http://schemas.openxmlformats.org/officeDocument/2006/relationships/image" Target="media/image3.png"/><Relationship Id="rId221" Type="http://schemas.openxmlformats.org/officeDocument/2006/relationships/hyperlink" Target="matlab:openExample('driving/AutomateGroundTruthLabelingForSemanticSegmentationExample','supportingFile','RoadAndSkySegmentation.m')" TargetMode="External"/><Relationship Id="rId242" Type="http://schemas.openxmlformats.org/officeDocument/2006/relationships/image" Target="media/image113.png"/><Relationship Id="rId263" Type="http://schemas.openxmlformats.org/officeDocument/2006/relationships/hyperlink" Target="matlab:openExample('driving/EvaluateLaneBoundaryDetectionsAgainstGroundTruthExample','supportingFile','helperMonoSensor.m')" TargetMode="External"/><Relationship Id="rId37" Type="http://schemas.openxmlformats.org/officeDocument/2006/relationships/image" Target="media/image9.png"/><Relationship Id="rId58" Type="http://schemas.openxmlformats.org/officeDocument/2006/relationships/image" Target="media/image25.png"/><Relationship Id="rId79" Type="http://schemas.openxmlformats.org/officeDocument/2006/relationships/hyperlink" Target="https://ww2.mathworks.cn/help/driving/ref/radardetectiongenerator.html" TargetMode="External"/><Relationship Id="rId102" Type="http://schemas.openxmlformats.org/officeDocument/2006/relationships/hyperlink" Target="matlab:openExample('driving/ParkingValetExample','supportingFile','HelperLongitudinalController.m')" TargetMode="External"/><Relationship Id="rId123" Type="http://schemas.openxmlformats.org/officeDocument/2006/relationships/image" Target="media/image58.png"/><Relationship Id="rId144" Type="http://schemas.openxmlformats.org/officeDocument/2006/relationships/hyperlink" Target="https://www.mathworks.com/help/ecoder/index.html" TargetMode="External"/><Relationship Id="rId90" Type="http://schemas.openxmlformats.org/officeDocument/2006/relationships/image" Target="media/image46.png"/><Relationship Id="rId165" Type="http://schemas.openxmlformats.org/officeDocument/2006/relationships/image" Target="media/image89.png"/><Relationship Id="rId186" Type="http://schemas.openxmlformats.org/officeDocument/2006/relationships/hyperlink" Target="https://www.mathworks.com/help/driving/ref/configuredetectormonocamera.html" TargetMode="External"/><Relationship Id="rId211" Type="http://schemas.openxmlformats.org/officeDocument/2006/relationships/image" Target="media/image102.png"/><Relationship Id="rId232" Type="http://schemas.openxmlformats.org/officeDocument/2006/relationships/hyperlink" Target="https://www.mathworks.com/help/driving/ref/groundtruthlabeler-app.html" TargetMode="External"/><Relationship Id="rId253" Type="http://schemas.openxmlformats.org/officeDocument/2006/relationships/hyperlink" Target="https://www.mathworks.com/help/driving/examples/visual-perception-using-monocular-camera.html" TargetMode="External"/><Relationship Id="rId274" Type="http://schemas.openxmlformats.org/officeDocument/2006/relationships/hyperlink" Target="https://www.mathworks.com/help/driving/ref/driving.connector.connector-class.html" TargetMode="External"/><Relationship Id="rId27" Type="http://schemas.openxmlformats.org/officeDocument/2006/relationships/image" Target="media/image5.png"/><Relationship Id="rId48" Type="http://schemas.openxmlformats.org/officeDocument/2006/relationships/image" Target="media/image17.png"/><Relationship Id="rId69" Type="http://schemas.openxmlformats.org/officeDocument/2006/relationships/image" Target="media/image35.png"/><Relationship Id="rId113" Type="http://schemas.openxmlformats.org/officeDocument/2006/relationships/hyperlink" Target="matlab:openExample('driving/ParkingValetExample','supportingFile','HelperSpeedProfileGenerator.m')" TargetMode="External"/><Relationship Id="rId134" Type="http://schemas.openxmlformats.org/officeDocument/2006/relationships/image" Target="media/image66.png"/><Relationship Id="rId80" Type="http://schemas.openxmlformats.org/officeDocument/2006/relationships/hyperlink" Target="https://ww2.mathworks.cn/help/driving/ref/drivingscenario-class.html" TargetMode="External"/><Relationship Id="rId155" Type="http://schemas.openxmlformats.org/officeDocument/2006/relationships/image" Target="media/image79.png"/><Relationship Id="rId176" Type="http://schemas.openxmlformats.org/officeDocument/2006/relationships/image" Target="media/image91.png"/><Relationship Id="rId197" Type="http://schemas.openxmlformats.org/officeDocument/2006/relationships/image" Target="media/image98.png"/><Relationship Id="rId201" Type="http://schemas.openxmlformats.org/officeDocument/2006/relationships/hyperlink" Target="matlab:edit('AutoLaneMarking');" TargetMode="External"/><Relationship Id="rId222" Type="http://schemas.openxmlformats.org/officeDocument/2006/relationships/hyperlink" Target="matlab:openExample('driving/AutomateGroundTruthLabelingForSemanticSegmentationExample','supportingFile','RoadAndSkySegmentation.m')" TargetMode="External"/><Relationship Id="rId243" Type="http://schemas.openxmlformats.org/officeDocument/2006/relationships/image" Target="media/image114.png"/><Relationship Id="rId264" Type="http://schemas.openxmlformats.org/officeDocument/2006/relationships/hyperlink" Target="matlab:openExample('driving/EvaluateLaneBoundaryDetectionsAgainstGroundTruthExample','supportingFile','helperMonoSensor.m')" TargetMode="External"/><Relationship Id="rId17" Type="http://schemas.openxmlformats.org/officeDocument/2006/relationships/hyperlink" Target="matlab:openExample('driving/ForwardCollisionWarningUsingSensorFusionExample')" TargetMode="External"/><Relationship Id="rId38" Type="http://schemas.openxmlformats.org/officeDocument/2006/relationships/hyperlink" Target="https://ww2.mathworks.cn/help/mpc/examples/design-an-adaptive-cruise-control-system-using-model-predictive-control.html" TargetMode="External"/><Relationship Id="rId59" Type="http://schemas.openxmlformats.org/officeDocument/2006/relationships/image" Target="media/image26.png"/><Relationship Id="rId103" Type="http://schemas.openxmlformats.org/officeDocument/2006/relationships/hyperlink" Target="matlab:openExample('driving/ParkingValetExample','supportingFile','helperGoalChecker.m')" TargetMode="External"/><Relationship Id="rId124" Type="http://schemas.openxmlformats.org/officeDocument/2006/relationships/image" Target="media/image59.png"/><Relationship Id="rId70" Type="http://schemas.openxmlformats.org/officeDocument/2006/relationships/image" Target="media/image36.png"/><Relationship Id="rId91" Type="http://schemas.openxmlformats.org/officeDocument/2006/relationships/image" Target="media/image47.png"/><Relationship Id="rId145" Type="http://schemas.openxmlformats.org/officeDocument/2006/relationships/hyperlink" Target="https://www.mathworks.com/help/mpc/index.html" TargetMode="External"/><Relationship Id="rId166" Type="http://schemas.openxmlformats.org/officeDocument/2006/relationships/hyperlink" Target="matlab:openExample('driving/VisualPerceptionUsingMonoCameraExample')" TargetMode="External"/><Relationship Id="rId187" Type="http://schemas.openxmlformats.org/officeDocument/2006/relationships/hyperlink" Target="https://www.mathworks.com/help/driving/examples/track-multiple-vehicles-using-a-camera.html" TargetMode="External"/><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hyperlink" Target="matlab:edit('vision.labeler.VehicleDetectorACF')" TargetMode="External"/><Relationship Id="rId254" Type="http://schemas.openxmlformats.org/officeDocument/2006/relationships/hyperlink" Target="matlab:openExample('driving/EvaluateLaneBoundaryDetectionsAgainstGroundTruthExample','supportingFile','helperMonoSensor.m')" TargetMode="External"/><Relationship Id="rId28" Type="http://schemas.openxmlformats.org/officeDocument/2006/relationships/image" Target="media/image6.png"/><Relationship Id="rId49" Type="http://schemas.openxmlformats.org/officeDocument/2006/relationships/image" Target="media/image18.png"/><Relationship Id="rId114" Type="http://schemas.openxmlformats.org/officeDocument/2006/relationships/image" Target="media/image52.png"/><Relationship Id="rId275" Type="http://schemas.openxmlformats.org/officeDocument/2006/relationships/hyperlink" Target="matlab:edit('helperCustomUI');" TargetMode="External"/><Relationship Id="rId60" Type="http://schemas.openxmlformats.org/officeDocument/2006/relationships/image" Target="media/image27.png"/><Relationship Id="rId81" Type="http://schemas.openxmlformats.org/officeDocument/2006/relationships/hyperlink" Target="https://ww2.mathworks.cn/help/driving/ref/drivingscenario.record.html" TargetMode="External"/><Relationship Id="rId135" Type="http://schemas.openxmlformats.org/officeDocument/2006/relationships/image" Target="media/image67.png"/><Relationship Id="rId156" Type="http://schemas.openxmlformats.org/officeDocument/2006/relationships/image" Target="media/image80.png"/><Relationship Id="rId177" Type="http://schemas.openxmlformats.org/officeDocument/2006/relationships/hyperlink" Target="https://www.mathworks.com/help/vision/ref/undistortimage.html" TargetMode="External"/><Relationship Id="rId198" Type="http://schemas.openxmlformats.org/officeDocument/2006/relationships/image" Target="media/image99.png"/><Relationship Id="rId202" Type="http://schemas.openxmlformats.org/officeDocument/2006/relationships/hyperlink" Target="https://www.mathworks.com/help/matlab/ref/inputdlg.html" TargetMode="External"/><Relationship Id="rId223" Type="http://schemas.openxmlformats.org/officeDocument/2006/relationships/hyperlink" Target="matlab:openExample('driving/AutomateGroundTruthLabelingForSemanticSegmentationExample','supportingFile','RoadAndSkySegmentation.m')" TargetMode="External"/><Relationship Id="rId244"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B5CDB-E195-4C22-B6FB-FEC048760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23610</Words>
  <Characters>134583</Characters>
  <Application>Microsoft Office Word</Application>
  <DocSecurity>0</DocSecurity>
  <Lines>1121</Lines>
  <Paragraphs>315</Paragraphs>
  <ScaleCrop>false</ScaleCrop>
  <Company>china</Company>
  <LinksUpToDate>false</LinksUpToDate>
  <CharactersWithSpaces>157878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huhe</dc:creator>
  <cp:lastModifiedBy>Young Jiang</cp:lastModifiedBy>
  <cp:revision>36</cp:revision>
  <dcterms:created xsi:type="dcterms:W3CDTF">2018-10-19T12:13:00Z</dcterms:created>
  <dcterms:modified xsi:type="dcterms:W3CDTF">2019-01-01T17:48:00Z</dcterms:modified>
</cp:coreProperties>
</file>